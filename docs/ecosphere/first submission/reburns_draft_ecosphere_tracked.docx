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EBD428" w14:textId="77777777" w:rsidR="00F3691B" w:rsidRPr="00284A7C" w:rsidRDefault="00F3691B" w:rsidP="00B639DF">
      <w:pPr>
        <w:suppressLineNumbers/>
        <w:rPr>
          <w:iCs/>
          <w:color w:val="000000" w:themeColor="text1"/>
        </w:rPr>
      </w:pPr>
      <w:bookmarkStart w:id="0" w:name="_Hlk37418682"/>
      <w:r w:rsidRPr="00284A7C">
        <w:rPr>
          <w:iCs/>
          <w:color w:val="000000" w:themeColor="text1"/>
        </w:rPr>
        <w:t xml:space="preserve">Title: </w:t>
      </w:r>
    </w:p>
    <w:bookmarkEnd w:id="0"/>
    <w:p w14:paraId="545AB4D2" w14:textId="69FA830D" w:rsidR="00270A95" w:rsidRPr="00284A7C" w:rsidRDefault="00997234" w:rsidP="00B639DF">
      <w:pPr>
        <w:suppressLineNumbers/>
        <w:rPr>
          <w:iCs/>
          <w:color w:val="000000" w:themeColor="text1"/>
        </w:rPr>
      </w:pPr>
      <w:r w:rsidRPr="00284A7C">
        <w:rPr>
          <w:iCs/>
          <w:color w:val="000000" w:themeColor="text1"/>
        </w:rPr>
        <w:t>Effects of short-interval disturbances continue to accumulate, overwhelming variability in local resilience</w:t>
      </w:r>
    </w:p>
    <w:p w14:paraId="2BD9EC87" w14:textId="35906D01" w:rsidR="00997234" w:rsidRPr="00284A7C" w:rsidRDefault="00997234" w:rsidP="00B639DF">
      <w:pPr>
        <w:suppressLineNumbers/>
        <w:rPr>
          <w:iCs/>
          <w:color w:val="000000" w:themeColor="text1"/>
        </w:rPr>
      </w:pPr>
    </w:p>
    <w:p w14:paraId="00B2887F" w14:textId="77777777" w:rsidR="00997234" w:rsidRPr="00284A7C" w:rsidRDefault="00997234" w:rsidP="00B639DF">
      <w:pPr>
        <w:suppressLineNumbers/>
        <w:rPr>
          <w:b/>
          <w:color w:val="000000" w:themeColor="text1"/>
        </w:rPr>
      </w:pPr>
    </w:p>
    <w:p w14:paraId="546925A7" w14:textId="77777777" w:rsidR="001A2F0F" w:rsidRPr="00284A7C" w:rsidRDefault="005D2A4F" w:rsidP="00B639DF">
      <w:pPr>
        <w:suppressLineNumbers/>
        <w:rPr>
          <w:bCs/>
          <w:color w:val="000000" w:themeColor="text1"/>
          <w:vertAlign w:val="superscript"/>
        </w:rPr>
      </w:pPr>
      <w:r w:rsidRPr="00284A7C">
        <w:rPr>
          <w:bCs/>
          <w:color w:val="000000" w:themeColor="text1"/>
        </w:rPr>
        <w:t>Katherine Hayes</w:t>
      </w:r>
      <w:r w:rsidRPr="00284A7C">
        <w:rPr>
          <w:bCs/>
          <w:color w:val="000000" w:themeColor="text1"/>
          <w:vertAlign w:val="superscript"/>
        </w:rPr>
        <w:t>1</w:t>
      </w:r>
      <w:r w:rsidRPr="00284A7C">
        <w:rPr>
          <w:bCs/>
          <w:color w:val="000000" w:themeColor="text1"/>
        </w:rPr>
        <w:t>, Brian Buma</w:t>
      </w:r>
      <w:r w:rsidR="001A2F0F" w:rsidRPr="00284A7C">
        <w:rPr>
          <w:bCs/>
          <w:color w:val="000000" w:themeColor="text1"/>
          <w:vertAlign w:val="superscript"/>
        </w:rPr>
        <w:t>1</w:t>
      </w:r>
    </w:p>
    <w:p w14:paraId="1A19CC8B" w14:textId="77777777" w:rsidR="001A2F0F" w:rsidRPr="00284A7C" w:rsidRDefault="001A2F0F" w:rsidP="00B639DF">
      <w:pPr>
        <w:suppressLineNumbers/>
        <w:rPr>
          <w:bCs/>
          <w:color w:val="000000" w:themeColor="text1"/>
          <w:vertAlign w:val="superscript"/>
        </w:rPr>
      </w:pPr>
    </w:p>
    <w:p w14:paraId="0DB15D62" w14:textId="77777777" w:rsidR="001A2F0F" w:rsidRPr="00284A7C" w:rsidRDefault="001A2F0F" w:rsidP="00B639DF">
      <w:pPr>
        <w:suppressLineNumbers/>
        <w:rPr>
          <w:bCs/>
          <w:color w:val="000000" w:themeColor="text1"/>
        </w:rPr>
      </w:pPr>
      <w:r w:rsidRPr="00284A7C">
        <w:rPr>
          <w:bCs/>
          <w:color w:val="000000" w:themeColor="text1"/>
        </w:rPr>
        <w:t>Author Affiliations:</w:t>
      </w:r>
    </w:p>
    <w:p w14:paraId="47AA2372" w14:textId="77777777" w:rsidR="001A2F0F" w:rsidRPr="00284A7C" w:rsidRDefault="001A2F0F" w:rsidP="00B639DF">
      <w:pPr>
        <w:suppressLineNumbers/>
        <w:rPr>
          <w:bCs/>
          <w:color w:val="000000" w:themeColor="text1"/>
        </w:rPr>
      </w:pPr>
      <w:r w:rsidRPr="00284A7C">
        <w:rPr>
          <w:bCs/>
          <w:color w:val="000000" w:themeColor="text1"/>
          <w:vertAlign w:val="superscript"/>
        </w:rPr>
        <w:t>1</w:t>
      </w:r>
      <w:r w:rsidRPr="00284A7C">
        <w:rPr>
          <w:bCs/>
          <w:color w:val="000000" w:themeColor="text1"/>
        </w:rPr>
        <w:t>University of Colorado Denver, Department of Integrative Biology</w:t>
      </w:r>
    </w:p>
    <w:p w14:paraId="350C916A" w14:textId="77777777" w:rsidR="001A2F0F" w:rsidRPr="00284A7C" w:rsidRDefault="001A2F0F" w:rsidP="00B639DF">
      <w:pPr>
        <w:suppressLineNumbers/>
        <w:rPr>
          <w:bCs/>
          <w:color w:val="000000" w:themeColor="text1"/>
        </w:rPr>
      </w:pPr>
    </w:p>
    <w:p w14:paraId="08FB2B5C" w14:textId="114F0EAA" w:rsidR="00270A95" w:rsidRPr="00284A7C" w:rsidRDefault="001A2F0F" w:rsidP="00B639DF">
      <w:pPr>
        <w:suppressLineNumbers/>
        <w:rPr>
          <w:bCs/>
          <w:color w:val="000000" w:themeColor="text1"/>
        </w:rPr>
      </w:pPr>
      <w:r w:rsidRPr="00284A7C">
        <w:rPr>
          <w:bCs/>
          <w:color w:val="000000" w:themeColor="text1"/>
        </w:rPr>
        <w:t>* Correspondence to katherine.hayes@ucdenver.edu</w:t>
      </w:r>
      <w:r w:rsidR="00270A95" w:rsidRPr="00284A7C">
        <w:rPr>
          <w:b/>
          <w:color w:val="000000" w:themeColor="text1"/>
        </w:rPr>
        <w:br w:type="page"/>
      </w:r>
    </w:p>
    <w:p w14:paraId="2E75D50C" w14:textId="33D79A83" w:rsidR="00FB5F97" w:rsidRPr="00284A7C" w:rsidRDefault="00FB5F97" w:rsidP="005D2A4F">
      <w:pPr>
        <w:spacing w:line="480" w:lineRule="auto"/>
        <w:rPr>
          <w:b/>
          <w:color w:val="000000" w:themeColor="text1"/>
        </w:rPr>
      </w:pPr>
      <w:r w:rsidRPr="00284A7C">
        <w:rPr>
          <w:rStyle w:val="Heading1Char"/>
          <w:rFonts w:cs="Times New Roman"/>
        </w:rPr>
        <w:lastRenderedPageBreak/>
        <w:t>Abstract:</w:t>
      </w:r>
      <w:r w:rsidR="00F4398D" w:rsidRPr="00284A7C">
        <w:rPr>
          <w:b/>
          <w:color w:val="000000" w:themeColor="text1"/>
        </w:rPr>
        <w:t xml:space="preserve"> </w:t>
      </w:r>
    </w:p>
    <w:p w14:paraId="6B45BB10" w14:textId="12DB3188" w:rsidR="00270A95" w:rsidRPr="00284A7C" w:rsidRDefault="00073446" w:rsidP="00073446">
      <w:pPr>
        <w:spacing w:line="480" w:lineRule="auto"/>
        <w:rPr>
          <w:color w:val="000000" w:themeColor="text1"/>
        </w:rPr>
      </w:pPr>
      <w:r w:rsidRPr="00284A7C">
        <w:rPr>
          <w:color w:val="000000" w:themeColor="text1"/>
        </w:rPr>
        <w:t xml:space="preserve">Increasing rates of </w:t>
      </w:r>
      <w:del w:id="1" w:author="Hayes, Katherine" w:date="2020-09-18T09:45:00Z">
        <w:r>
          <w:delText xml:space="preserve">ecological disturbance, and in particular </w:delText>
        </w:r>
      </w:del>
      <w:r w:rsidR="0056364A" w:rsidRPr="00284A7C">
        <w:rPr>
          <w:color w:val="000000" w:themeColor="text1"/>
        </w:rPr>
        <w:t>short-interval</w:t>
      </w:r>
      <w:r w:rsidRPr="00284A7C">
        <w:rPr>
          <w:color w:val="000000" w:themeColor="text1"/>
        </w:rPr>
        <w:t xml:space="preserve"> disturbance</w:t>
      </w:r>
      <w:r w:rsidR="0056364A" w:rsidRPr="00284A7C">
        <w:rPr>
          <w:color w:val="000000" w:themeColor="text1"/>
        </w:rPr>
        <w:t>s</w:t>
      </w:r>
      <w:del w:id="2" w:author="Hayes, Katherine" w:date="2020-09-18T09:45:00Z">
        <w:r>
          <w:delText>,</w:delText>
        </w:r>
      </w:del>
      <w:r w:rsidR="0056364A" w:rsidRPr="00284A7C">
        <w:rPr>
          <w:color w:val="000000" w:themeColor="text1"/>
        </w:rPr>
        <w:t xml:space="preserve"> </w:t>
      </w:r>
      <w:r w:rsidR="00347E07" w:rsidRPr="00284A7C">
        <w:rPr>
          <w:color w:val="000000" w:themeColor="text1"/>
        </w:rPr>
        <w:t xml:space="preserve">have the potential to rapidly </w:t>
      </w:r>
      <w:r w:rsidRPr="00284A7C">
        <w:rPr>
          <w:color w:val="000000" w:themeColor="text1"/>
        </w:rPr>
        <w:t>transform ecosystems</w:t>
      </w:r>
      <w:del w:id="3" w:author="Hayes, Katherine" w:date="2020-09-18T09:45:00Z">
        <w:r>
          <w:delText>, often triggering community</w:delText>
        </w:r>
      </w:del>
      <w:ins w:id="4" w:author="Hayes, Katherine" w:date="2020-09-18T09:45:00Z">
        <w:r w:rsidR="0056364A" w:rsidRPr="00284A7C">
          <w:rPr>
            <w:color w:val="000000" w:themeColor="text1"/>
          </w:rPr>
          <w:t xml:space="preserve"> </w:t>
        </w:r>
        <w:r w:rsidR="00FE27BC" w:rsidRPr="00284A7C">
          <w:rPr>
            <w:color w:val="000000" w:themeColor="text1"/>
          </w:rPr>
          <w:t>via</w:t>
        </w:r>
      </w:ins>
      <w:r w:rsidR="00A30D20" w:rsidRPr="00284A7C">
        <w:rPr>
          <w:color w:val="000000" w:themeColor="text1"/>
        </w:rPr>
        <w:t xml:space="preserve"> </w:t>
      </w:r>
      <w:r w:rsidR="0056364A" w:rsidRPr="00284A7C">
        <w:rPr>
          <w:color w:val="000000" w:themeColor="text1"/>
        </w:rPr>
        <w:t xml:space="preserve">shifts </w:t>
      </w:r>
      <w:del w:id="5" w:author="Hayes, Katherine" w:date="2020-09-18T09:45:00Z">
        <w:r>
          <w:delText>to alternate stable regimes.</w:delText>
        </w:r>
      </w:del>
      <w:ins w:id="6" w:author="Hayes, Katherine" w:date="2020-09-18T09:45:00Z">
        <w:r w:rsidR="0056364A" w:rsidRPr="00284A7C">
          <w:rPr>
            <w:color w:val="000000" w:themeColor="text1"/>
          </w:rPr>
          <w:t>in post-disturbance regeneration</w:t>
        </w:r>
        <w:r w:rsidRPr="00284A7C">
          <w:rPr>
            <w:color w:val="000000" w:themeColor="text1"/>
          </w:rPr>
          <w:t>.</w:t>
        </w:r>
      </w:ins>
      <w:r w:rsidRPr="00284A7C">
        <w:rPr>
          <w:color w:val="000000" w:themeColor="text1"/>
        </w:rPr>
        <w:t xml:space="preserve"> While research has explored</w:t>
      </w:r>
      <w:r w:rsidR="00D270AF" w:rsidRPr="00284A7C">
        <w:rPr>
          <w:color w:val="000000" w:themeColor="text1"/>
        </w:rPr>
        <w:t xml:space="preserve"> </w:t>
      </w:r>
      <w:del w:id="7" w:author="Hayes, Katherine" w:date="2020-09-18T09:45:00Z">
        <w:r>
          <w:delText xml:space="preserve">these </w:delText>
        </w:r>
      </w:del>
      <w:r w:rsidRPr="00284A7C">
        <w:rPr>
          <w:color w:val="000000" w:themeColor="text1"/>
        </w:rPr>
        <w:t xml:space="preserve">compound events in multiple biomes, </w:t>
      </w:r>
      <w:ins w:id="8" w:author="Hayes, Katherine" w:date="2020-09-18T09:45:00Z">
        <w:r w:rsidR="0056364A" w:rsidRPr="00284A7C">
          <w:rPr>
            <w:color w:val="000000" w:themeColor="text1"/>
          </w:rPr>
          <w:t xml:space="preserve">we know </w:t>
        </w:r>
      </w:ins>
      <w:r w:rsidR="0056364A" w:rsidRPr="00284A7C">
        <w:rPr>
          <w:color w:val="000000" w:themeColor="text1"/>
        </w:rPr>
        <w:t xml:space="preserve">little </w:t>
      </w:r>
      <w:del w:id="9" w:author="Hayes, Katherine" w:date="2020-09-18T09:45:00Z">
        <w:r>
          <w:delText>is known as to</w:delText>
        </w:r>
      </w:del>
      <w:ins w:id="10" w:author="Hayes, Katherine" w:date="2020-09-18T09:45:00Z">
        <w:r w:rsidR="0056364A" w:rsidRPr="00284A7C">
          <w:rPr>
            <w:color w:val="000000" w:themeColor="text1"/>
          </w:rPr>
          <w:t xml:space="preserve">regarding </w:t>
        </w:r>
        <w:r w:rsidR="00FE27BC" w:rsidRPr="00284A7C">
          <w:rPr>
            <w:color w:val="000000" w:themeColor="text1"/>
          </w:rPr>
          <w:t xml:space="preserve">how local site conditions interact with </w:t>
        </w:r>
        <w:r w:rsidR="001E2C0C" w:rsidRPr="00284A7C">
          <w:rPr>
            <w:color w:val="000000" w:themeColor="text1"/>
          </w:rPr>
          <w:t xml:space="preserve">short-interval disturbances to influence post-disturbance regeneration. Furthermore, </w:t>
        </w:r>
        <w:r w:rsidR="00D270AF" w:rsidRPr="00284A7C">
          <w:rPr>
            <w:color w:val="000000" w:themeColor="text1"/>
          </w:rPr>
          <w:t>questions remain</w:t>
        </w:r>
        <w:r w:rsidR="001E2C0C" w:rsidRPr="00284A7C">
          <w:rPr>
            <w:color w:val="000000" w:themeColor="text1"/>
          </w:rPr>
          <w:t xml:space="preserve"> regarding</w:t>
        </w:r>
      </w:ins>
      <w:r w:rsidR="001E2C0C" w:rsidRPr="00284A7C">
        <w:rPr>
          <w:color w:val="000000" w:themeColor="text1"/>
        </w:rPr>
        <w:t xml:space="preserve"> </w:t>
      </w:r>
      <w:r w:rsidR="0056364A" w:rsidRPr="00284A7C">
        <w:rPr>
          <w:color w:val="000000" w:themeColor="text1"/>
        </w:rPr>
        <w:t>the</w:t>
      </w:r>
      <w:r w:rsidRPr="00284A7C">
        <w:rPr>
          <w:color w:val="000000" w:themeColor="text1"/>
        </w:rPr>
        <w:t xml:space="preserve"> consequences of continued high frequency events – </w:t>
      </w:r>
      <w:del w:id="11" w:author="Hayes, Katherine" w:date="2020-09-18T09:45:00Z">
        <w:r>
          <w:delText xml:space="preserve">in other words, </w:delText>
        </w:r>
      </w:del>
      <w:r w:rsidRPr="00284A7C">
        <w:rPr>
          <w:color w:val="000000" w:themeColor="text1"/>
        </w:rPr>
        <w:t xml:space="preserve">what happens when </w:t>
      </w:r>
      <w:del w:id="12" w:author="Hayes, Katherine" w:date="2020-09-18T09:45:00Z">
        <w:r>
          <w:delText>those</w:delText>
        </w:r>
      </w:del>
      <w:ins w:id="13" w:author="Hayes, Katherine" w:date="2020-09-18T09:45:00Z">
        <w:r w:rsidR="001E2C0C" w:rsidRPr="00284A7C">
          <w:rPr>
            <w:color w:val="000000" w:themeColor="text1"/>
          </w:rPr>
          <w:t>emerging</w:t>
        </w:r>
      </w:ins>
      <w:r w:rsidR="001E2C0C" w:rsidRPr="00284A7C">
        <w:rPr>
          <w:color w:val="000000" w:themeColor="text1"/>
        </w:rPr>
        <w:t xml:space="preserve"> new</w:t>
      </w:r>
      <w:r w:rsidRPr="00284A7C">
        <w:rPr>
          <w:color w:val="000000" w:themeColor="text1"/>
        </w:rPr>
        <w:t xml:space="preserve"> communities are themselves subject to short-interval </w:t>
      </w:r>
      <w:r w:rsidR="005707E8" w:rsidRPr="00284A7C">
        <w:rPr>
          <w:color w:val="000000" w:themeColor="text1"/>
        </w:rPr>
        <w:t>disturbances</w:t>
      </w:r>
      <w:r w:rsidRPr="00284A7C">
        <w:rPr>
          <w:color w:val="000000" w:themeColor="text1"/>
        </w:rPr>
        <w:t xml:space="preserve">? </w:t>
      </w:r>
      <w:del w:id="14" w:author="Hayes, Katherine" w:date="2020-09-18T09:45:00Z">
        <w:r>
          <w:delText xml:space="preserve"> Furthermore, little is known about how variations in intensity matter for these ongoing changes. We report on work </w:delText>
        </w:r>
        <w:r>
          <w:rPr>
            <w:color w:val="000000" w:themeColor="text1"/>
          </w:rPr>
          <w:delText xml:space="preserve">that </w:delText>
        </w:r>
        <w:r w:rsidR="00615753" w:rsidRPr="00F3691B">
          <w:rPr>
            <w:color w:val="000000" w:themeColor="text1"/>
          </w:rPr>
          <w:delText>examine</w:delText>
        </w:r>
        <w:r>
          <w:rPr>
            <w:color w:val="000000" w:themeColor="text1"/>
          </w:rPr>
          <w:delText>s</w:delText>
        </w:r>
        <w:r w:rsidR="457ABD59" w:rsidRPr="00F3691B">
          <w:rPr>
            <w:color w:val="000000" w:themeColor="text1"/>
          </w:rPr>
          <w:delText xml:space="preserve"> </w:delText>
        </w:r>
        <w:r w:rsidR="00F4398D" w:rsidRPr="00F3691B">
          <w:rPr>
            <w:color w:val="000000" w:themeColor="text1"/>
          </w:rPr>
          <w:delText>the role</w:delText>
        </w:r>
      </w:del>
      <w:ins w:id="15" w:author="Hayes, Katherine" w:date="2020-09-18T09:45:00Z">
        <w:r w:rsidR="0056364A" w:rsidRPr="00284A7C">
          <w:rPr>
            <w:color w:val="000000" w:themeColor="text1"/>
          </w:rPr>
          <w:t>To investigate effects</w:t>
        </w:r>
      </w:ins>
      <w:r w:rsidR="0056364A" w:rsidRPr="00284A7C">
        <w:rPr>
          <w:color w:val="000000" w:themeColor="text1"/>
        </w:rPr>
        <w:t xml:space="preserve"> of </w:t>
      </w:r>
      <w:del w:id="16" w:author="Hayes, Katherine" w:date="2020-09-18T09:45:00Z">
        <w:r>
          <w:rPr>
            <w:color w:val="000000" w:themeColor="text1"/>
          </w:rPr>
          <w:delText xml:space="preserve">1) </w:delText>
        </w:r>
      </w:del>
      <w:r w:rsidR="0056364A" w:rsidRPr="00284A7C">
        <w:rPr>
          <w:color w:val="000000" w:themeColor="text1"/>
        </w:rPr>
        <w:t xml:space="preserve">ongoing short-interval fires </w:t>
      </w:r>
      <w:del w:id="17" w:author="Hayes, Katherine" w:date="2020-09-18T09:45:00Z">
        <w:r w:rsidR="005707E8">
          <w:rPr>
            <w:color w:val="000000" w:themeColor="text1"/>
          </w:rPr>
          <w:delText xml:space="preserve">in transformed landscapes </w:delText>
        </w:r>
        <w:r>
          <w:rPr>
            <w:color w:val="000000" w:themeColor="text1"/>
          </w:rPr>
          <w:delText xml:space="preserve">and 2) </w:delText>
        </w:r>
        <w:r w:rsidR="457ABD59" w:rsidRPr="00F3691B">
          <w:rPr>
            <w:color w:val="000000" w:themeColor="text1"/>
          </w:rPr>
          <w:delText>landscape</w:delText>
        </w:r>
        <w:r w:rsidR="005707E8">
          <w:rPr>
            <w:color w:val="000000" w:themeColor="text1"/>
          </w:rPr>
          <w:delText>-</w:delText>
        </w:r>
        <w:r>
          <w:rPr>
            <w:color w:val="000000" w:themeColor="text1"/>
          </w:rPr>
          <w:delText xml:space="preserve">driven </w:delText>
        </w:r>
        <w:r w:rsidR="005707E8">
          <w:rPr>
            <w:color w:val="000000" w:themeColor="text1"/>
          </w:rPr>
          <w:delText>variability</w:delText>
        </w:r>
        <w:r>
          <w:rPr>
            <w:color w:val="000000" w:themeColor="text1"/>
          </w:rPr>
          <w:delText xml:space="preserve"> in intensity </w:delText>
        </w:r>
        <w:r w:rsidR="005707E8">
          <w:rPr>
            <w:color w:val="000000" w:themeColor="text1"/>
          </w:rPr>
          <w:delText xml:space="preserve">to </w:delText>
        </w:r>
        <w:r>
          <w:rPr>
            <w:color w:val="000000" w:themeColor="text1"/>
          </w:rPr>
          <w:delText>continued transformation of boreal forests ecosystems</w:delText>
        </w:r>
      </w:del>
      <w:ins w:id="18" w:author="Hayes, Katherine" w:date="2020-09-18T09:45:00Z">
        <w:r w:rsidR="0056364A" w:rsidRPr="00284A7C">
          <w:rPr>
            <w:color w:val="000000" w:themeColor="text1"/>
          </w:rPr>
          <w:t>on regeneration, we examined post-fire forest regeneration in two locations in Interior Alaska</w:t>
        </w:r>
      </w:ins>
      <w:r w:rsidRPr="00284A7C">
        <w:rPr>
          <w:color w:val="000000" w:themeColor="text1"/>
        </w:rPr>
        <w:t>. W</w:t>
      </w:r>
      <w:r w:rsidR="457ABD59" w:rsidRPr="00284A7C">
        <w:rPr>
          <w:color w:val="000000" w:themeColor="text1"/>
        </w:rPr>
        <w:t>e established 50 plots across a mosaic of fire histories (1</w:t>
      </w:r>
      <w:r w:rsidR="00186A55" w:rsidRPr="00284A7C">
        <w:rPr>
          <w:color w:val="000000" w:themeColor="text1"/>
        </w:rPr>
        <w:t xml:space="preserve">, 2 or </w:t>
      </w:r>
      <w:r w:rsidR="457ABD59" w:rsidRPr="00284A7C">
        <w:rPr>
          <w:color w:val="000000" w:themeColor="text1"/>
        </w:rPr>
        <w:t xml:space="preserve">3 fires in </w:t>
      </w:r>
      <w:r w:rsidR="00890F3F" w:rsidRPr="00284A7C">
        <w:rPr>
          <w:color w:val="000000" w:themeColor="text1"/>
        </w:rPr>
        <w:t>&lt;</w:t>
      </w:r>
      <w:r w:rsidR="457ABD59" w:rsidRPr="00284A7C">
        <w:rPr>
          <w:color w:val="000000" w:themeColor="text1"/>
        </w:rPr>
        <w:t>70 years) in</w:t>
      </w:r>
      <w:r w:rsidR="002B59FA" w:rsidRPr="00284A7C">
        <w:rPr>
          <w:color w:val="000000" w:themeColor="text1"/>
        </w:rPr>
        <w:t xml:space="preserve"> </w:t>
      </w:r>
      <w:r w:rsidR="005521F1" w:rsidRPr="00284A7C">
        <w:rPr>
          <w:color w:val="000000" w:themeColor="text1"/>
        </w:rPr>
        <w:t>an upland and lowland site in</w:t>
      </w:r>
      <w:r w:rsidR="457ABD59" w:rsidRPr="00284A7C">
        <w:rPr>
          <w:color w:val="000000" w:themeColor="text1"/>
        </w:rPr>
        <w:t xml:space="preserve"> Interior Alaska. </w:t>
      </w:r>
      <w:del w:id="19" w:author="Hayes, Katherine" w:date="2020-09-18T09:45:00Z">
        <w:r w:rsidR="457ABD59" w:rsidRPr="00F3691B">
          <w:delText>We compared</w:delText>
        </w:r>
      </w:del>
      <w:ins w:id="20" w:author="Hayes, Katherine" w:date="2020-09-18T09:45:00Z">
        <w:r w:rsidR="001E2C0C" w:rsidRPr="00284A7C">
          <w:rPr>
            <w:color w:val="000000" w:themeColor="text1"/>
          </w:rPr>
          <w:t>To investigate how shifts in community driven by short-interval fires differ according to local site conditions, w</w:t>
        </w:r>
        <w:r w:rsidR="457ABD59" w:rsidRPr="00284A7C">
          <w:rPr>
            <w:color w:val="000000" w:themeColor="text1"/>
          </w:rPr>
          <w:t xml:space="preserve">e </w:t>
        </w:r>
        <w:r w:rsidR="001E2C0C" w:rsidRPr="00284A7C">
          <w:rPr>
            <w:color w:val="000000" w:themeColor="text1"/>
          </w:rPr>
          <w:t>quantified</w:t>
        </w:r>
      </w:ins>
      <w:r w:rsidR="001E2C0C" w:rsidRPr="00284A7C">
        <w:rPr>
          <w:color w:val="000000" w:themeColor="text1"/>
        </w:rPr>
        <w:t xml:space="preserve"> </w:t>
      </w:r>
      <w:r w:rsidR="005521F1" w:rsidRPr="00284A7C">
        <w:rPr>
          <w:color w:val="000000" w:themeColor="text1"/>
        </w:rPr>
        <w:t xml:space="preserve">abundance, proportion and density of conifer and deciduous regeneration </w:t>
      </w:r>
      <w:r w:rsidR="004B2B98" w:rsidRPr="00284A7C">
        <w:rPr>
          <w:color w:val="000000" w:themeColor="text1"/>
        </w:rPr>
        <w:t xml:space="preserve">in </w:t>
      </w:r>
      <w:r w:rsidR="005521F1" w:rsidRPr="00284A7C">
        <w:rPr>
          <w:color w:val="000000" w:themeColor="text1"/>
        </w:rPr>
        <w:t xml:space="preserve">a drier </w:t>
      </w:r>
      <w:r w:rsidR="457ABD59" w:rsidRPr="00284A7C">
        <w:rPr>
          <w:color w:val="000000" w:themeColor="text1"/>
        </w:rPr>
        <w:t>upland site</w:t>
      </w:r>
      <w:r w:rsidR="005521F1" w:rsidRPr="00284A7C">
        <w:rPr>
          <w:color w:val="000000" w:themeColor="text1"/>
        </w:rPr>
        <w:t xml:space="preserve"> </w:t>
      </w:r>
      <w:r w:rsidR="457ABD59" w:rsidRPr="00284A7C">
        <w:rPr>
          <w:color w:val="000000" w:themeColor="text1"/>
        </w:rPr>
        <w:t xml:space="preserve">and a </w:t>
      </w:r>
      <w:r w:rsidR="005521F1" w:rsidRPr="00284A7C">
        <w:rPr>
          <w:color w:val="000000" w:themeColor="text1"/>
        </w:rPr>
        <w:t xml:space="preserve">wetter </w:t>
      </w:r>
      <w:r w:rsidR="457ABD59" w:rsidRPr="00284A7C">
        <w:rPr>
          <w:color w:val="000000" w:themeColor="text1"/>
        </w:rPr>
        <w:t>lowland site</w:t>
      </w:r>
      <w:r w:rsidR="005521F1" w:rsidRPr="00284A7C">
        <w:rPr>
          <w:color w:val="000000" w:themeColor="text1"/>
        </w:rPr>
        <w:t>.</w:t>
      </w:r>
      <w:r w:rsidR="457ABD59" w:rsidRPr="00284A7C">
        <w:rPr>
          <w:color w:val="000000" w:themeColor="text1"/>
        </w:rPr>
        <w:t xml:space="preserve"> </w:t>
      </w:r>
      <w:r w:rsidR="005521F1" w:rsidRPr="00284A7C">
        <w:rPr>
          <w:color w:val="000000" w:themeColor="text1"/>
        </w:rPr>
        <w:t>Both sites</w:t>
      </w:r>
      <w:r w:rsidR="457ABD59" w:rsidRPr="00284A7C">
        <w:rPr>
          <w:color w:val="000000" w:themeColor="text1"/>
        </w:rPr>
        <w:t xml:space="preserve"> were </w:t>
      </w:r>
      <w:del w:id="21" w:author="Hayes, Katherine" w:date="2020-09-18T09:45:00Z">
        <w:r w:rsidR="457ABD59" w:rsidRPr="00F3691B">
          <w:delText xml:space="preserve">originally </w:delText>
        </w:r>
      </w:del>
      <w:r w:rsidR="457ABD59" w:rsidRPr="00284A7C">
        <w:rPr>
          <w:color w:val="000000" w:themeColor="text1"/>
        </w:rPr>
        <w:t>dominated by black spruce</w:t>
      </w:r>
      <w:del w:id="22" w:author="Hayes, Katherine" w:date="2020-09-18T09:45:00Z">
        <w:r w:rsidR="457ABD59" w:rsidRPr="00F3691B">
          <w:delText>.</w:delText>
        </w:r>
      </w:del>
      <w:ins w:id="23" w:author="Hayes, Katherine" w:date="2020-09-18T09:45:00Z">
        <w:r w:rsidR="005A592B" w:rsidRPr="00284A7C">
          <w:rPr>
            <w:color w:val="000000" w:themeColor="text1"/>
          </w:rPr>
          <w:t xml:space="preserve"> prior to burning</w:t>
        </w:r>
        <w:r w:rsidR="457ABD59" w:rsidRPr="00284A7C">
          <w:rPr>
            <w:color w:val="000000" w:themeColor="text1"/>
          </w:rPr>
          <w:t>.</w:t>
        </w:r>
      </w:ins>
      <w:r w:rsidR="00F4398D" w:rsidRPr="00284A7C">
        <w:rPr>
          <w:color w:val="000000" w:themeColor="text1"/>
        </w:rPr>
        <w:t xml:space="preserve"> In the drier upland site, black spruce</w:t>
      </w:r>
      <w:ins w:id="24" w:author="Hayes, Katherine" w:date="2020-09-18T09:45:00Z">
        <w:r w:rsidR="00F4398D" w:rsidRPr="00284A7C">
          <w:rPr>
            <w:color w:val="000000" w:themeColor="text1"/>
          </w:rPr>
          <w:t xml:space="preserve"> </w:t>
        </w:r>
        <w:r w:rsidR="00C53A90" w:rsidRPr="00284A7C">
          <w:rPr>
            <w:color w:val="000000" w:themeColor="text1"/>
          </w:rPr>
          <w:t>(</w:t>
        </w:r>
        <w:r w:rsidR="00C53A90" w:rsidRPr="00284A7C">
          <w:rPr>
            <w:i/>
            <w:iCs/>
            <w:color w:val="000000" w:themeColor="text1"/>
          </w:rPr>
          <w:t>Picea mariana</w:t>
        </w:r>
        <w:r w:rsidR="00C53A90" w:rsidRPr="00284A7C">
          <w:rPr>
            <w:color w:val="000000" w:themeColor="text1"/>
          </w:rPr>
          <w:t>)</w:t>
        </w:r>
      </w:ins>
      <w:r w:rsidR="00C53A90" w:rsidRPr="00284A7C">
        <w:rPr>
          <w:color w:val="000000" w:themeColor="text1"/>
        </w:rPr>
        <w:t xml:space="preserve"> </w:t>
      </w:r>
      <w:r w:rsidR="00F4398D" w:rsidRPr="00284A7C">
        <w:rPr>
          <w:color w:val="000000" w:themeColor="text1"/>
        </w:rPr>
        <w:t xml:space="preserve">presence declined sharply after </w:t>
      </w:r>
      <w:r w:rsidR="00096C4E" w:rsidRPr="00284A7C">
        <w:rPr>
          <w:color w:val="000000" w:themeColor="text1"/>
        </w:rPr>
        <w:t>two</w:t>
      </w:r>
      <w:r w:rsidR="00F4398D" w:rsidRPr="00284A7C">
        <w:rPr>
          <w:color w:val="000000" w:themeColor="text1"/>
        </w:rPr>
        <w:t xml:space="preserve"> fire</w:t>
      </w:r>
      <w:r w:rsidR="00096C4E" w:rsidRPr="00284A7C">
        <w:rPr>
          <w:color w:val="000000" w:themeColor="text1"/>
        </w:rPr>
        <w:t>s</w:t>
      </w:r>
      <w:r w:rsidR="00F4398D" w:rsidRPr="00284A7C">
        <w:rPr>
          <w:color w:val="000000" w:themeColor="text1"/>
        </w:rPr>
        <w:t xml:space="preserve"> while </w:t>
      </w:r>
      <w:r w:rsidR="00142D00" w:rsidRPr="00284A7C">
        <w:rPr>
          <w:color w:val="000000" w:themeColor="text1"/>
        </w:rPr>
        <w:t>paper birch (</w:t>
      </w:r>
      <w:r w:rsidR="00142D00" w:rsidRPr="00284A7C">
        <w:rPr>
          <w:i/>
          <w:color w:val="000000" w:themeColor="text1"/>
        </w:rPr>
        <w:t>Betula neoalaskana</w:t>
      </w:r>
      <w:r w:rsidR="00142D00" w:rsidRPr="00284A7C">
        <w:rPr>
          <w:color w:val="000000" w:themeColor="text1"/>
        </w:rPr>
        <w:t>)</w:t>
      </w:r>
      <w:r w:rsidR="00F4398D" w:rsidRPr="00284A7C">
        <w:rPr>
          <w:color w:val="000000" w:themeColor="text1"/>
        </w:rPr>
        <w:t xml:space="preserve"> became increasingly abundant with each additional fire.</w:t>
      </w:r>
      <w:r w:rsidR="457ABD59" w:rsidRPr="00284A7C">
        <w:rPr>
          <w:color w:val="000000" w:themeColor="text1"/>
        </w:rPr>
        <w:t xml:space="preserve"> In the wetter lowland site, less organic soil was consumed by fire and presence of black spruce persisted </w:t>
      </w:r>
      <w:r w:rsidR="00890F3F" w:rsidRPr="00284A7C">
        <w:rPr>
          <w:color w:val="000000" w:themeColor="text1"/>
        </w:rPr>
        <w:t xml:space="preserve">through an initial </w:t>
      </w:r>
      <w:r w:rsidR="00041A91" w:rsidRPr="00284A7C">
        <w:rPr>
          <w:color w:val="000000" w:themeColor="text1"/>
        </w:rPr>
        <w:t xml:space="preserve">single </w:t>
      </w:r>
      <w:r w:rsidR="00890F3F" w:rsidRPr="00284A7C">
        <w:rPr>
          <w:color w:val="000000" w:themeColor="text1"/>
        </w:rPr>
        <w:t>reburn (</w:t>
      </w:r>
      <w:r w:rsidR="457ABD59" w:rsidRPr="00284A7C">
        <w:rPr>
          <w:color w:val="000000" w:themeColor="text1"/>
        </w:rPr>
        <w:t>two fires</w:t>
      </w:r>
      <w:r w:rsidR="00890F3F" w:rsidRPr="00284A7C">
        <w:rPr>
          <w:color w:val="000000" w:themeColor="text1"/>
        </w:rPr>
        <w:t>)</w:t>
      </w:r>
      <w:r w:rsidR="457ABD59" w:rsidRPr="00284A7C">
        <w:rPr>
          <w:color w:val="000000" w:themeColor="text1"/>
        </w:rPr>
        <w:t xml:space="preserve">, indicating local topography </w:t>
      </w:r>
      <w:r w:rsidR="000669E3" w:rsidRPr="00284A7C">
        <w:rPr>
          <w:color w:val="000000" w:themeColor="text1"/>
        </w:rPr>
        <w:t xml:space="preserve">may </w:t>
      </w:r>
      <w:ins w:id="25" w:author="Hayes, Katherine" w:date="2020-09-18T09:45:00Z">
        <w:r w:rsidR="005A592B" w:rsidRPr="00284A7C">
          <w:rPr>
            <w:color w:val="000000" w:themeColor="text1"/>
          </w:rPr>
          <w:t xml:space="preserve">temporarily </w:t>
        </w:r>
      </w:ins>
      <w:r w:rsidR="000669E3" w:rsidRPr="00284A7C">
        <w:rPr>
          <w:color w:val="000000" w:themeColor="text1"/>
        </w:rPr>
        <w:t xml:space="preserve">buffer </w:t>
      </w:r>
      <w:del w:id="26" w:author="Hayes, Katherine" w:date="2020-09-18T09:45:00Z">
        <w:r w:rsidR="000669E3" w:rsidRPr="00F3691B">
          <w:delText xml:space="preserve">the impact of </w:delText>
        </w:r>
      </w:del>
      <w:r w:rsidR="00D270AF" w:rsidRPr="00284A7C">
        <w:rPr>
          <w:color w:val="000000" w:themeColor="text1"/>
        </w:rPr>
        <w:t xml:space="preserve">reburning </w:t>
      </w:r>
      <w:del w:id="27" w:author="Hayes, Katherine" w:date="2020-09-18T09:45:00Z">
        <w:r w:rsidR="000669E3" w:rsidRPr="00F3691B">
          <w:delText>temporarily</w:delText>
        </w:r>
      </w:del>
      <w:ins w:id="28" w:author="Hayes, Katherine" w:date="2020-09-18T09:45:00Z">
        <w:r w:rsidR="00D270AF" w:rsidRPr="00284A7C">
          <w:rPr>
            <w:color w:val="000000" w:themeColor="text1"/>
          </w:rPr>
          <w:t>impacts</w:t>
        </w:r>
      </w:ins>
      <w:r w:rsidR="457ABD59" w:rsidRPr="00284A7C">
        <w:rPr>
          <w:color w:val="000000" w:themeColor="text1"/>
        </w:rPr>
        <w:t xml:space="preserve">. </w:t>
      </w:r>
      <w:r w:rsidR="00890F3F" w:rsidRPr="00284A7C">
        <w:rPr>
          <w:color w:val="000000" w:themeColor="text1"/>
        </w:rPr>
        <w:t>However, after three burns</w:t>
      </w:r>
      <w:r w:rsidR="00D1618D" w:rsidRPr="00284A7C">
        <w:rPr>
          <w:color w:val="000000" w:themeColor="text1"/>
        </w:rPr>
        <w:t>,</w:t>
      </w:r>
      <w:r w:rsidR="00890F3F" w:rsidRPr="00284A7C">
        <w:rPr>
          <w:color w:val="000000" w:themeColor="text1"/>
        </w:rPr>
        <w:t xml:space="preserve"> conifers were </w:t>
      </w:r>
      <w:r w:rsidR="00041A91" w:rsidRPr="00284A7C">
        <w:rPr>
          <w:color w:val="000000" w:themeColor="text1"/>
        </w:rPr>
        <w:t xml:space="preserve">effectively </w:t>
      </w:r>
      <w:r w:rsidR="00890F3F" w:rsidRPr="00284A7C">
        <w:rPr>
          <w:color w:val="000000" w:themeColor="text1"/>
        </w:rPr>
        <w:t>eliminated</w:t>
      </w:r>
      <w:r w:rsidR="002B59FA" w:rsidRPr="00284A7C">
        <w:rPr>
          <w:color w:val="000000" w:themeColor="text1"/>
        </w:rPr>
        <w:t xml:space="preserve"> in both</w:t>
      </w:r>
      <w:r w:rsidR="00FB10A3" w:rsidRPr="00284A7C">
        <w:rPr>
          <w:color w:val="000000" w:themeColor="text1"/>
        </w:rPr>
        <w:t xml:space="preserve"> upland and lowland</w:t>
      </w:r>
      <w:r w:rsidR="002B59FA" w:rsidRPr="00284A7C">
        <w:rPr>
          <w:color w:val="000000" w:themeColor="text1"/>
        </w:rPr>
        <w:t xml:space="preserve"> s</w:t>
      </w:r>
      <w:r w:rsidR="00041A91" w:rsidRPr="00284A7C">
        <w:rPr>
          <w:color w:val="000000" w:themeColor="text1"/>
        </w:rPr>
        <w:t>tands</w:t>
      </w:r>
      <w:r w:rsidR="00972031" w:rsidRPr="00284A7C">
        <w:rPr>
          <w:color w:val="000000" w:themeColor="text1"/>
        </w:rPr>
        <w:t>.</w:t>
      </w:r>
      <w:r w:rsidR="00890F3F" w:rsidRPr="00284A7C">
        <w:rPr>
          <w:color w:val="000000" w:themeColor="text1"/>
        </w:rPr>
        <w:t xml:space="preserve"> </w:t>
      </w:r>
      <w:del w:id="29" w:author="Hayes, Katherine" w:date="2020-09-18T09:45:00Z">
        <w:r w:rsidR="00972031" w:rsidRPr="00F3691B">
          <w:delText xml:space="preserve">Continued reburning in deciduous stands promoted increasing dominance </w:delText>
        </w:r>
        <w:r>
          <w:delText xml:space="preserve">and shifts in </w:delText>
        </w:r>
        <w:r w:rsidR="00972031" w:rsidRPr="00F3691B">
          <w:delText>of deciduous species.</w:delText>
        </w:r>
        <w:r w:rsidR="00890F3F" w:rsidRPr="00F3691B">
          <w:delText xml:space="preserve"> </w:delText>
        </w:r>
      </w:del>
      <w:r w:rsidR="457ABD59" w:rsidRPr="00284A7C">
        <w:rPr>
          <w:color w:val="000000" w:themeColor="text1"/>
        </w:rPr>
        <w:t xml:space="preserve">Deciduous regeneration differed </w:t>
      </w:r>
      <w:del w:id="30" w:author="Hayes, Katherine" w:date="2020-09-18T09:45:00Z">
        <w:r w:rsidR="457ABD59" w:rsidRPr="00F3691B">
          <w:delText xml:space="preserve">between </w:delText>
        </w:r>
        <w:r w:rsidR="00FB10A3" w:rsidRPr="00F3691B">
          <w:delText>topographic position</w:delText>
        </w:r>
      </w:del>
      <w:ins w:id="31" w:author="Hayes, Katherine" w:date="2020-09-18T09:45:00Z">
        <w:r w:rsidR="00C53A90" w:rsidRPr="00284A7C">
          <w:rPr>
            <w:color w:val="000000" w:themeColor="text1"/>
          </w:rPr>
          <w:t xml:space="preserve">with </w:t>
        </w:r>
        <w:r w:rsidR="001E2C0C" w:rsidRPr="00284A7C">
          <w:rPr>
            <w:color w:val="000000" w:themeColor="text1"/>
          </w:rPr>
          <w:t>site</w:t>
        </w:r>
      </w:ins>
      <w:r w:rsidR="00EC65B8" w:rsidRPr="00284A7C">
        <w:rPr>
          <w:color w:val="000000" w:themeColor="text1"/>
        </w:rPr>
        <w:t>:</w:t>
      </w:r>
      <w:r w:rsidR="457ABD59" w:rsidRPr="00284A7C">
        <w:rPr>
          <w:color w:val="000000" w:themeColor="text1"/>
        </w:rPr>
        <w:t xml:space="preserve"> </w:t>
      </w:r>
      <w:r w:rsidR="00142D00" w:rsidRPr="00284A7C">
        <w:rPr>
          <w:color w:val="000000" w:themeColor="text1"/>
        </w:rPr>
        <w:t xml:space="preserve">birch </w:t>
      </w:r>
      <w:r w:rsidR="457ABD59" w:rsidRPr="00284A7C">
        <w:rPr>
          <w:color w:val="000000" w:themeColor="text1"/>
        </w:rPr>
        <w:t>d</w:t>
      </w:r>
      <w:r w:rsidR="00EC65B8" w:rsidRPr="00284A7C">
        <w:rPr>
          <w:color w:val="000000" w:themeColor="text1"/>
        </w:rPr>
        <w:t>ominated</w:t>
      </w:r>
      <w:r w:rsidR="457ABD59" w:rsidRPr="00284A7C">
        <w:rPr>
          <w:color w:val="000000" w:themeColor="text1"/>
        </w:rPr>
        <w:t xml:space="preserve"> i</w:t>
      </w:r>
      <w:r w:rsidR="00EC65B8" w:rsidRPr="00284A7C">
        <w:rPr>
          <w:color w:val="000000" w:themeColor="text1"/>
        </w:rPr>
        <w:t xml:space="preserve">n upland </w:t>
      </w:r>
      <w:r w:rsidR="004D5DDE" w:rsidRPr="00284A7C">
        <w:rPr>
          <w:color w:val="000000" w:themeColor="text1"/>
        </w:rPr>
        <w:t>plots</w:t>
      </w:r>
      <w:r w:rsidR="457ABD59" w:rsidRPr="00284A7C">
        <w:rPr>
          <w:color w:val="000000" w:themeColor="text1"/>
        </w:rPr>
        <w:t xml:space="preserve"> </w:t>
      </w:r>
      <w:r w:rsidR="00BC2D63" w:rsidRPr="00284A7C">
        <w:rPr>
          <w:color w:val="000000" w:themeColor="text1"/>
        </w:rPr>
        <w:t>while</w:t>
      </w:r>
      <w:r w:rsidR="457ABD59" w:rsidRPr="00284A7C">
        <w:rPr>
          <w:color w:val="000000" w:themeColor="text1"/>
        </w:rPr>
        <w:t xml:space="preserve"> willow (</w:t>
      </w:r>
      <w:r w:rsidR="457ABD59" w:rsidRPr="00284A7C">
        <w:rPr>
          <w:i/>
          <w:color w:val="000000" w:themeColor="text1"/>
        </w:rPr>
        <w:t xml:space="preserve">Salix </w:t>
      </w:r>
      <w:r w:rsidR="457ABD59" w:rsidRPr="00284A7C">
        <w:rPr>
          <w:iCs/>
          <w:color w:val="000000" w:themeColor="text1"/>
        </w:rPr>
        <w:t>spp</w:t>
      </w:r>
      <w:r w:rsidR="457ABD59" w:rsidRPr="00284A7C">
        <w:rPr>
          <w:i/>
          <w:color w:val="000000" w:themeColor="text1"/>
        </w:rPr>
        <w:t>.)</w:t>
      </w:r>
      <w:r w:rsidR="457ABD59" w:rsidRPr="00284A7C">
        <w:rPr>
          <w:color w:val="000000" w:themeColor="text1"/>
        </w:rPr>
        <w:t xml:space="preserve"> and aspen (</w:t>
      </w:r>
      <w:r w:rsidR="457ABD59" w:rsidRPr="00284A7C">
        <w:rPr>
          <w:i/>
          <w:color w:val="000000" w:themeColor="text1"/>
        </w:rPr>
        <w:t>Populus tremuloides</w:t>
      </w:r>
      <w:r w:rsidR="457ABD59" w:rsidRPr="00284A7C">
        <w:rPr>
          <w:color w:val="000000" w:themeColor="text1"/>
        </w:rPr>
        <w:t xml:space="preserve">) </w:t>
      </w:r>
      <w:r w:rsidR="00EC65B8" w:rsidRPr="00284A7C">
        <w:rPr>
          <w:color w:val="000000" w:themeColor="text1"/>
        </w:rPr>
        <w:t xml:space="preserve">dominated </w:t>
      </w:r>
      <w:r w:rsidR="457ABD59" w:rsidRPr="00284A7C">
        <w:rPr>
          <w:color w:val="000000" w:themeColor="text1"/>
        </w:rPr>
        <w:t xml:space="preserve">in lowlands. </w:t>
      </w:r>
      <w:del w:id="32" w:author="Hayes, Katherine" w:date="2020-09-18T09:45:00Z">
        <w:r w:rsidR="457ABD59" w:rsidRPr="00F3691B">
          <w:delText>Results of this study</w:delText>
        </w:r>
      </w:del>
      <w:ins w:id="33" w:author="Hayes, Katherine" w:date="2020-09-18T09:45:00Z">
        <w:r w:rsidR="00D270AF" w:rsidRPr="00284A7C">
          <w:rPr>
            <w:color w:val="000000" w:themeColor="text1"/>
          </w:rPr>
          <w:t>These results</w:t>
        </w:r>
      </w:ins>
      <w:r w:rsidR="00D270AF" w:rsidRPr="00284A7C">
        <w:rPr>
          <w:color w:val="000000" w:themeColor="text1"/>
        </w:rPr>
        <w:t xml:space="preserve"> offer strong empirical evidence of the divergence of boreal successional trajectories from previous historic norms. </w:t>
      </w:r>
      <w:del w:id="34" w:author="Hayes, Katherine" w:date="2020-09-18T09:45:00Z">
        <w:r>
          <w:delText xml:space="preserve">More broadly, this demonstrates that </w:delText>
        </w:r>
        <w:r w:rsidR="457ABD59" w:rsidRPr="00F3691B">
          <w:delText xml:space="preserve">the </w:delText>
        </w:r>
        <w:r w:rsidR="00972031" w:rsidRPr="00F3691B">
          <w:delText xml:space="preserve">effects of </w:delText>
        </w:r>
        <w:r>
          <w:delText>ongoing, short- interval disturbances</w:delText>
        </w:r>
        <w:r w:rsidR="00972031" w:rsidRPr="00F3691B">
          <w:delText xml:space="preserve"> continue to accumulate</w:delText>
        </w:r>
        <w:r>
          <w:delText xml:space="preserve"> and that frequency can overwhelm variation in intensity in terms of ecosystem resilience</w:delText>
        </w:r>
      </w:del>
      <w:ins w:id="35" w:author="Hayes, Katherine" w:date="2020-09-18T09:45:00Z">
        <w:r w:rsidR="00D270AF" w:rsidRPr="00284A7C">
          <w:rPr>
            <w:color w:val="000000" w:themeColor="text1"/>
          </w:rPr>
          <w:t>Furthermore, results from this study</w:t>
        </w:r>
        <w:r w:rsidRPr="00284A7C">
          <w:rPr>
            <w:color w:val="000000" w:themeColor="text1"/>
          </w:rPr>
          <w:t xml:space="preserve"> demonstrate </w:t>
        </w:r>
        <w:r w:rsidR="00A30D20" w:rsidRPr="00284A7C">
          <w:rPr>
            <w:color w:val="000000" w:themeColor="text1"/>
          </w:rPr>
          <w:t xml:space="preserve">shifts in postfire succession in forested ecosystems continue to accumulate with </w:t>
        </w:r>
        <w:r w:rsidR="00A30D20" w:rsidRPr="00284A7C">
          <w:rPr>
            <w:color w:val="000000" w:themeColor="text1"/>
          </w:rPr>
          <w:lastRenderedPageBreak/>
          <w:t>additional short-interval disturbance events</w:t>
        </w:r>
        <w:r w:rsidR="00D270AF" w:rsidRPr="00284A7C">
          <w:rPr>
            <w:color w:val="000000" w:themeColor="text1"/>
          </w:rPr>
          <w:t>, overwhelming the interactive effects of local site conditions</w:t>
        </w:r>
      </w:ins>
      <w:r w:rsidR="00D270AF" w:rsidRPr="00284A7C">
        <w:rPr>
          <w:color w:val="000000" w:themeColor="text1"/>
        </w:rPr>
        <w:t xml:space="preserve">. </w:t>
      </w:r>
    </w:p>
    <w:p w14:paraId="69823959" w14:textId="7E07DAFC" w:rsidR="000D5A7D" w:rsidRPr="00284A7C" w:rsidRDefault="00270A95" w:rsidP="000D5A7D">
      <w:pPr>
        <w:spacing w:line="360" w:lineRule="auto"/>
        <w:rPr>
          <w:b/>
          <w:bCs/>
          <w:color w:val="000000" w:themeColor="text1"/>
        </w:rPr>
      </w:pPr>
      <w:r w:rsidRPr="00284A7C">
        <w:rPr>
          <w:b/>
          <w:bCs/>
          <w:color w:val="000000" w:themeColor="text1"/>
        </w:rPr>
        <w:t>Keywords:</w:t>
      </w:r>
      <w:r w:rsidR="005D2A4F" w:rsidRPr="00284A7C">
        <w:rPr>
          <w:b/>
          <w:bCs/>
          <w:color w:val="000000" w:themeColor="text1"/>
        </w:rPr>
        <w:t xml:space="preserve"> </w:t>
      </w:r>
      <w:r w:rsidR="005D2A4F" w:rsidRPr="00284A7C">
        <w:rPr>
          <w:color w:val="000000" w:themeColor="text1"/>
        </w:rPr>
        <w:t xml:space="preserve">boreal, </w:t>
      </w:r>
      <w:ins w:id="36" w:author="Hayes, Katherine" w:date="2020-09-18T09:45:00Z">
        <w:r w:rsidR="008259A5" w:rsidRPr="00284A7C">
          <w:rPr>
            <w:color w:val="000000" w:themeColor="text1"/>
          </w:rPr>
          <w:t>ecosystem transformation, fire frequency,</w:t>
        </w:r>
        <w:r w:rsidR="005D2A4F" w:rsidRPr="00284A7C">
          <w:rPr>
            <w:color w:val="000000" w:themeColor="text1"/>
          </w:rPr>
          <w:t xml:space="preserve"> </w:t>
        </w:r>
      </w:ins>
      <w:r w:rsidR="005D2A4F" w:rsidRPr="00284A7C">
        <w:rPr>
          <w:color w:val="000000" w:themeColor="text1"/>
        </w:rPr>
        <w:t xml:space="preserve">reburns, regime shifts, </w:t>
      </w:r>
      <w:r w:rsidR="00D946CA" w:rsidRPr="00284A7C">
        <w:rPr>
          <w:color w:val="000000" w:themeColor="text1"/>
        </w:rPr>
        <w:t>succession</w:t>
      </w:r>
      <w:del w:id="37" w:author="Hayes, Katherine" w:date="2020-09-18T09:45:00Z">
        <w:r w:rsidR="00D946CA" w:rsidRPr="00F3691B">
          <w:delText>, fire frequency</w:delText>
        </w:r>
        <w:r w:rsidR="004A3C82">
          <w:delText>, ecosystem transformation</w:delText>
        </w:r>
      </w:del>
      <w:r w:rsidR="000D5A7D" w:rsidRPr="00284A7C">
        <w:rPr>
          <w:b/>
          <w:bCs/>
          <w:color w:val="000000" w:themeColor="text1"/>
        </w:rPr>
        <w:br w:type="page"/>
      </w:r>
    </w:p>
    <w:p w14:paraId="16B339E1" w14:textId="0639591E" w:rsidR="000D03E7" w:rsidRPr="00284A7C" w:rsidRDefault="000D03E7" w:rsidP="00121729">
      <w:pPr>
        <w:pStyle w:val="Heading1"/>
        <w:rPr>
          <w:rFonts w:cs="Times New Roman"/>
        </w:rPr>
      </w:pPr>
      <w:r w:rsidRPr="00284A7C">
        <w:rPr>
          <w:rFonts w:cs="Times New Roman"/>
        </w:rPr>
        <w:lastRenderedPageBreak/>
        <w:t>Introduction</w:t>
      </w:r>
    </w:p>
    <w:p w14:paraId="05DDCD3E" w14:textId="1A48D2EA" w:rsidR="0019532B" w:rsidRPr="00284A7C" w:rsidRDefault="12AF9917" w:rsidP="12AF9917">
      <w:pPr>
        <w:spacing w:line="480" w:lineRule="auto"/>
        <w:ind w:firstLine="720"/>
        <w:rPr>
          <w:color w:val="000000" w:themeColor="text1"/>
        </w:rPr>
      </w:pPr>
      <w:r w:rsidRPr="00284A7C">
        <w:rPr>
          <w:color w:val="000000" w:themeColor="text1"/>
        </w:rPr>
        <w:t xml:space="preserve">Disturbances are a major driver of </w:t>
      </w:r>
      <w:del w:id="38" w:author="Hayes, Katherine" w:date="2020-09-18T09:45:00Z">
        <w:r>
          <w:delText>long-term ecosystem functioning</w:delText>
        </w:r>
      </w:del>
      <w:ins w:id="39" w:author="Hayes, Katherine" w:date="2020-09-18T09:45:00Z">
        <w:r w:rsidR="00436E30" w:rsidRPr="00284A7C">
          <w:rPr>
            <w:color w:val="000000" w:themeColor="text1"/>
          </w:rPr>
          <w:t>community composition and biomass</w:t>
        </w:r>
      </w:ins>
      <w:r w:rsidRPr="00284A7C">
        <w:rPr>
          <w:color w:val="000000" w:themeColor="text1"/>
        </w:rPr>
        <w:t xml:space="preserve">, and in many </w:t>
      </w:r>
      <w:r w:rsidR="003C7543" w:rsidRPr="00284A7C">
        <w:rPr>
          <w:color w:val="000000" w:themeColor="text1"/>
        </w:rPr>
        <w:t xml:space="preserve">ecosystems </w:t>
      </w:r>
      <w:r w:rsidRPr="00284A7C">
        <w:rPr>
          <w:color w:val="000000" w:themeColor="text1"/>
        </w:rPr>
        <w:t xml:space="preserve">are the major force that </w:t>
      </w:r>
      <w:del w:id="40" w:author="Hayes, Katherine" w:date="2020-09-18T09:45:00Z">
        <w:r>
          <w:delText>creates</w:delText>
        </w:r>
      </w:del>
      <w:ins w:id="41" w:author="Hayes, Katherine" w:date="2020-09-18T09:45:00Z">
        <w:r w:rsidRPr="00284A7C">
          <w:rPr>
            <w:color w:val="000000" w:themeColor="text1"/>
          </w:rPr>
          <w:t>create</w:t>
        </w:r>
      </w:ins>
      <w:r w:rsidRPr="00284A7C">
        <w:rPr>
          <w:color w:val="000000" w:themeColor="text1"/>
        </w:rPr>
        <w:t xml:space="preserve"> and </w:t>
      </w:r>
      <w:del w:id="42" w:author="Hayes, Katherine" w:date="2020-09-18T09:45:00Z">
        <w:r>
          <w:delText>maintains</w:delText>
        </w:r>
      </w:del>
      <w:ins w:id="43" w:author="Hayes, Katherine" w:date="2020-09-18T09:45:00Z">
        <w:r w:rsidRPr="00284A7C">
          <w:rPr>
            <w:color w:val="000000" w:themeColor="text1"/>
          </w:rPr>
          <w:t>maintain</w:t>
        </w:r>
      </w:ins>
      <w:r w:rsidRPr="00284A7C">
        <w:rPr>
          <w:color w:val="000000" w:themeColor="text1"/>
        </w:rPr>
        <w:t xml:space="preserve"> ecosystems themselves (e.g., grassland </w:t>
      </w:r>
      <w:del w:id="44" w:author="Hayes, Katherine" w:date="2020-09-18T09:45:00Z">
        <w:r>
          <w:delText>vs.</w:delText>
        </w:r>
      </w:del>
      <w:ins w:id="45" w:author="Hayes, Katherine" w:date="2020-09-18T09:45:00Z">
        <w:r w:rsidR="00E642D6" w:rsidRPr="00284A7C">
          <w:rPr>
            <w:color w:val="000000" w:themeColor="text1"/>
          </w:rPr>
          <w:t>or</w:t>
        </w:r>
      </w:ins>
      <w:r w:rsidRPr="00284A7C">
        <w:rPr>
          <w:color w:val="000000" w:themeColor="text1"/>
        </w:rPr>
        <w:t xml:space="preserve"> forests, Dantas et al. 2016). </w:t>
      </w:r>
      <w:del w:id="46" w:author="Hayes, Katherine" w:date="2020-09-18T09:45:00Z">
        <w:r>
          <w:delText xml:space="preserve">Species have evolved various adaptations to avoid, recover from, or take advantage of disturbances. </w:delText>
        </w:r>
      </w:del>
      <w:r w:rsidRPr="00284A7C">
        <w:rPr>
          <w:color w:val="000000" w:themeColor="text1"/>
        </w:rPr>
        <w:t xml:space="preserve">Theory suggests that in disturbance-adapted systems, </w:t>
      </w:r>
      <w:del w:id="47" w:author="Hayes, Katherine" w:date="2020-09-18T09:45:00Z">
        <w:r>
          <w:delText>ecosystems</w:delText>
        </w:r>
      </w:del>
      <w:ins w:id="48" w:author="Hayes, Katherine" w:date="2020-09-18T09:45:00Z">
        <w:r w:rsidR="00436E30" w:rsidRPr="00284A7C">
          <w:rPr>
            <w:color w:val="000000" w:themeColor="text1"/>
          </w:rPr>
          <w:t>communities</w:t>
        </w:r>
      </w:ins>
      <w:r w:rsidR="00436E30" w:rsidRPr="00284A7C">
        <w:rPr>
          <w:color w:val="000000" w:themeColor="text1"/>
        </w:rPr>
        <w:t xml:space="preserve"> </w:t>
      </w:r>
      <w:r w:rsidRPr="00284A7C">
        <w:rPr>
          <w:color w:val="000000" w:themeColor="text1"/>
        </w:rPr>
        <w:t xml:space="preserve">can recover via resilience mechanisms after even intense disturbances (“ecological memory,” Johnstone et al. 2016). </w:t>
      </w:r>
      <w:del w:id="49" w:author="Hayes, Katherine" w:date="2020-09-18T09:45:00Z">
        <w:r>
          <w:delText>However</w:delText>
        </w:r>
      </w:del>
      <w:ins w:id="50" w:author="Hayes, Katherine" w:date="2020-09-18T09:45:00Z">
        <w:r w:rsidR="003B4E99" w:rsidRPr="00284A7C">
          <w:rPr>
            <w:color w:val="000000" w:themeColor="text1"/>
          </w:rPr>
          <w:t xml:space="preserve">Here, </w:t>
        </w:r>
        <w:r w:rsidR="005F0EF8" w:rsidRPr="00284A7C">
          <w:rPr>
            <w:color w:val="000000" w:themeColor="text1"/>
          </w:rPr>
          <w:t xml:space="preserve">the capacity for ecological </w:t>
        </w:r>
        <w:r w:rsidR="003B4E99" w:rsidRPr="00284A7C">
          <w:rPr>
            <w:color w:val="000000" w:themeColor="text1"/>
          </w:rPr>
          <w:t xml:space="preserve">resilience </w:t>
        </w:r>
        <w:r w:rsidR="00D270AF" w:rsidRPr="00284A7C">
          <w:rPr>
            <w:color w:val="000000" w:themeColor="text1"/>
          </w:rPr>
          <w:t>refers to the</w:t>
        </w:r>
        <w:r w:rsidR="00C05DE5" w:rsidRPr="00284A7C">
          <w:rPr>
            <w:color w:val="000000" w:themeColor="text1"/>
          </w:rPr>
          <w:t xml:space="preserve"> degree of disturbance a system</w:t>
        </w:r>
        <w:r w:rsidR="00436E30" w:rsidRPr="00284A7C">
          <w:rPr>
            <w:color w:val="000000" w:themeColor="text1"/>
          </w:rPr>
          <w:t xml:space="preserve"> or community</w:t>
        </w:r>
        <w:r w:rsidR="00C05DE5" w:rsidRPr="00284A7C">
          <w:rPr>
            <w:color w:val="000000" w:themeColor="text1"/>
          </w:rPr>
          <w:t xml:space="preserve"> can absorb without undergoing meaningful transformational change (i.e., shifting into an alternate state</w:t>
        </w:r>
        <w:r w:rsidR="005F0EF8" w:rsidRPr="00284A7C">
          <w:rPr>
            <w:color w:val="000000" w:themeColor="text1"/>
          </w:rPr>
          <w:t xml:space="preserve">; </w:t>
        </w:r>
        <w:r w:rsidR="00C05DE5" w:rsidRPr="00284A7C">
          <w:rPr>
            <w:color w:val="000000" w:themeColor="text1"/>
          </w:rPr>
          <w:t>Holling 1973, Pickett et al. 1989)</w:t>
        </w:r>
        <w:r w:rsidR="005F0EF8" w:rsidRPr="00284A7C">
          <w:rPr>
            <w:color w:val="000000" w:themeColor="text1"/>
          </w:rPr>
          <w:t xml:space="preserve">, and </w:t>
        </w:r>
        <w:r w:rsidR="00D270AF" w:rsidRPr="00284A7C">
          <w:rPr>
            <w:color w:val="000000" w:themeColor="text1"/>
          </w:rPr>
          <w:t xml:space="preserve">resilience mechanisms </w:t>
        </w:r>
        <w:r w:rsidR="005F0EF8" w:rsidRPr="00284A7C">
          <w:rPr>
            <w:color w:val="000000" w:themeColor="text1"/>
          </w:rPr>
          <w:t xml:space="preserve">refer to </w:t>
        </w:r>
        <w:r w:rsidR="00D270AF" w:rsidRPr="00284A7C">
          <w:rPr>
            <w:color w:val="000000" w:themeColor="text1"/>
          </w:rPr>
          <w:t>the system or species-specific characteristics that promote a return to</w:t>
        </w:r>
        <w:r w:rsidR="005F0EF8" w:rsidRPr="00284A7C">
          <w:rPr>
            <w:color w:val="000000" w:themeColor="text1"/>
          </w:rPr>
          <w:t xml:space="preserve"> </w:t>
        </w:r>
        <w:r w:rsidR="00D270AF" w:rsidRPr="00284A7C">
          <w:rPr>
            <w:color w:val="000000" w:themeColor="text1"/>
          </w:rPr>
          <w:t>pre-disturbance state</w:t>
        </w:r>
        <w:r w:rsidR="00C05DE5" w:rsidRPr="00284A7C">
          <w:rPr>
            <w:color w:val="000000" w:themeColor="text1"/>
          </w:rPr>
          <w:t xml:space="preserve">. </w:t>
        </w:r>
        <w:r w:rsidR="003D706B" w:rsidRPr="00284A7C">
          <w:rPr>
            <w:color w:val="000000" w:themeColor="text1"/>
          </w:rPr>
          <w:t>In this context</w:t>
        </w:r>
      </w:ins>
      <w:r w:rsidRPr="00284A7C">
        <w:rPr>
          <w:color w:val="000000" w:themeColor="text1"/>
        </w:rPr>
        <w:t xml:space="preserve">, if additional disturbance events occur within the timeframe of recovery, </w:t>
      </w:r>
      <w:del w:id="51" w:author="Hayes, Katherine" w:date="2020-09-18T09:45:00Z">
        <w:r>
          <w:delText xml:space="preserve">those </w:delText>
        </w:r>
      </w:del>
      <w:r w:rsidRPr="00284A7C">
        <w:rPr>
          <w:color w:val="000000" w:themeColor="text1"/>
        </w:rPr>
        <w:t>resilience mechanisms can be overwhelmed,</w:t>
      </w:r>
      <w:r w:rsidR="00A71EBC" w:rsidRPr="00284A7C">
        <w:rPr>
          <w:color w:val="000000" w:themeColor="text1"/>
        </w:rPr>
        <w:t xml:space="preserve"> </w:t>
      </w:r>
      <w:del w:id="52" w:author="Hayes, Katherine" w:date="2020-09-18T09:45:00Z">
        <w:r>
          <w:delText>creating</w:delText>
        </w:r>
      </w:del>
      <w:ins w:id="53" w:author="Hayes, Katherine" w:date="2020-09-18T09:45:00Z">
        <w:r w:rsidR="00A71EBC" w:rsidRPr="00284A7C">
          <w:rPr>
            <w:color w:val="000000" w:themeColor="text1"/>
          </w:rPr>
          <w:t>enabling irreversible population collapse and subsequent</w:t>
        </w:r>
      </w:ins>
      <w:r w:rsidRPr="00284A7C">
        <w:rPr>
          <w:color w:val="000000" w:themeColor="text1"/>
        </w:rPr>
        <w:t xml:space="preserve"> “ecological surprises” (Paine et al. 1998</w:t>
      </w:r>
      <w:del w:id="54" w:author="Hayes, Katherine" w:date="2020-09-18T09:45:00Z">
        <w:r>
          <w:delText>), meaning</w:delText>
        </w:r>
      </w:del>
      <w:ins w:id="55" w:author="Hayes, Katherine" w:date="2020-09-18T09:45:00Z">
        <w:r w:rsidRPr="00284A7C">
          <w:rPr>
            <w:color w:val="000000" w:themeColor="text1"/>
          </w:rPr>
          <w:t>)</w:t>
        </w:r>
        <w:r w:rsidR="00A71EBC" w:rsidRPr="00284A7C">
          <w:rPr>
            <w:color w:val="000000" w:themeColor="text1"/>
          </w:rPr>
          <w:t>:</w:t>
        </w:r>
      </w:ins>
      <w:r w:rsidRPr="00284A7C">
        <w:rPr>
          <w:color w:val="000000" w:themeColor="text1"/>
        </w:rPr>
        <w:t xml:space="preserve"> recovery trajectories not easily predictable from knowledge of the individual disturbance agents themselves (Scheffer and Carpenter 2003, Buma 2015). </w:t>
      </w:r>
      <w:r w:rsidR="006C2058" w:rsidRPr="00284A7C">
        <w:rPr>
          <w:color w:val="000000" w:themeColor="text1"/>
        </w:rPr>
        <w:t xml:space="preserve">Examples abound, both terrestrial and aquatic – from changes in bamboo communities after fires and floods (Gagnon 2009), coral reef phase shifts after fishing and hurricanes (Hughes 1994), and experimental aquatic mesocosm studies (Kercher and Zedler 2004). </w:t>
      </w:r>
      <w:del w:id="56" w:author="Hayes, Katherine" w:date="2020-09-18T09:45:00Z">
        <w:r w:rsidR="006C2058">
          <w:delText>If there is a long</w:delText>
        </w:r>
      </w:del>
      <w:ins w:id="57" w:author="Hayes, Katherine" w:date="2020-09-18T09:45:00Z">
        <w:r w:rsidR="00D270AF" w:rsidRPr="00284A7C">
          <w:rPr>
            <w:color w:val="000000" w:themeColor="text1"/>
          </w:rPr>
          <w:t>Long</w:t>
        </w:r>
      </w:ins>
      <w:r w:rsidR="006C2058" w:rsidRPr="00284A7C">
        <w:rPr>
          <w:color w:val="000000" w:themeColor="text1"/>
        </w:rPr>
        <w:t xml:space="preserve">-term </w:t>
      </w:r>
      <w:del w:id="58" w:author="Hayes, Katherine" w:date="2020-09-18T09:45:00Z">
        <w:r w:rsidR="006C2058">
          <w:delText>shift</w:delText>
        </w:r>
      </w:del>
      <w:ins w:id="59" w:author="Hayes, Katherine" w:date="2020-09-18T09:45:00Z">
        <w:r w:rsidR="006C2058" w:rsidRPr="00284A7C">
          <w:rPr>
            <w:color w:val="000000" w:themeColor="text1"/>
          </w:rPr>
          <w:t>shift</w:t>
        </w:r>
        <w:r w:rsidR="00D270AF" w:rsidRPr="00284A7C">
          <w:rPr>
            <w:color w:val="000000" w:themeColor="text1"/>
          </w:rPr>
          <w:t>s</w:t>
        </w:r>
      </w:ins>
      <w:r w:rsidR="006C2058" w:rsidRPr="00284A7C">
        <w:rPr>
          <w:color w:val="000000" w:themeColor="text1"/>
        </w:rPr>
        <w:t xml:space="preserve"> to different disturbance regimes (e.g., higher frequency) or other feedbacks</w:t>
      </w:r>
      <w:del w:id="60" w:author="Hayes, Katherine" w:date="2020-09-18T09:45:00Z">
        <w:r w:rsidR="006C2058">
          <w:delText>, the</w:delText>
        </w:r>
      </w:del>
      <w:ins w:id="61" w:author="Hayes, Katherine" w:date="2020-09-18T09:45:00Z">
        <w:r w:rsidR="00D270AF" w:rsidRPr="00284A7C">
          <w:rPr>
            <w:color w:val="000000" w:themeColor="text1"/>
          </w:rPr>
          <w:t xml:space="preserve"> can allow</w:t>
        </w:r>
      </w:ins>
      <w:r w:rsidR="006C2058" w:rsidRPr="00284A7C">
        <w:rPr>
          <w:color w:val="000000" w:themeColor="text1"/>
        </w:rPr>
        <w:t xml:space="preserve"> new community types </w:t>
      </w:r>
      <w:del w:id="62" w:author="Hayes, Katherine" w:date="2020-09-18T09:45:00Z">
        <w:r w:rsidR="006C2058">
          <w:delText>can</w:delText>
        </w:r>
      </w:del>
      <w:ins w:id="63" w:author="Hayes, Katherine" w:date="2020-09-18T09:45:00Z">
        <w:r w:rsidR="00D270AF" w:rsidRPr="00284A7C">
          <w:rPr>
            <w:color w:val="000000" w:themeColor="text1"/>
          </w:rPr>
          <w:t>to</w:t>
        </w:r>
      </w:ins>
      <w:r w:rsidR="006C2058" w:rsidRPr="00284A7C">
        <w:rPr>
          <w:color w:val="000000" w:themeColor="text1"/>
        </w:rPr>
        <w:t xml:space="preserve"> persist, driving fundamental shifts in ecosystem </w:t>
      </w:r>
      <w:del w:id="64" w:author="Hayes, Katherine" w:date="2020-09-18T09:45:00Z">
        <w:r w:rsidR="006C2058">
          <w:delText>functioning</w:delText>
        </w:r>
      </w:del>
      <w:ins w:id="65" w:author="Hayes, Katherine" w:date="2020-09-18T09:45:00Z">
        <w:r w:rsidR="00AA4518" w:rsidRPr="00284A7C">
          <w:rPr>
            <w:color w:val="000000" w:themeColor="text1"/>
          </w:rPr>
          <w:t>structure</w:t>
        </w:r>
      </w:ins>
      <w:r w:rsidR="00AA4518" w:rsidRPr="00284A7C">
        <w:rPr>
          <w:color w:val="000000" w:themeColor="text1"/>
        </w:rPr>
        <w:t xml:space="preserve"> </w:t>
      </w:r>
      <w:r w:rsidR="006C2058" w:rsidRPr="00284A7C">
        <w:rPr>
          <w:color w:val="000000" w:themeColor="text1"/>
        </w:rPr>
        <w:t xml:space="preserve">(e.g., grazing and fires, Archibald et al. 2005; coral reef functioning, Jones et al. 2004). </w:t>
      </w:r>
      <w:r w:rsidRPr="00284A7C">
        <w:rPr>
          <w:color w:val="000000" w:themeColor="text1"/>
        </w:rPr>
        <w:t xml:space="preserve">Theoretical modeling agrees, and further suggests changes in disturbance frequency are more important than changes to </w:t>
      </w:r>
      <w:del w:id="66" w:author="Hayes, Katherine" w:date="2020-09-18T09:45:00Z">
        <w:r>
          <w:delText>intensity</w:delText>
        </w:r>
      </w:del>
      <w:ins w:id="67" w:author="Hayes, Katherine" w:date="2020-09-18T09:45:00Z">
        <w:r w:rsidR="00927095" w:rsidRPr="00284A7C">
          <w:rPr>
            <w:color w:val="000000" w:themeColor="text1"/>
          </w:rPr>
          <w:t>severity</w:t>
        </w:r>
      </w:ins>
      <w:r w:rsidR="00927095" w:rsidRPr="00284A7C">
        <w:rPr>
          <w:color w:val="000000" w:themeColor="text1"/>
        </w:rPr>
        <w:t xml:space="preserve"> </w:t>
      </w:r>
      <w:r w:rsidRPr="00284A7C">
        <w:rPr>
          <w:color w:val="000000" w:themeColor="text1"/>
        </w:rPr>
        <w:t xml:space="preserve">or other disturbance characteristics (Fraterrigo et al. 2020) in driving variability in recovery. </w:t>
      </w:r>
    </w:p>
    <w:p w14:paraId="188283F1" w14:textId="730488CA" w:rsidR="0019532B" w:rsidRPr="00284A7C" w:rsidRDefault="12AF9917" w:rsidP="00BA666F">
      <w:pPr>
        <w:spacing w:line="480" w:lineRule="auto"/>
        <w:ind w:firstLine="720"/>
        <w:rPr>
          <w:color w:val="000000" w:themeColor="text1"/>
        </w:rPr>
      </w:pPr>
      <w:r w:rsidRPr="00284A7C">
        <w:rPr>
          <w:color w:val="000000" w:themeColor="text1"/>
        </w:rPr>
        <w:t>Research into</w:t>
      </w:r>
      <w:r w:rsidR="00BA666F" w:rsidRPr="00284A7C">
        <w:rPr>
          <w:color w:val="000000" w:themeColor="text1"/>
        </w:rPr>
        <w:t xml:space="preserve"> the</w:t>
      </w:r>
      <w:r w:rsidRPr="00284A7C">
        <w:rPr>
          <w:color w:val="000000" w:themeColor="text1"/>
        </w:rPr>
        <w:t xml:space="preserve"> effects of disturbance frequency changes have almost exclusively focused on high </w:t>
      </w:r>
      <w:del w:id="68" w:author="Hayes, Katherine" w:date="2020-09-18T09:45:00Z">
        <w:r>
          <w:delText>intensity</w:delText>
        </w:r>
      </w:del>
      <w:ins w:id="69" w:author="Hayes, Katherine" w:date="2020-09-18T09:45:00Z">
        <w:r w:rsidR="00927095" w:rsidRPr="00284A7C">
          <w:rPr>
            <w:color w:val="000000" w:themeColor="text1"/>
          </w:rPr>
          <w:t>severity</w:t>
        </w:r>
      </w:ins>
      <w:r w:rsidR="00927095" w:rsidRPr="00284A7C">
        <w:rPr>
          <w:color w:val="000000" w:themeColor="text1"/>
        </w:rPr>
        <w:t xml:space="preserve"> </w:t>
      </w:r>
      <w:r w:rsidRPr="00284A7C">
        <w:rPr>
          <w:color w:val="000000" w:themeColor="text1"/>
        </w:rPr>
        <w:t>disturbances and single short-interval events (</w:t>
      </w:r>
      <w:r w:rsidR="006C2058" w:rsidRPr="00284A7C">
        <w:rPr>
          <w:color w:val="000000" w:themeColor="text1"/>
        </w:rPr>
        <w:t>two</w:t>
      </w:r>
      <w:r w:rsidRPr="00284A7C">
        <w:rPr>
          <w:color w:val="000000" w:themeColor="text1"/>
        </w:rPr>
        <w:t xml:space="preserve"> disturbances). </w:t>
      </w:r>
      <w:del w:id="70" w:author="Hayes, Katherine" w:date="2020-09-18T09:45:00Z">
        <w:r>
          <w:delText xml:space="preserve">At least two major gaps remain. First, little empirical research has been conducted on </w:delText>
        </w:r>
      </w:del>
      <w:ins w:id="71" w:author="Hayes, Katherine" w:date="2020-09-18T09:45:00Z">
        <w:r w:rsidR="003D706B" w:rsidRPr="00284A7C">
          <w:rPr>
            <w:color w:val="000000" w:themeColor="text1"/>
          </w:rPr>
          <w:t xml:space="preserve">This </w:t>
        </w:r>
        <w:r w:rsidR="003D706B" w:rsidRPr="00284A7C">
          <w:rPr>
            <w:color w:val="000000" w:themeColor="text1"/>
          </w:rPr>
          <w:lastRenderedPageBreak/>
          <w:t xml:space="preserve">limits our understanding of </w:t>
        </w:r>
      </w:ins>
      <w:r w:rsidR="003D706B" w:rsidRPr="00284A7C">
        <w:rPr>
          <w:color w:val="000000" w:themeColor="text1"/>
        </w:rPr>
        <w:t xml:space="preserve">the ongoing effects of </w:t>
      </w:r>
      <w:ins w:id="72" w:author="Hayes, Katherine" w:date="2020-09-18T09:45:00Z">
        <w:r w:rsidR="003D706B" w:rsidRPr="00284A7C">
          <w:rPr>
            <w:color w:val="000000" w:themeColor="text1"/>
          </w:rPr>
          <w:t xml:space="preserve">continued </w:t>
        </w:r>
      </w:ins>
      <w:r w:rsidR="003D706B" w:rsidRPr="00284A7C">
        <w:rPr>
          <w:color w:val="000000" w:themeColor="text1"/>
        </w:rPr>
        <w:t xml:space="preserve">short-interval </w:t>
      </w:r>
      <w:del w:id="73" w:author="Hayes, Katherine" w:date="2020-09-18T09:45:00Z">
        <w:r>
          <w:delText>events</w:delText>
        </w:r>
      </w:del>
      <w:ins w:id="74" w:author="Hayes, Katherine" w:date="2020-09-18T09:45:00Z">
        <w:r w:rsidR="004E39B1" w:rsidRPr="00284A7C">
          <w:rPr>
            <w:color w:val="000000" w:themeColor="text1"/>
          </w:rPr>
          <w:t>disturbance</w:t>
        </w:r>
        <w:r w:rsidR="003D706B" w:rsidRPr="00284A7C">
          <w:rPr>
            <w:color w:val="000000" w:themeColor="text1"/>
          </w:rPr>
          <w:t>s</w:t>
        </w:r>
      </w:ins>
      <w:r w:rsidR="003D706B" w:rsidRPr="00284A7C">
        <w:rPr>
          <w:color w:val="000000" w:themeColor="text1"/>
        </w:rPr>
        <w:t xml:space="preserve">. </w:t>
      </w:r>
      <w:r w:rsidRPr="00284A7C">
        <w:rPr>
          <w:color w:val="000000" w:themeColor="text1"/>
        </w:rPr>
        <w:t xml:space="preserve">While modeling suggests progressive loss in ecosystem functions (e.g., ongoing fires in Yellowstone, Westerling et al. 2011), it is also true that subsequent disturbances interact with previous disturbance conditions, changing </w:t>
      </w:r>
      <w:del w:id="75" w:author="Hayes, Katherine" w:date="2020-09-18T09:45:00Z">
        <w:r>
          <w:delText>intensity</w:delText>
        </w:r>
      </w:del>
      <w:ins w:id="76" w:author="Hayes, Katherine" w:date="2020-09-18T09:45:00Z">
        <w:r w:rsidR="00927095" w:rsidRPr="00284A7C">
          <w:rPr>
            <w:color w:val="000000" w:themeColor="text1"/>
          </w:rPr>
          <w:t>severity</w:t>
        </w:r>
      </w:ins>
      <w:r w:rsidR="00927095" w:rsidRPr="00284A7C">
        <w:rPr>
          <w:color w:val="000000" w:themeColor="text1"/>
        </w:rPr>
        <w:t xml:space="preserve"> </w:t>
      </w:r>
      <w:r w:rsidRPr="00284A7C">
        <w:rPr>
          <w:color w:val="000000" w:themeColor="text1"/>
        </w:rPr>
        <w:t xml:space="preserve">and overall impacts which can limit future disturbance </w:t>
      </w:r>
      <w:del w:id="77" w:author="Hayes, Katherine" w:date="2020-09-18T09:45:00Z">
        <w:r>
          <w:delText>intensity</w:delText>
        </w:r>
      </w:del>
      <w:ins w:id="78" w:author="Hayes, Katherine" w:date="2020-09-18T09:45:00Z">
        <w:r w:rsidR="00927095" w:rsidRPr="00284A7C">
          <w:rPr>
            <w:color w:val="000000" w:themeColor="text1"/>
          </w:rPr>
          <w:t>severity</w:t>
        </w:r>
      </w:ins>
      <w:r w:rsidR="00927095" w:rsidRPr="00284A7C">
        <w:rPr>
          <w:color w:val="000000" w:themeColor="text1"/>
        </w:rPr>
        <w:t xml:space="preserve"> </w:t>
      </w:r>
      <w:r w:rsidRPr="00284A7C">
        <w:rPr>
          <w:color w:val="000000" w:themeColor="text1"/>
        </w:rPr>
        <w:t xml:space="preserve">or even occurrence (Parks et al. 2015, Buma et al. 2020). Trajectories inferred from single short-interval events may therefore not be valid if frequency of disturbances remains high. </w:t>
      </w:r>
      <w:del w:id="79" w:author="Hayes, Katherine" w:date="2020-09-18T09:45:00Z">
        <w:r w:rsidR="0019532B">
          <w:delText>Second, little research has been directed towards repeat disturbances with varying intensity. Effects</w:delText>
        </w:r>
      </w:del>
      <w:ins w:id="80" w:author="Hayes, Katherine" w:date="2020-09-18T09:45:00Z">
        <w:r w:rsidR="003D706B" w:rsidRPr="00284A7C">
          <w:rPr>
            <w:color w:val="000000" w:themeColor="text1"/>
          </w:rPr>
          <w:t>In addition</w:t>
        </w:r>
        <w:r w:rsidR="00767EF3" w:rsidRPr="00284A7C">
          <w:rPr>
            <w:color w:val="000000" w:themeColor="text1"/>
          </w:rPr>
          <w:t>, e</w:t>
        </w:r>
        <w:r w:rsidR="0019532B" w:rsidRPr="00284A7C">
          <w:rPr>
            <w:color w:val="000000" w:themeColor="text1"/>
          </w:rPr>
          <w:t>ffects</w:t>
        </w:r>
      </w:ins>
      <w:r w:rsidR="0019532B" w:rsidRPr="00284A7C">
        <w:rPr>
          <w:color w:val="000000" w:themeColor="text1"/>
        </w:rPr>
        <w:t xml:space="preserve"> on ecosystems are mediated by external factors, such as topography</w:t>
      </w:r>
      <w:del w:id="81" w:author="Hayes, Katherine" w:date="2020-09-18T09:45:00Z">
        <w:r w:rsidR="0019532B">
          <w:delText>. Theoretically, this should lessen</w:delText>
        </w:r>
      </w:del>
      <w:ins w:id="82" w:author="Hayes, Katherine" w:date="2020-09-18T09:45:00Z">
        <w:r w:rsidR="004E39B1" w:rsidRPr="00284A7C">
          <w:rPr>
            <w:color w:val="000000" w:themeColor="text1"/>
          </w:rPr>
          <w:t xml:space="preserve"> and local site conditions</w:t>
        </w:r>
        <w:r w:rsidR="00777A43" w:rsidRPr="00284A7C">
          <w:rPr>
            <w:color w:val="000000" w:themeColor="text1"/>
          </w:rPr>
          <w:t xml:space="preserve">, which theoretically may </w:t>
        </w:r>
        <w:r w:rsidR="00767EF3" w:rsidRPr="00284A7C">
          <w:rPr>
            <w:color w:val="000000" w:themeColor="text1"/>
          </w:rPr>
          <w:t>modulate</w:t>
        </w:r>
      </w:ins>
      <w:r w:rsidR="00767EF3" w:rsidRPr="00284A7C">
        <w:rPr>
          <w:color w:val="000000" w:themeColor="text1"/>
        </w:rPr>
        <w:t xml:space="preserve"> </w:t>
      </w:r>
      <w:r w:rsidR="0019532B" w:rsidRPr="00284A7C">
        <w:rPr>
          <w:color w:val="000000" w:themeColor="text1"/>
        </w:rPr>
        <w:t>cumulative impacts (Paine et al. 1998</w:t>
      </w:r>
      <w:del w:id="83" w:author="Hayes, Katherine" w:date="2020-09-18T09:45:00Z">
        <w:r w:rsidR="0019532B">
          <w:delText>), though</w:delText>
        </w:r>
      </w:del>
      <w:ins w:id="84" w:author="Hayes, Katherine" w:date="2020-09-18T09:45:00Z">
        <w:r w:rsidR="00777A43" w:rsidRPr="00284A7C">
          <w:rPr>
            <w:color w:val="000000" w:themeColor="text1"/>
          </w:rPr>
          <w:t>). However,</w:t>
        </w:r>
      </w:ins>
      <w:r w:rsidR="0019532B" w:rsidRPr="00284A7C">
        <w:rPr>
          <w:color w:val="000000" w:themeColor="text1"/>
        </w:rPr>
        <w:t xml:space="preserve"> if frequency is truly the most significant factor (Fraterrigo et al. 2020) then that moderation effect should disappear with ongoing events. This too has not been empirically investigated.</w:t>
      </w:r>
      <w:r w:rsidR="00477111" w:rsidRPr="00284A7C">
        <w:rPr>
          <w:color w:val="000000" w:themeColor="text1"/>
        </w:rPr>
        <w:t xml:space="preserve"> </w:t>
      </w:r>
    </w:p>
    <w:p w14:paraId="5C3913D8" w14:textId="77777777" w:rsidR="005124CA" w:rsidRDefault="00477111" w:rsidP="005124CA">
      <w:pPr>
        <w:spacing w:line="480" w:lineRule="auto"/>
        <w:ind w:firstLine="720"/>
        <w:rPr>
          <w:del w:id="85" w:author="Hayes, Katherine" w:date="2020-09-18T09:45:00Z"/>
        </w:rPr>
      </w:pPr>
      <w:del w:id="86" w:author="Hayes, Katherine" w:date="2020-09-18T09:45:00Z">
        <w:r>
          <w:delText>Here we test those theories</w:delText>
        </w:r>
      </w:del>
      <w:ins w:id="87" w:author="Hayes, Katherine" w:date="2020-09-18T09:45:00Z">
        <w:r w:rsidR="004E39B1" w:rsidRPr="00284A7C">
          <w:rPr>
            <w:color w:val="000000" w:themeColor="text1"/>
          </w:rPr>
          <w:t>This study tests</w:t>
        </w:r>
        <w:r w:rsidRPr="00284A7C">
          <w:rPr>
            <w:color w:val="000000" w:themeColor="text1"/>
          </w:rPr>
          <w:t xml:space="preserve"> theor</w:t>
        </w:r>
        <w:r w:rsidR="00D270AF" w:rsidRPr="00284A7C">
          <w:rPr>
            <w:color w:val="000000" w:themeColor="text1"/>
          </w:rPr>
          <w:t>etical outcomes</w:t>
        </w:r>
        <w:r w:rsidRPr="00284A7C">
          <w:rPr>
            <w:color w:val="000000" w:themeColor="text1"/>
          </w:rPr>
          <w:t xml:space="preserve"> </w:t>
        </w:r>
        <w:r w:rsidR="003D706B" w:rsidRPr="00284A7C">
          <w:rPr>
            <w:color w:val="000000" w:themeColor="text1"/>
          </w:rPr>
          <w:t>of continued short-interval disturbance effects</w:t>
        </w:r>
      </w:ins>
      <w:r w:rsidR="003D706B" w:rsidRPr="00284A7C">
        <w:rPr>
          <w:color w:val="000000" w:themeColor="text1"/>
        </w:rPr>
        <w:t xml:space="preserve"> </w:t>
      </w:r>
      <w:r w:rsidRPr="00284A7C">
        <w:rPr>
          <w:color w:val="000000" w:themeColor="text1"/>
        </w:rPr>
        <w:t>directly in a disturbance adapted biome</w:t>
      </w:r>
      <w:del w:id="88" w:author="Hayes, Katherine" w:date="2020-09-18T09:45:00Z">
        <w:r>
          <w:delText>,</w:delText>
        </w:r>
      </w:del>
      <w:r w:rsidRPr="00284A7C">
        <w:rPr>
          <w:color w:val="000000" w:themeColor="text1"/>
        </w:rPr>
        <w:t xml:space="preserve"> by </w:t>
      </w:r>
      <w:del w:id="89" w:author="Hayes, Katherine" w:date="2020-09-18T09:45:00Z">
        <w:r>
          <w:delText>looking at</w:delText>
        </w:r>
      </w:del>
      <w:ins w:id="90" w:author="Hayes, Katherine" w:date="2020-09-18T09:45:00Z">
        <w:r w:rsidR="00D270AF" w:rsidRPr="00284A7C">
          <w:rPr>
            <w:color w:val="000000" w:themeColor="text1"/>
          </w:rPr>
          <w:t>examining</w:t>
        </w:r>
      </w:ins>
      <w:r w:rsidRPr="00284A7C">
        <w:rPr>
          <w:color w:val="000000" w:themeColor="text1"/>
        </w:rPr>
        <w:t xml:space="preserve"> </w:t>
      </w:r>
      <w:r w:rsidR="00FC6E49" w:rsidRPr="00284A7C">
        <w:rPr>
          <w:color w:val="000000" w:themeColor="text1"/>
        </w:rPr>
        <w:t>1</w:t>
      </w:r>
      <w:del w:id="91" w:author="Hayes, Katherine" w:date="2020-09-18T09:45:00Z">
        <w:r>
          <w:delText>-</w:delText>
        </w:r>
      </w:del>
      <w:ins w:id="92" w:author="Hayes, Katherine" w:date="2020-09-18T09:45:00Z">
        <w:r w:rsidR="00FC6E49" w:rsidRPr="00284A7C">
          <w:rPr>
            <w:color w:val="000000" w:themeColor="text1"/>
          </w:rPr>
          <w:t>,</w:t>
        </w:r>
        <w:r w:rsidR="004E39B1" w:rsidRPr="00284A7C">
          <w:rPr>
            <w:color w:val="000000" w:themeColor="text1"/>
          </w:rPr>
          <w:t xml:space="preserve"> </w:t>
        </w:r>
        <w:r w:rsidR="00FC6E49" w:rsidRPr="00284A7C">
          <w:rPr>
            <w:color w:val="000000" w:themeColor="text1"/>
          </w:rPr>
          <w:t xml:space="preserve">2 or </w:t>
        </w:r>
      </w:ins>
      <w:r w:rsidR="00FC6E49" w:rsidRPr="00284A7C">
        <w:rPr>
          <w:color w:val="000000" w:themeColor="text1"/>
        </w:rPr>
        <w:t xml:space="preserve">3 </w:t>
      </w:r>
      <w:r w:rsidRPr="00284A7C">
        <w:rPr>
          <w:color w:val="000000" w:themeColor="text1"/>
        </w:rPr>
        <w:t xml:space="preserve">events </w:t>
      </w:r>
      <w:ins w:id="93" w:author="Hayes, Katherine" w:date="2020-09-18T09:45:00Z">
        <w:r w:rsidR="00691F12" w:rsidRPr="00284A7C">
          <w:rPr>
            <w:color w:val="000000" w:themeColor="text1"/>
          </w:rPr>
          <w:t xml:space="preserve">occurring </w:t>
        </w:r>
      </w:ins>
      <w:r w:rsidR="00691F12" w:rsidRPr="00284A7C">
        <w:rPr>
          <w:color w:val="000000" w:themeColor="text1"/>
        </w:rPr>
        <w:t>in short</w:t>
      </w:r>
      <w:del w:id="94" w:author="Hayes, Katherine" w:date="2020-09-18T09:45:00Z">
        <w:r>
          <w:delText xml:space="preserve"> succession</w:delText>
        </w:r>
      </w:del>
      <w:ins w:id="95" w:author="Hayes, Katherine" w:date="2020-09-18T09:45:00Z">
        <w:r w:rsidR="00691F12" w:rsidRPr="00284A7C">
          <w:rPr>
            <w:color w:val="000000" w:themeColor="text1"/>
          </w:rPr>
          <w:t>-interval</w:t>
        </w:r>
      </w:ins>
      <w:r w:rsidRPr="00284A7C">
        <w:rPr>
          <w:color w:val="000000" w:themeColor="text1"/>
        </w:rPr>
        <w:t xml:space="preserve"> across two topographic contexts </w:t>
      </w:r>
      <w:ins w:id="96" w:author="Hayes, Katherine" w:date="2020-09-18T09:45:00Z">
        <w:r w:rsidR="00A71EBC" w:rsidRPr="00284A7C">
          <w:rPr>
            <w:color w:val="000000" w:themeColor="text1"/>
          </w:rPr>
          <w:t xml:space="preserve">with </w:t>
        </w:r>
      </w:ins>
      <w:r w:rsidR="00A71EBC" w:rsidRPr="00284A7C">
        <w:rPr>
          <w:color w:val="000000" w:themeColor="text1"/>
        </w:rPr>
        <w:t xml:space="preserve">known </w:t>
      </w:r>
      <w:del w:id="97" w:author="Hayes, Katherine" w:date="2020-09-18T09:45:00Z">
        <w:r>
          <w:delText>to mediate disturbance severity. If changes continue to accrue with a continued high disturbance frequency, we should see ongoing divergence between each disturbance history; similarly, if frequency is the most important driver of ecosystem recovery trajectories, we should see resilience erode even</w:delText>
        </w:r>
      </w:del>
      <w:ins w:id="98" w:author="Hayes, Katherine" w:date="2020-09-18T09:45:00Z">
        <w:r w:rsidR="00A71EBC" w:rsidRPr="00284A7C">
          <w:rPr>
            <w:color w:val="000000" w:themeColor="text1"/>
          </w:rPr>
          <w:t>differences</w:t>
        </w:r>
      </w:ins>
      <w:r w:rsidR="00A71EBC" w:rsidRPr="00284A7C">
        <w:rPr>
          <w:color w:val="000000" w:themeColor="text1"/>
        </w:rPr>
        <w:t xml:space="preserve"> in </w:t>
      </w:r>
      <w:del w:id="99" w:author="Hayes, Katherine" w:date="2020-09-18T09:45:00Z">
        <w:r>
          <w:delText xml:space="preserve">favored, historically more resilient/resistant to change topographic contexts. </w:delText>
        </w:r>
      </w:del>
    </w:p>
    <w:p w14:paraId="3CD35D8A" w14:textId="77777777" w:rsidR="005124CA" w:rsidRDefault="00A71EBC" w:rsidP="005124CA">
      <w:pPr>
        <w:spacing w:line="480" w:lineRule="auto"/>
        <w:ind w:firstLine="720"/>
        <w:rPr>
          <w:del w:id="100" w:author="Hayes, Katherine" w:date="2020-09-18T09:45:00Z"/>
        </w:rPr>
      </w:pPr>
      <w:ins w:id="101" w:author="Hayes, Katherine" w:date="2020-09-18T09:45:00Z">
        <w:r w:rsidRPr="00284A7C">
          <w:rPr>
            <w:color w:val="000000" w:themeColor="text1"/>
          </w:rPr>
          <w:t>resiliency</w:t>
        </w:r>
        <w:r w:rsidR="00CB70B6" w:rsidRPr="00284A7C">
          <w:rPr>
            <w:color w:val="000000" w:themeColor="text1"/>
          </w:rPr>
          <w:t xml:space="preserve"> via local site conditions</w:t>
        </w:r>
        <w:r w:rsidR="00477111" w:rsidRPr="00284A7C">
          <w:rPr>
            <w:color w:val="000000" w:themeColor="text1"/>
          </w:rPr>
          <w:t>.</w:t>
        </w:r>
        <w:r w:rsidR="005C7264" w:rsidRPr="00284A7C">
          <w:rPr>
            <w:color w:val="000000" w:themeColor="text1"/>
          </w:rPr>
          <w:t xml:space="preserve"> </w:t>
        </w:r>
      </w:ins>
      <w:r w:rsidR="12AF9917" w:rsidRPr="00284A7C">
        <w:rPr>
          <w:color w:val="000000" w:themeColor="text1"/>
        </w:rPr>
        <w:t xml:space="preserve">We use fires and boreal forests as our test system. </w:t>
      </w:r>
      <w:del w:id="102" w:author="Hayes, Katherine" w:date="2020-09-18T09:45:00Z">
        <w:r w:rsidR="12AF9917">
          <w:delText>Fires are one of the most significant drivers of ecosystem change; on average 464 Mha burn each year (Randerson et al. 2012; no significant trend over the past decade, Forkel et al. 2019). Fire is responsible for 22% of global forest loss (Curtis et al. 2018), and in certain areas is even more significant (North America: 40% of forest loss; Asia: 58%, Australia/Oceania: 53%). Fire is the primary disturbance in boreal systems (Kurkowski et al. 2008)</w:delText>
        </w:r>
        <w:r w:rsidR="00B077C7">
          <w:delText>, driving an overall loss in forest cover</w:delText>
        </w:r>
        <w:r w:rsidR="12AF9917">
          <w:delText xml:space="preserve"> second only to </w:delText>
        </w:r>
        <w:r w:rsidR="00B077C7">
          <w:delText>deforestation in t</w:delText>
        </w:r>
        <w:r w:rsidR="12AF9917">
          <w:delText xml:space="preserve">he tropics in terms of </w:delText>
        </w:r>
        <w:r w:rsidR="00B077C7">
          <w:delText>area</w:delText>
        </w:r>
        <w:r w:rsidR="12AF9917">
          <w:delText xml:space="preserve"> (Hansen et al. 2013). Globally, there is a strong expectation for increased wildfires, and subsequent concern about ecosystem viability, in Europe, Africa, and North America (IPCC 2014). Because boreal</w:delText>
        </w:r>
      </w:del>
      <w:ins w:id="103" w:author="Hayes, Katherine" w:date="2020-09-18T09:45:00Z">
        <w:r w:rsidR="004E39B1" w:rsidRPr="00284A7C">
          <w:rPr>
            <w:color w:val="000000" w:themeColor="text1"/>
          </w:rPr>
          <w:t>Boreal</w:t>
        </w:r>
      </w:ins>
      <w:r w:rsidR="12AF9917" w:rsidRPr="00284A7C">
        <w:rPr>
          <w:color w:val="000000" w:themeColor="text1"/>
        </w:rPr>
        <w:t xml:space="preserve"> forests are globally significant in terms of </w:t>
      </w:r>
      <w:r w:rsidR="00BA666F" w:rsidRPr="00284A7C">
        <w:rPr>
          <w:color w:val="000000" w:themeColor="text1"/>
        </w:rPr>
        <w:t xml:space="preserve">permafrost (Mann et al. 2012) and carbon stocks (Alexander et al. 2012) and are </w:t>
      </w:r>
      <w:r w:rsidR="12AF9917" w:rsidRPr="00284A7C">
        <w:rPr>
          <w:color w:val="000000" w:themeColor="text1"/>
        </w:rPr>
        <w:t xml:space="preserve">highly fire adapted and warming rapidly, </w:t>
      </w:r>
      <w:ins w:id="104" w:author="Hayes, Katherine" w:date="2020-09-18T09:45:00Z">
        <w:r w:rsidR="004E39B1" w:rsidRPr="00284A7C">
          <w:rPr>
            <w:color w:val="000000" w:themeColor="text1"/>
          </w:rPr>
          <w:t xml:space="preserve">meaning </w:t>
        </w:r>
      </w:ins>
      <w:r w:rsidR="12AF9917" w:rsidRPr="00284A7C">
        <w:rPr>
          <w:color w:val="000000" w:themeColor="text1"/>
        </w:rPr>
        <w:t>they are ideal to test theory related to changes in disturbance frequency, multiple disturbances, and ecosystem resilience.</w:t>
      </w:r>
    </w:p>
    <w:p w14:paraId="5D3CED8D" w14:textId="2F1F2393" w:rsidR="00152681" w:rsidRPr="00284A7C" w:rsidRDefault="004E39B1" w:rsidP="00152681">
      <w:pPr>
        <w:spacing w:line="480" w:lineRule="auto"/>
        <w:ind w:firstLine="720"/>
        <w:rPr>
          <w:ins w:id="105" w:author="Hayes, Katherine" w:date="2020-09-18T09:45:00Z"/>
          <w:color w:val="000000" w:themeColor="text1"/>
        </w:rPr>
      </w:pPr>
      <w:ins w:id="106" w:author="Hayes, Katherine" w:date="2020-09-18T09:45:00Z">
        <w:r w:rsidRPr="00284A7C">
          <w:rPr>
            <w:color w:val="000000" w:themeColor="text1"/>
          </w:rPr>
          <w:t xml:space="preserve"> </w:t>
        </w:r>
      </w:ins>
      <w:r w:rsidR="005124CA" w:rsidRPr="00284A7C">
        <w:rPr>
          <w:color w:val="000000" w:themeColor="text1"/>
        </w:rPr>
        <w:t>B</w:t>
      </w:r>
      <w:r w:rsidR="00477111" w:rsidRPr="00284A7C">
        <w:rPr>
          <w:color w:val="000000" w:themeColor="text1"/>
        </w:rPr>
        <w:t xml:space="preserve">oreal fire </w:t>
      </w:r>
      <w:r w:rsidR="007D048C" w:rsidRPr="00284A7C">
        <w:rPr>
          <w:color w:val="000000" w:themeColor="text1"/>
        </w:rPr>
        <w:t xml:space="preserve">return intervals </w:t>
      </w:r>
      <w:r w:rsidR="00477111" w:rsidRPr="00284A7C">
        <w:rPr>
          <w:color w:val="000000" w:themeColor="text1"/>
        </w:rPr>
        <w:t xml:space="preserve">were historically </w:t>
      </w:r>
      <w:r w:rsidR="00332556" w:rsidRPr="00284A7C">
        <w:rPr>
          <w:color w:val="000000" w:themeColor="text1"/>
        </w:rPr>
        <w:t>&gt;</w:t>
      </w:r>
      <w:r w:rsidR="007557D4" w:rsidRPr="00284A7C">
        <w:rPr>
          <w:color w:val="000000" w:themeColor="text1"/>
        </w:rPr>
        <w:t>100 years in Interior Alaska</w:t>
      </w:r>
      <w:r w:rsidR="007D048C" w:rsidRPr="00284A7C">
        <w:rPr>
          <w:color w:val="000000" w:themeColor="text1"/>
        </w:rPr>
        <w:t xml:space="preserve"> (</w:t>
      </w:r>
      <w:r w:rsidR="007557D4" w:rsidRPr="00284A7C">
        <w:rPr>
          <w:color w:val="000000" w:themeColor="text1"/>
        </w:rPr>
        <w:t>Yarie 1981, Viereck 1983, Johnstone et al. 2010).</w:t>
      </w:r>
      <w:r w:rsidR="007D048C" w:rsidRPr="00284A7C">
        <w:rPr>
          <w:color w:val="000000" w:themeColor="text1"/>
        </w:rPr>
        <w:t xml:space="preserve"> </w:t>
      </w:r>
      <w:r w:rsidR="00477111" w:rsidRPr="00284A7C">
        <w:rPr>
          <w:color w:val="000000" w:themeColor="text1"/>
        </w:rPr>
        <w:t>These forests are highly resilient to fire</w:t>
      </w:r>
      <w:del w:id="107" w:author="Hayes, Katherine" w:date="2020-09-18T09:45:00Z">
        <w:r w:rsidR="00477111">
          <w:delText xml:space="preserve">. </w:delText>
        </w:r>
        <w:r w:rsidR="00793FE5" w:rsidRPr="00F3691B">
          <w:delText xml:space="preserve">The </w:delText>
        </w:r>
        <w:r w:rsidR="00487470" w:rsidRPr="00F3691B">
          <w:delText xml:space="preserve">predominant </w:delText>
        </w:r>
        <w:r w:rsidR="009766A2" w:rsidRPr="00F3691B">
          <w:delText xml:space="preserve">post-fire </w:delText>
        </w:r>
        <w:r w:rsidR="00793FE5" w:rsidRPr="00F3691B">
          <w:delText xml:space="preserve">successional pathway in boreal Interior Alaska is </w:delText>
        </w:r>
      </w:del>
      <w:ins w:id="108" w:author="Hayes, Katherine" w:date="2020-09-18T09:45:00Z">
        <w:r w:rsidR="00152681" w:rsidRPr="00284A7C">
          <w:rPr>
            <w:color w:val="000000" w:themeColor="text1"/>
          </w:rPr>
          <w:t xml:space="preserve"> via </w:t>
        </w:r>
      </w:ins>
      <w:r w:rsidR="00152681" w:rsidRPr="00284A7C">
        <w:rPr>
          <w:color w:val="000000" w:themeColor="text1"/>
        </w:rPr>
        <w:t xml:space="preserve">self-replacement </w:t>
      </w:r>
      <w:ins w:id="109" w:author="Hayes, Katherine" w:date="2020-09-18T09:45:00Z">
        <w:r w:rsidR="00152681" w:rsidRPr="00284A7C">
          <w:rPr>
            <w:color w:val="000000" w:themeColor="text1"/>
          </w:rPr>
          <w:t xml:space="preserve">successional pathways </w:t>
        </w:r>
      </w:ins>
      <w:r w:rsidR="00793FE5" w:rsidRPr="00284A7C">
        <w:rPr>
          <w:color w:val="000000" w:themeColor="text1"/>
        </w:rPr>
        <w:t>(Kurkowski et al. 2008</w:t>
      </w:r>
      <w:r w:rsidR="00195ADB" w:rsidRPr="00284A7C">
        <w:rPr>
          <w:color w:val="000000" w:themeColor="text1"/>
        </w:rPr>
        <w:t>, Ott et al. 2006</w:t>
      </w:r>
      <w:del w:id="110" w:author="Hayes, Katherine" w:date="2020-09-18T09:45:00Z">
        <w:r w:rsidR="00793FE5" w:rsidRPr="00F3691B">
          <w:delText xml:space="preserve">). </w:delText>
        </w:r>
        <w:r w:rsidR="00CE0824" w:rsidRPr="00F3691B">
          <w:delText>Black</w:delText>
        </w:r>
      </w:del>
      <w:ins w:id="111" w:author="Hayes, Katherine" w:date="2020-09-18T09:45:00Z">
        <w:r w:rsidR="00793FE5" w:rsidRPr="00284A7C">
          <w:rPr>
            <w:color w:val="000000" w:themeColor="text1"/>
          </w:rPr>
          <w:t>)</w:t>
        </w:r>
        <w:r w:rsidR="00766136" w:rsidRPr="00284A7C">
          <w:rPr>
            <w:color w:val="000000" w:themeColor="text1"/>
          </w:rPr>
          <w:t>, and here we quantify resilience with that metric – regeneration densities and areas</w:t>
        </w:r>
        <w:r w:rsidR="00793FE5" w:rsidRPr="00284A7C">
          <w:rPr>
            <w:color w:val="000000" w:themeColor="text1"/>
          </w:rPr>
          <w:t xml:space="preserve">. </w:t>
        </w:r>
        <w:r w:rsidR="00152681" w:rsidRPr="00284A7C">
          <w:rPr>
            <w:color w:val="000000" w:themeColor="text1"/>
          </w:rPr>
          <w:t xml:space="preserve">The dominant conifer, </w:t>
        </w:r>
        <w:r w:rsidR="00777A43" w:rsidRPr="00284A7C">
          <w:rPr>
            <w:color w:val="000000" w:themeColor="text1"/>
          </w:rPr>
          <w:t>b</w:t>
        </w:r>
        <w:r w:rsidR="00CE0824" w:rsidRPr="00284A7C">
          <w:rPr>
            <w:color w:val="000000" w:themeColor="text1"/>
          </w:rPr>
          <w:t>lack</w:t>
        </w:r>
      </w:ins>
      <w:r w:rsidR="00CE0824" w:rsidRPr="00284A7C">
        <w:rPr>
          <w:color w:val="000000" w:themeColor="text1"/>
        </w:rPr>
        <w:t xml:space="preserve"> spruce (</w:t>
      </w:r>
      <w:r w:rsidR="00CE0824" w:rsidRPr="00284A7C">
        <w:rPr>
          <w:i/>
          <w:color w:val="000000" w:themeColor="text1"/>
        </w:rPr>
        <w:t>Picea mariana</w:t>
      </w:r>
      <w:del w:id="112" w:author="Hayes, Katherine" w:date="2020-09-18T09:45:00Z">
        <w:r w:rsidR="00CE0824" w:rsidRPr="00F3691B">
          <w:delText>)</w:delText>
        </w:r>
      </w:del>
      <w:ins w:id="113" w:author="Hayes, Katherine" w:date="2020-09-18T09:45:00Z">
        <w:r w:rsidR="00CE0824" w:rsidRPr="00284A7C">
          <w:rPr>
            <w:color w:val="000000" w:themeColor="text1"/>
          </w:rPr>
          <w:t>)</w:t>
        </w:r>
        <w:r w:rsidR="00152681" w:rsidRPr="00284A7C">
          <w:rPr>
            <w:color w:val="000000" w:themeColor="text1"/>
          </w:rPr>
          <w:t>,</w:t>
        </w:r>
      </w:ins>
      <w:r w:rsidR="00CE0824" w:rsidRPr="00284A7C">
        <w:rPr>
          <w:color w:val="000000" w:themeColor="text1"/>
        </w:rPr>
        <w:t xml:space="preserve"> typically </w:t>
      </w:r>
      <w:r w:rsidR="00CE0824" w:rsidRPr="00284A7C">
        <w:rPr>
          <w:color w:val="000000" w:themeColor="text1"/>
        </w:rPr>
        <w:lastRenderedPageBreak/>
        <w:t xml:space="preserve">self-replaces </w:t>
      </w:r>
      <w:r w:rsidR="00477111" w:rsidRPr="00284A7C">
        <w:rPr>
          <w:color w:val="000000" w:themeColor="text1"/>
        </w:rPr>
        <w:t xml:space="preserve">within </w:t>
      </w:r>
      <w:ins w:id="114" w:author="Hayes, Katherine" w:date="2020-09-18T09:45:00Z">
        <w:r w:rsidR="00C55F0C" w:rsidRPr="00284A7C">
          <w:rPr>
            <w:color w:val="000000" w:themeColor="text1"/>
          </w:rPr>
          <w:t>5-</w:t>
        </w:r>
      </w:ins>
      <w:r w:rsidR="00477111" w:rsidRPr="00284A7C">
        <w:rPr>
          <w:color w:val="000000" w:themeColor="text1"/>
        </w:rPr>
        <w:t xml:space="preserve">10 years </w:t>
      </w:r>
      <w:r w:rsidR="00CE0824" w:rsidRPr="00284A7C">
        <w:rPr>
          <w:color w:val="000000" w:themeColor="text1"/>
        </w:rPr>
        <w:t xml:space="preserve">via </w:t>
      </w:r>
      <w:r w:rsidR="009766A2" w:rsidRPr="00284A7C">
        <w:rPr>
          <w:color w:val="000000" w:themeColor="text1"/>
        </w:rPr>
        <w:t xml:space="preserve">a </w:t>
      </w:r>
      <w:r w:rsidR="00CE0824" w:rsidRPr="00284A7C">
        <w:rPr>
          <w:color w:val="000000" w:themeColor="text1"/>
        </w:rPr>
        <w:t>large canopy seedbank after fire</w:t>
      </w:r>
      <w:r w:rsidR="00477111" w:rsidRPr="00284A7C">
        <w:rPr>
          <w:color w:val="000000" w:themeColor="text1"/>
        </w:rPr>
        <w:t xml:space="preserve"> </w:t>
      </w:r>
      <w:r w:rsidR="007D048C" w:rsidRPr="00284A7C">
        <w:rPr>
          <w:color w:val="000000" w:themeColor="text1"/>
        </w:rPr>
        <w:t>(</w:t>
      </w:r>
      <w:ins w:id="115" w:author="Hayes, Katherine" w:date="2020-09-18T09:45:00Z">
        <w:r w:rsidR="00C55F0C" w:rsidRPr="00284A7C">
          <w:rPr>
            <w:color w:val="000000" w:themeColor="text1"/>
          </w:rPr>
          <w:t xml:space="preserve">Greene et al. 2013, </w:t>
        </w:r>
      </w:ins>
      <w:r w:rsidR="007D048C" w:rsidRPr="00284A7C">
        <w:rPr>
          <w:color w:val="000000" w:themeColor="text1"/>
        </w:rPr>
        <w:t>Kurkowski et al. 2008, Johnstone et al. 2004)</w:t>
      </w:r>
      <w:r w:rsidR="00CE0824" w:rsidRPr="00284A7C">
        <w:rPr>
          <w:color w:val="000000" w:themeColor="text1"/>
        </w:rPr>
        <w:t xml:space="preserve">. </w:t>
      </w:r>
      <w:del w:id="116" w:author="Hayes, Katherine" w:date="2020-09-18T09:45:00Z">
        <w:r w:rsidR="00CE0824" w:rsidRPr="00F3691B">
          <w:delText>Short</w:delText>
        </w:r>
      </w:del>
    </w:p>
    <w:p w14:paraId="0E0A48D4" w14:textId="5303FA83" w:rsidR="00CE0824" w:rsidRPr="00284A7C" w:rsidRDefault="00152681" w:rsidP="000D40DA">
      <w:pPr>
        <w:spacing w:line="480" w:lineRule="auto"/>
        <w:ind w:firstLine="720"/>
        <w:rPr>
          <w:ins w:id="117" w:author="Hayes, Katherine" w:date="2020-09-18T09:45:00Z"/>
          <w:color w:val="000000" w:themeColor="text1"/>
        </w:rPr>
      </w:pPr>
      <w:ins w:id="118" w:author="Hayes, Katherine" w:date="2020-09-18T09:45:00Z">
        <w:r w:rsidRPr="00284A7C">
          <w:rPr>
            <w:color w:val="000000" w:themeColor="text1"/>
          </w:rPr>
          <w:t xml:space="preserve">Self-replacement is enabled by 2 primary factors: species-specific regeneration traits (including dispersal distances and seed size) and local soil characteristics. </w:t>
        </w:r>
        <w:r w:rsidR="000D40DA" w:rsidRPr="00284A7C">
          <w:rPr>
            <w:color w:val="000000" w:themeColor="text1"/>
          </w:rPr>
          <w:t>Prior research suggests  t</w:t>
        </w:r>
        <w:r w:rsidRPr="00284A7C">
          <w:rPr>
            <w:color w:val="000000" w:themeColor="text1"/>
          </w:rPr>
          <w:t>he interaction between short</w:t>
        </w:r>
      </w:ins>
      <w:r w:rsidRPr="00284A7C">
        <w:rPr>
          <w:color w:val="000000" w:themeColor="text1"/>
        </w:rPr>
        <w:t>-interval fires</w:t>
      </w:r>
      <w:del w:id="119" w:author="Hayes, Katherine" w:date="2020-09-18T09:45:00Z">
        <w:r w:rsidR="00CE0824" w:rsidRPr="00F3691B">
          <w:delText xml:space="preserve"> </w:delText>
        </w:r>
        <w:r w:rsidR="007E095A" w:rsidRPr="00F3691B">
          <w:delText xml:space="preserve">(essentially any return interval shorter than the time </w:delText>
        </w:r>
        <w:r w:rsidR="004117B8" w:rsidRPr="00F3691B">
          <w:delText>required</w:delText>
        </w:r>
      </w:del>
      <w:ins w:id="120" w:author="Hayes, Katherine" w:date="2020-09-18T09:45:00Z">
        <w:r w:rsidRPr="00284A7C">
          <w:rPr>
            <w:color w:val="000000" w:themeColor="text1"/>
          </w:rPr>
          <w:t xml:space="preserve">, species regeneration traits and soil characteristics </w:t>
        </w:r>
        <w:r w:rsidR="000D40DA" w:rsidRPr="00284A7C">
          <w:rPr>
            <w:color w:val="000000" w:themeColor="text1"/>
          </w:rPr>
          <w:t>may lead</w:t>
        </w:r>
      </w:ins>
      <w:r w:rsidR="000D40DA" w:rsidRPr="00284A7C">
        <w:rPr>
          <w:color w:val="000000" w:themeColor="text1"/>
        </w:rPr>
        <w:t xml:space="preserve"> to </w:t>
      </w:r>
      <w:del w:id="121" w:author="Hayes, Katherine" w:date="2020-09-18T09:45:00Z">
        <w:r w:rsidR="004117B8" w:rsidRPr="00F3691B">
          <w:delText xml:space="preserve">regenerate capacity for resilience to a fire) </w:delText>
        </w:r>
        <w:r w:rsidR="00CE0824" w:rsidRPr="00F3691B">
          <w:delText xml:space="preserve">can consume local serotinous seedbanks, extirpating local populations and </w:delText>
        </w:r>
        <w:r w:rsidR="00142D00" w:rsidRPr="00F3691B">
          <w:delText>facilitating</w:delText>
        </w:r>
        <w:r w:rsidR="00CE0824" w:rsidRPr="00F3691B">
          <w:delText xml:space="preserve"> rapid forest type</w:delText>
        </w:r>
      </w:del>
      <w:ins w:id="122" w:author="Hayes, Katherine" w:date="2020-09-18T09:45:00Z">
        <w:r w:rsidR="000D40DA" w:rsidRPr="00284A7C">
          <w:rPr>
            <w:color w:val="000000" w:themeColor="text1"/>
          </w:rPr>
          <w:t>widespread community</w:t>
        </w:r>
      </w:ins>
      <w:r w:rsidR="000D40DA" w:rsidRPr="00284A7C">
        <w:rPr>
          <w:color w:val="000000" w:themeColor="text1"/>
        </w:rPr>
        <w:t xml:space="preserve"> conversion </w:t>
      </w:r>
      <w:del w:id="123" w:author="Hayes, Katherine" w:date="2020-09-18T09:45:00Z">
        <w:r w:rsidR="00CE0824" w:rsidRPr="00F3691B">
          <w:delText>(</w:delText>
        </w:r>
        <w:r w:rsidR="009766A2" w:rsidRPr="00F3691B">
          <w:delText xml:space="preserve">Buma </w:delText>
        </w:r>
        <w:r w:rsidR="00477111">
          <w:delText xml:space="preserve">et al. </w:delText>
        </w:r>
      </w:del>
      <w:ins w:id="124" w:author="Hayes, Katherine" w:date="2020-09-18T09:45:00Z">
        <w:r w:rsidR="000D40DA" w:rsidRPr="00284A7C">
          <w:rPr>
            <w:color w:val="000000" w:themeColor="text1"/>
          </w:rPr>
          <w:t>of black spruce forests via the following processes: first, l</w:t>
        </w:r>
        <w:r w:rsidR="00477111" w:rsidRPr="00284A7C">
          <w:rPr>
            <w:color w:val="000000" w:themeColor="text1"/>
          </w:rPr>
          <w:t>oss</w:t>
        </w:r>
      </w:ins>
      <w:moveFromRangeStart w:id="125" w:author="Hayes, Katherine" w:date="2020-09-18T09:45:00Z" w:name="move51314720"/>
      <w:moveFrom w:id="126" w:author="Hayes, Katherine" w:date="2020-09-18T09:45:00Z">
        <w:r w:rsidR="00CB70B6" w:rsidRPr="00284A7C">
          <w:rPr>
            <w:color w:val="000000" w:themeColor="text1"/>
          </w:rPr>
          <w:t xml:space="preserve">2013, Enright et al. 2015). </w:t>
        </w:r>
      </w:moveFrom>
      <w:moveFromRangeEnd w:id="125"/>
      <w:del w:id="127" w:author="Hayes, Katherine" w:date="2020-09-18T09:45:00Z">
        <w:r w:rsidR="00477111">
          <w:delText>Loss</w:delText>
        </w:r>
      </w:del>
      <w:r w:rsidR="00477111" w:rsidRPr="00284A7C">
        <w:rPr>
          <w:color w:val="000000" w:themeColor="text1"/>
        </w:rPr>
        <w:t xml:space="preserve"> of aerial seedbanks </w:t>
      </w:r>
      <w:ins w:id="128" w:author="Hayes, Katherine" w:date="2020-09-18T09:45:00Z">
        <w:r w:rsidRPr="00284A7C">
          <w:rPr>
            <w:color w:val="000000" w:themeColor="text1"/>
          </w:rPr>
          <w:t xml:space="preserve">through repeat short-interval burning </w:t>
        </w:r>
      </w:ins>
      <w:r w:rsidR="00477111" w:rsidRPr="00284A7C">
        <w:rPr>
          <w:color w:val="000000" w:themeColor="text1"/>
        </w:rPr>
        <w:t xml:space="preserve">can favor wind-dispersed species with longer dispersal distances </w:t>
      </w:r>
      <w:r w:rsidR="00406386" w:rsidRPr="00284A7C">
        <w:rPr>
          <w:color w:val="000000" w:themeColor="text1"/>
        </w:rPr>
        <w:t>(</w:t>
      </w:r>
      <w:ins w:id="129" w:author="Hayes, Katherine" w:date="2020-09-18T09:45:00Z">
        <w:r w:rsidR="00B6791A" w:rsidRPr="00284A7C">
          <w:rPr>
            <w:color w:val="000000" w:themeColor="text1"/>
          </w:rPr>
          <w:t xml:space="preserve">e.g., </w:t>
        </w:r>
        <w:r w:rsidR="00E91B1C" w:rsidRPr="00284A7C">
          <w:rPr>
            <w:color w:val="000000" w:themeColor="text1"/>
          </w:rPr>
          <w:t>80</w:t>
        </w:r>
        <w:r w:rsidR="00B6791A" w:rsidRPr="00284A7C">
          <w:rPr>
            <w:color w:val="000000" w:themeColor="text1"/>
          </w:rPr>
          <w:t xml:space="preserve">m for black spruce vs. </w:t>
        </w:r>
        <w:r w:rsidR="00E91B1C" w:rsidRPr="00284A7C">
          <w:rPr>
            <w:color w:val="000000" w:themeColor="text1"/>
          </w:rPr>
          <w:t>several kilometers</w:t>
        </w:r>
        <w:r w:rsidR="00B6791A" w:rsidRPr="00284A7C">
          <w:rPr>
            <w:color w:val="000000" w:themeColor="text1"/>
          </w:rPr>
          <w:t xml:space="preserve"> for aspe</w:t>
        </w:r>
        <w:r w:rsidR="00E91B1C" w:rsidRPr="00284A7C">
          <w:rPr>
            <w:color w:val="000000" w:themeColor="text1"/>
          </w:rPr>
          <w:t>n or birch;</w:t>
        </w:r>
        <w:r w:rsidR="00B6791A" w:rsidRPr="00284A7C">
          <w:rPr>
            <w:color w:val="000000" w:themeColor="text1"/>
          </w:rPr>
          <w:t xml:space="preserve"> </w:t>
        </w:r>
      </w:ins>
      <w:r w:rsidR="00406386" w:rsidRPr="00284A7C">
        <w:rPr>
          <w:color w:val="000000" w:themeColor="text1"/>
        </w:rPr>
        <w:t>McCaughey et al. 1985, Marquis et al. 1969, Burns and Honkala 1990)</w:t>
      </w:r>
      <w:r w:rsidR="009223AB" w:rsidRPr="00284A7C">
        <w:rPr>
          <w:color w:val="000000" w:themeColor="text1"/>
        </w:rPr>
        <w:t xml:space="preserve">, </w:t>
      </w:r>
      <w:r w:rsidR="00477111" w:rsidRPr="00284A7C">
        <w:rPr>
          <w:color w:val="000000" w:themeColor="text1"/>
        </w:rPr>
        <w:t xml:space="preserve">which can better colonize </w:t>
      </w:r>
      <w:r w:rsidR="009223AB" w:rsidRPr="00284A7C">
        <w:rPr>
          <w:color w:val="000000" w:themeColor="text1"/>
        </w:rPr>
        <w:t xml:space="preserve">from outside burn </w:t>
      </w:r>
      <w:r w:rsidR="001F18EC" w:rsidRPr="00284A7C">
        <w:rPr>
          <w:color w:val="000000" w:themeColor="text1"/>
        </w:rPr>
        <w:t>perimeters</w:t>
      </w:r>
      <w:r w:rsidR="009223AB" w:rsidRPr="00284A7C">
        <w:rPr>
          <w:color w:val="000000" w:themeColor="text1"/>
        </w:rPr>
        <w:t xml:space="preserve"> </w:t>
      </w:r>
      <w:r w:rsidR="00CE0824" w:rsidRPr="00284A7C">
        <w:rPr>
          <w:color w:val="000000" w:themeColor="text1"/>
        </w:rPr>
        <w:t>(Brown and Johnstone 2012</w:t>
      </w:r>
      <w:r w:rsidR="000E5E26" w:rsidRPr="00284A7C">
        <w:rPr>
          <w:color w:val="000000" w:themeColor="text1"/>
        </w:rPr>
        <w:t>).</w:t>
      </w:r>
      <w:r w:rsidR="000D40DA" w:rsidRPr="00284A7C">
        <w:rPr>
          <w:color w:val="000000" w:themeColor="text1"/>
        </w:rPr>
        <w:t xml:space="preserve"> </w:t>
      </w:r>
      <w:ins w:id="130" w:author="Hayes, Katherine" w:date="2020-09-18T09:45:00Z">
        <w:r w:rsidR="000D40DA" w:rsidRPr="00284A7C">
          <w:rPr>
            <w:color w:val="000000" w:themeColor="text1"/>
          </w:rPr>
          <w:t>Additionally, s</w:t>
        </w:r>
        <w:r w:rsidR="12AF9917" w:rsidRPr="00284A7C">
          <w:rPr>
            <w:color w:val="000000" w:themeColor="text1"/>
          </w:rPr>
          <w:t xml:space="preserve">hort-interval burns can consume deep </w:t>
        </w:r>
        <w:r w:rsidR="00351896" w:rsidRPr="00284A7C">
          <w:rPr>
            <w:color w:val="000000" w:themeColor="text1"/>
          </w:rPr>
          <w:t xml:space="preserve">layers of organic soil and </w:t>
        </w:r>
        <w:r w:rsidR="00351896" w:rsidRPr="00284A7C">
          <w:rPr>
            <w:i/>
            <w:iCs/>
            <w:color w:val="000000" w:themeColor="text1"/>
          </w:rPr>
          <w:t>Sphagnum</w:t>
        </w:r>
        <w:r w:rsidR="00351896" w:rsidRPr="00284A7C">
          <w:rPr>
            <w:color w:val="000000" w:themeColor="text1"/>
          </w:rPr>
          <w:t xml:space="preserve"> mosses, providing greater exposed mineral soil surface which may enhance germination rates. </w:t>
        </w:r>
        <w:r w:rsidR="12AF9917" w:rsidRPr="00284A7C">
          <w:rPr>
            <w:color w:val="000000" w:themeColor="text1"/>
          </w:rPr>
          <w:t xml:space="preserve"> </w:t>
        </w:r>
        <w:r w:rsidR="00351896" w:rsidRPr="00284A7C">
          <w:rPr>
            <w:color w:val="000000" w:themeColor="text1"/>
          </w:rPr>
          <w:t>A</w:t>
        </w:r>
        <w:r w:rsidR="12AF9917" w:rsidRPr="00284A7C">
          <w:rPr>
            <w:color w:val="000000" w:themeColor="text1"/>
          </w:rPr>
          <w:t>spen (</w:t>
        </w:r>
        <w:r w:rsidR="12AF9917" w:rsidRPr="00284A7C">
          <w:rPr>
            <w:i/>
            <w:iCs/>
            <w:color w:val="000000" w:themeColor="text1"/>
          </w:rPr>
          <w:t xml:space="preserve">Populus tremuloides; </w:t>
        </w:r>
        <w:r w:rsidR="12AF9917" w:rsidRPr="00284A7C">
          <w:rPr>
            <w:color w:val="000000" w:themeColor="text1"/>
          </w:rPr>
          <w:t>Greene and Johnson 1999</w:t>
        </w:r>
        <w:r w:rsidR="12AF9917" w:rsidRPr="00284A7C">
          <w:rPr>
            <w:i/>
            <w:iCs/>
            <w:color w:val="000000" w:themeColor="text1"/>
          </w:rPr>
          <w:t>)</w:t>
        </w:r>
        <w:r w:rsidR="12AF9917" w:rsidRPr="00284A7C">
          <w:rPr>
            <w:color w:val="000000" w:themeColor="text1"/>
          </w:rPr>
          <w:t xml:space="preserve"> and birch (</w:t>
        </w:r>
        <w:r w:rsidR="12AF9917" w:rsidRPr="00284A7C">
          <w:rPr>
            <w:i/>
            <w:iCs/>
            <w:color w:val="000000" w:themeColor="text1"/>
          </w:rPr>
          <w:t xml:space="preserve">Betula neoalaskana; </w:t>
        </w:r>
        <w:r w:rsidR="12AF9917" w:rsidRPr="00284A7C">
          <w:rPr>
            <w:color w:val="000000" w:themeColor="text1"/>
          </w:rPr>
          <w:t xml:space="preserve">Zasada 1971) produce large quantities of small wind-borne seeds (Roland et al. </w:t>
        </w:r>
      </w:ins>
      <w:moveToRangeStart w:id="131" w:author="Hayes, Katherine" w:date="2020-09-18T09:45:00Z" w:name="move51314721"/>
      <w:moveTo w:id="132" w:author="Hayes, Katherine" w:date="2020-09-18T09:45:00Z">
        <w:r w:rsidR="12AF9917" w:rsidRPr="00284A7C">
          <w:rPr>
            <w:color w:val="000000" w:themeColor="text1"/>
          </w:rPr>
          <w:t xml:space="preserve">2013, Johnstone et al. </w:t>
        </w:r>
      </w:moveTo>
      <w:moveToRangeEnd w:id="131"/>
      <w:del w:id="133" w:author="Hayes, Katherine" w:date="2020-09-18T09:45:00Z">
        <w:r w:rsidR="00142D00" w:rsidRPr="00F3691B">
          <w:delText>Models</w:delText>
        </w:r>
        <w:r w:rsidR="00CE0824" w:rsidRPr="00F3691B">
          <w:delText xml:space="preserve"> suggest</w:delText>
        </w:r>
      </w:del>
      <w:ins w:id="134" w:author="Hayes, Katherine" w:date="2020-09-18T09:45:00Z">
        <w:r w:rsidR="12AF9917" w:rsidRPr="00284A7C">
          <w:rPr>
            <w:color w:val="000000" w:themeColor="text1"/>
          </w:rPr>
          <w:t>20</w:t>
        </w:r>
        <w:r w:rsidR="00354391" w:rsidRPr="00284A7C">
          <w:rPr>
            <w:color w:val="000000" w:themeColor="text1"/>
          </w:rPr>
          <w:t>09</w:t>
        </w:r>
        <w:r w:rsidR="12AF9917" w:rsidRPr="00284A7C">
          <w:rPr>
            <w:color w:val="000000" w:themeColor="text1"/>
          </w:rPr>
          <w:t>, Greene et al. 2007)</w:t>
        </w:r>
        <w:r w:rsidR="00EB5569" w:rsidRPr="00284A7C">
          <w:rPr>
            <w:color w:val="000000" w:themeColor="text1"/>
          </w:rPr>
          <w:t>, which may benefit from</w:t>
        </w:r>
        <w:r w:rsidR="00351896" w:rsidRPr="00284A7C">
          <w:rPr>
            <w:color w:val="000000" w:themeColor="text1"/>
          </w:rPr>
          <w:t xml:space="preserve"> the interaction of limited black spruce seed availability and </w:t>
        </w:r>
        <w:r w:rsidR="00EB5569" w:rsidRPr="00284A7C">
          <w:rPr>
            <w:color w:val="000000" w:themeColor="text1"/>
          </w:rPr>
          <w:t>greater available mineral soil surface, depending on the amount of substrate consumed during fire (Hesketh et al. 2009)</w:t>
        </w:r>
        <w:r w:rsidR="12AF9917" w:rsidRPr="00284A7C">
          <w:rPr>
            <w:color w:val="000000" w:themeColor="text1"/>
          </w:rPr>
          <w:t xml:space="preserve">. </w:t>
        </w:r>
        <w:r w:rsidRPr="00284A7C">
          <w:rPr>
            <w:color w:val="000000" w:themeColor="text1"/>
          </w:rPr>
          <w:t>Models suggest</w:t>
        </w:r>
        <w:r w:rsidR="000D40DA" w:rsidRPr="00284A7C">
          <w:rPr>
            <w:color w:val="000000" w:themeColor="text1"/>
          </w:rPr>
          <w:t xml:space="preserve"> that the interaction of seedbank and soil consumption driven by</w:t>
        </w:r>
      </w:ins>
      <w:r w:rsidRPr="00284A7C">
        <w:rPr>
          <w:color w:val="000000" w:themeColor="text1"/>
        </w:rPr>
        <w:t xml:space="preserve"> short-interval fires will lead to a shift in local community composition from conifer-dominated stands to deciduous forest (Mann et al. 2012, Roland et al. 2019, Rupp et al. 2002) or grassland (Brooks et al. 2004, Roland et al. 2013).</w:t>
      </w:r>
    </w:p>
    <w:p w14:paraId="3FA43224" w14:textId="5AAE4D21" w:rsidR="00CB70B6" w:rsidRPr="00284A7C" w:rsidRDefault="00CB70B6" w:rsidP="00CB70B6">
      <w:pPr>
        <w:spacing w:line="480" w:lineRule="auto"/>
        <w:ind w:firstLine="720"/>
        <w:rPr>
          <w:color w:val="000000" w:themeColor="text1"/>
        </w:rPr>
      </w:pPr>
      <w:ins w:id="135" w:author="Hayes, Katherine" w:date="2020-09-18T09:45:00Z">
        <w:r w:rsidRPr="00284A7C">
          <w:rPr>
            <w:color w:val="000000" w:themeColor="text1"/>
          </w:rPr>
          <w:t xml:space="preserve">The definition of short interval fires varies by study (e.g., 5 or 25 years, Buma et al. 2020, Fairman et al. 2019; 50 years McRae et al. 2006, 30 years Turner et al. 2019), but for the boreal forest can be functionally defined as when second (or third) fires occur prior to the time required </w:t>
        </w:r>
        <w:r w:rsidRPr="00284A7C">
          <w:rPr>
            <w:color w:val="000000" w:themeColor="text1"/>
          </w:rPr>
          <w:lastRenderedPageBreak/>
          <w:t xml:space="preserve">to regenerate the local serotinous seedbanks, extirpating local populations and facilitating rapid forest type conversion (Buma et al. </w:t>
        </w:r>
      </w:ins>
      <w:moveToRangeStart w:id="136" w:author="Hayes, Katherine" w:date="2020-09-18T09:45:00Z" w:name="move51314720"/>
      <w:moveTo w:id="137" w:author="Hayes, Katherine" w:date="2020-09-18T09:45:00Z">
        <w:r w:rsidRPr="00284A7C">
          <w:rPr>
            <w:color w:val="000000" w:themeColor="text1"/>
          </w:rPr>
          <w:t xml:space="preserve">2013, Enright et al. 2015). </w:t>
        </w:r>
      </w:moveTo>
      <w:moveToRangeEnd w:id="136"/>
      <w:del w:id="138" w:author="Hayes, Katherine" w:date="2020-09-18T09:45:00Z">
        <w:r w:rsidR="00477111">
          <w:delText xml:space="preserve"> </w:delText>
        </w:r>
        <w:r w:rsidR="00477111" w:rsidRPr="00F3691B">
          <w:delText>Here, we define short interval fires as &lt;30 years because research</w:delText>
        </w:r>
      </w:del>
      <w:ins w:id="139" w:author="Hayes, Katherine" w:date="2020-09-18T09:45:00Z">
        <w:r w:rsidRPr="00284A7C">
          <w:rPr>
            <w:color w:val="000000" w:themeColor="text1"/>
          </w:rPr>
          <w:t xml:space="preserve">Here we investigate fire return intervals from 12 –30 years (see Methods, Table S1) and define short interval fires </w:t>
        </w:r>
        <w:r w:rsidR="00766136" w:rsidRPr="00284A7C">
          <w:rPr>
            <w:color w:val="000000" w:themeColor="text1"/>
          </w:rPr>
          <w:t xml:space="preserve">for discussion purposes </w:t>
        </w:r>
        <w:r w:rsidR="00C313F8" w:rsidRPr="00284A7C">
          <w:rPr>
            <w:color w:val="000000" w:themeColor="text1"/>
          </w:rPr>
          <w:t xml:space="preserve">within this region </w:t>
        </w:r>
        <w:r w:rsidRPr="00284A7C">
          <w:rPr>
            <w:color w:val="000000" w:themeColor="text1"/>
          </w:rPr>
          <w:t>as &lt;50 years given system-specific research that</w:t>
        </w:r>
      </w:ins>
      <w:r w:rsidRPr="00284A7C">
        <w:rPr>
          <w:color w:val="000000" w:themeColor="text1"/>
        </w:rPr>
        <w:t xml:space="preserve"> suggests 50 years or more are required for full aerial seedbank regeneration (Johnstone et al. 2004).</w:t>
      </w:r>
    </w:p>
    <w:p w14:paraId="348B6E03" w14:textId="77777777" w:rsidR="00CE0824" w:rsidRPr="00F3691B" w:rsidRDefault="12AF9917" w:rsidP="00142D00">
      <w:pPr>
        <w:spacing w:line="480" w:lineRule="auto"/>
        <w:ind w:firstLine="720"/>
        <w:rPr>
          <w:del w:id="140" w:author="Hayes, Katherine" w:date="2020-09-18T09:45:00Z"/>
        </w:rPr>
      </w:pPr>
      <w:del w:id="141" w:author="Hayes, Katherine" w:date="2020-09-18T09:45:00Z">
        <w:r>
          <w:delText>Under shortening fire intervals, black spruce self-replacement may be further disfavored by the interactive effect of soil consumption</w:delText>
        </w:r>
        <w:r w:rsidR="00D50ACF">
          <w:delText xml:space="preserve"> (a metric of intensity)</w:delText>
        </w:r>
        <w:r>
          <w:delText xml:space="preserve"> and deciduous seed characteristics</w:delText>
        </w:r>
        <w:r w:rsidRPr="12AF9917">
          <w:rPr>
            <w:color w:val="000000" w:themeColor="text1"/>
          </w:rPr>
          <w:delText xml:space="preserve"> (Brown and Johnstone 2012, Johnstone and Chapin 2006, Johnstone et al. 2009). Mature black spruce stands have deep soil organic layers, which strongly constrain regeneration of other species (Johnstone and Chapin 2006, Greene et al. 2007). Short-interval burns can consume deep soil organic layers entirely</w:delText>
        </w:r>
        <w:r>
          <w:delText xml:space="preserve">, negating the establishment advantage of black spruce seeds and favoring </w:delText>
        </w:r>
        <w:r w:rsidRPr="12AF9917">
          <w:rPr>
            <w:color w:val="000000" w:themeColor="text1"/>
          </w:rPr>
          <w:delText>aspen (</w:delText>
        </w:r>
        <w:r w:rsidRPr="12AF9917">
          <w:rPr>
            <w:i/>
            <w:iCs/>
          </w:rPr>
          <w:delText xml:space="preserve">Populus tremuloides; </w:delText>
        </w:r>
        <w:r>
          <w:delText>Greene and Johnson 1999</w:delText>
        </w:r>
        <w:r w:rsidRPr="12AF9917">
          <w:rPr>
            <w:i/>
            <w:iCs/>
          </w:rPr>
          <w:delText>)</w:delText>
        </w:r>
        <w:r>
          <w:delText xml:space="preserve"> and birch (</w:delText>
        </w:r>
        <w:r w:rsidRPr="12AF9917">
          <w:rPr>
            <w:i/>
            <w:iCs/>
          </w:rPr>
          <w:delText xml:space="preserve">Betula neoalaskana; </w:delText>
        </w:r>
        <w:r>
          <w:delText xml:space="preserve">Zasada 1971) which produce large quantities of small wind-borne seeds that germinate directly on mineral soil surfaces (Roland et al. </w:delText>
        </w:r>
      </w:del>
      <w:moveFromRangeStart w:id="142" w:author="Hayes, Katherine" w:date="2020-09-18T09:45:00Z" w:name="move51314721"/>
      <w:moveFrom w:id="143" w:author="Hayes, Katherine" w:date="2020-09-18T09:45:00Z">
        <w:r w:rsidRPr="00284A7C">
          <w:rPr>
            <w:color w:val="000000" w:themeColor="text1"/>
          </w:rPr>
          <w:t xml:space="preserve">2013, Johnstone et al. </w:t>
        </w:r>
      </w:moveFrom>
      <w:moveFromRangeEnd w:id="142"/>
      <w:del w:id="144" w:author="Hayes, Katherine" w:date="2020-09-18T09:45:00Z">
        <w:r>
          <w:delText>2010</w:delText>
        </w:r>
        <w:r w:rsidRPr="12AF9917">
          <w:rPr>
            <w:color w:val="000000" w:themeColor="text1"/>
          </w:rPr>
          <w:delText>, Greene et al. 2007</w:delText>
        </w:r>
        <w:r>
          <w:delText xml:space="preserve">). We hypothesize that continued short-interval fires will prevent organic layer redevelopment (which typically re-establish alongside black spruce communities, </w:delText>
        </w:r>
        <w:r w:rsidRPr="12AF9917">
          <w:rPr>
            <w:color w:val="000000" w:themeColor="text1"/>
          </w:rPr>
          <w:delText>Johnstone et al. 2010</w:delText>
        </w:r>
        <w:r>
          <w:delText>), further favoring deciduous species. Therefore, soil organic layer depth and exposed mineral soil are likely key mechanisms influencing compositional trends in post-fire tree regeneration.</w:delText>
        </w:r>
      </w:del>
    </w:p>
    <w:p w14:paraId="36A0E6AE" w14:textId="431301A4" w:rsidR="00EA0721" w:rsidRPr="00284A7C" w:rsidRDefault="12AF9917" w:rsidP="00EF47DB">
      <w:pPr>
        <w:spacing w:line="480" w:lineRule="auto"/>
        <w:ind w:firstLine="720"/>
        <w:rPr>
          <w:color w:val="000000" w:themeColor="text1"/>
        </w:rPr>
      </w:pPr>
      <w:r w:rsidRPr="00284A7C">
        <w:rPr>
          <w:color w:val="000000" w:themeColor="text1"/>
        </w:rPr>
        <w:t xml:space="preserve">Ecosystem transitions (from black spruce to deciduous species) following two consecutive, short-interval fires have been well documented in Interior Alaska (Johnstone et al. 2004), the Yukon Territory (Brown et al. 2015, Whitman et al. 2018), Eastern Canada (Bergeron </w:t>
      </w:r>
      <w:del w:id="145" w:author="Hayes, Katherine" w:date="2020-09-18T09:45:00Z">
        <w:r>
          <w:delText>et al.</w:delText>
        </w:r>
      </w:del>
      <w:ins w:id="146" w:author="Hayes, Katherine" w:date="2020-09-18T09:45:00Z">
        <w:r w:rsidR="00CE5679" w:rsidRPr="00284A7C">
          <w:rPr>
            <w:color w:val="000000" w:themeColor="text1"/>
          </w:rPr>
          <w:t>and Fenton</w:t>
        </w:r>
      </w:ins>
      <w:r w:rsidRPr="00284A7C">
        <w:rPr>
          <w:color w:val="000000" w:themeColor="text1"/>
        </w:rPr>
        <w:t xml:space="preserve"> 2012) and Northern Minnesota (Camill and Clark 2000, Frelich et al. 2017). However, the two key limitations mentioned above apply</w:t>
      </w:r>
      <w:del w:id="147" w:author="Hayes, Katherine" w:date="2020-09-18T09:45:00Z">
        <w:r>
          <w:delText>: 1)</w:delText>
        </w:r>
      </w:del>
      <w:ins w:id="148" w:author="Hayes, Katherine" w:date="2020-09-18T09:45:00Z">
        <w:r w:rsidR="00EB450A" w:rsidRPr="00284A7C">
          <w:rPr>
            <w:color w:val="000000" w:themeColor="text1"/>
          </w:rPr>
          <w:t>. First,</w:t>
        </w:r>
      </w:ins>
      <w:r w:rsidR="00EB450A" w:rsidRPr="00284A7C">
        <w:rPr>
          <w:color w:val="000000" w:themeColor="text1"/>
        </w:rPr>
        <w:t xml:space="preserve"> w</w:t>
      </w:r>
      <w:r w:rsidRPr="00284A7C">
        <w:rPr>
          <w:color w:val="000000" w:themeColor="text1"/>
        </w:rPr>
        <w:t>e do not know if those emerging communities are themselves resilient to ongoing short-interval fires</w:t>
      </w:r>
      <w:del w:id="149" w:author="Hayes, Katherine" w:date="2020-09-18T09:45:00Z">
        <w:r>
          <w:delText>, and 2) those</w:delText>
        </w:r>
      </w:del>
      <w:ins w:id="150" w:author="Hayes, Katherine" w:date="2020-09-18T09:45:00Z">
        <w:r w:rsidR="00EB450A" w:rsidRPr="00284A7C">
          <w:rPr>
            <w:color w:val="000000" w:themeColor="text1"/>
          </w:rPr>
          <w:t xml:space="preserve"> (in other words, what happens when a deciduous forest reburns within a short interval?). To our knowledge, there are no</w:t>
        </w:r>
      </w:ins>
      <w:r w:rsidR="00EB450A" w:rsidRPr="00284A7C">
        <w:rPr>
          <w:color w:val="000000" w:themeColor="text1"/>
        </w:rPr>
        <w:t xml:space="preserve"> studies </w:t>
      </w:r>
      <w:ins w:id="151" w:author="Hayes, Katherine" w:date="2020-09-18T09:45:00Z">
        <w:r w:rsidR="00EB450A" w:rsidRPr="00284A7C">
          <w:rPr>
            <w:color w:val="000000" w:themeColor="text1"/>
          </w:rPr>
          <w:t xml:space="preserve">examining 3 burns in short succession, despite the fact that </w:t>
        </w:r>
        <w:r w:rsidR="000D40DA" w:rsidRPr="00284A7C">
          <w:rPr>
            <w:color w:val="000000" w:themeColor="text1"/>
          </w:rPr>
          <w:t xml:space="preserve">overall increases in fire frequency can be expected to facilitate continued and </w:t>
        </w:r>
        <w:r w:rsidR="00EB450A" w:rsidRPr="00284A7C">
          <w:rPr>
            <w:color w:val="000000" w:themeColor="text1"/>
          </w:rPr>
          <w:t>ongoing short-interval burning. Second, previous</w:t>
        </w:r>
        <w:r w:rsidRPr="00284A7C">
          <w:rPr>
            <w:color w:val="000000" w:themeColor="text1"/>
          </w:rPr>
          <w:t xml:space="preserve"> studies </w:t>
        </w:r>
        <w:r w:rsidR="00EB450A" w:rsidRPr="00284A7C">
          <w:rPr>
            <w:color w:val="000000" w:themeColor="text1"/>
          </w:rPr>
          <w:t xml:space="preserve">on short-interval fires </w:t>
        </w:r>
        <w:r w:rsidR="000D40DA" w:rsidRPr="00284A7C">
          <w:rPr>
            <w:color w:val="000000" w:themeColor="text1"/>
          </w:rPr>
          <w:t xml:space="preserve">in boreal Interior Alaska </w:t>
        </w:r>
      </w:ins>
      <w:r w:rsidRPr="00284A7C">
        <w:rPr>
          <w:color w:val="000000" w:themeColor="text1"/>
        </w:rPr>
        <w:t>are primarily in gently sloped upland environments (</w:t>
      </w:r>
      <w:ins w:id="152" w:author="Hayes, Katherine" w:date="2020-09-18T09:45:00Z">
        <w:r w:rsidR="00D719C3" w:rsidRPr="00284A7C">
          <w:rPr>
            <w:color w:val="000000" w:themeColor="text1"/>
          </w:rPr>
          <w:t xml:space="preserve">i.e., </w:t>
        </w:r>
      </w:ins>
      <w:r w:rsidRPr="00284A7C">
        <w:rPr>
          <w:color w:val="000000" w:themeColor="text1"/>
        </w:rPr>
        <w:t>Gibson et al. 2016, Houle et al. 2017</w:t>
      </w:r>
      <w:del w:id="153" w:author="Hayes, Katherine" w:date="2020-09-18T09:45:00Z">
        <w:r>
          <w:delText>),</w:delText>
        </w:r>
      </w:del>
      <w:ins w:id="154" w:author="Hayes, Katherine" w:date="2020-09-18T09:45:00Z">
        <w:r w:rsidRPr="00284A7C">
          <w:rPr>
            <w:color w:val="000000" w:themeColor="text1"/>
          </w:rPr>
          <w:t>)</w:t>
        </w:r>
      </w:ins>
      <w:r w:rsidRPr="00284A7C">
        <w:rPr>
          <w:color w:val="000000" w:themeColor="text1"/>
        </w:rPr>
        <w:t xml:space="preserve"> where fires are generally high intensity, so the impact of short-interval fires in more </w:t>
      </w:r>
      <w:ins w:id="155" w:author="Hayes, Katherine" w:date="2020-09-18T09:45:00Z">
        <w:r w:rsidR="00EB450A" w:rsidRPr="00284A7C">
          <w:rPr>
            <w:color w:val="000000" w:themeColor="text1"/>
          </w:rPr>
          <w:t xml:space="preserve">inherently </w:t>
        </w:r>
      </w:ins>
      <w:r w:rsidRPr="00284A7C">
        <w:rPr>
          <w:color w:val="000000" w:themeColor="text1"/>
        </w:rPr>
        <w:t>resilient topographic contexts is unknown.</w:t>
      </w:r>
      <w:del w:id="156" w:author="Hayes, Katherine" w:date="2020-09-18T09:45:00Z">
        <w:r>
          <w:delText xml:space="preserve"> </w:delText>
        </w:r>
        <w:r w:rsidRPr="12AF9917">
          <w:rPr>
            <w:color w:val="000000" w:themeColor="text1"/>
          </w:rPr>
          <w:delText>Higher soil moisture in those areas should make them more resilient to soil consumption.</w:delText>
        </w:r>
      </w:del>
      <w:r w:rsidR="000D40DA" w:rsidRPr="00284A7C">
        <w:rPr>
          <w:color w:val="000000" w:themeColor="text1"/>
        </w:rPr>
        <w:t xml:space="preserve"> </w:t>
      </w:r>
      <w:r w:rsidRPr="00284A7C">
        <w:rPr>
          <w:color w:val="000000" w:themeColor="text1"/>
        </w:rPr>
        <w:t xml:space="preserve">The under-examination of reburns in lowlands compared to uplands may be partially due to the historic unlikelihood of lowlands burning (Le Goff and Sirois 2004, Whitman et al. 2019, Alexander and Mack 2015), though they represent a substantial fraction of the biome (~42% in interior Alaska, Douglas et al. 2014). </w:t>
      </w:r>
      <w:ins w:id="157" w:author="Hayes, Katherine" w:date="2020-09-18T09:45:00Z">
        <w:r w:rsidR="000D40DA" w:rsidRPr="00284A7C">
          <w:rPr>
            <w:color w:val="000000" w:themeColor="text1"/>
          </w:rPr>
          <w:t xml:space="preserve">Despite having the same ecological community, higher soil moisture in lowland areas may provide a mechanism of resilience to soil consumption. Investigating short-interval fires in understudied lowlands will not only contribute </w:t>
        </w:r>
        <w:r w:rsidR="000D40DA" w:rsidRPr="00284A7C">
          <w:rPr>
            <w:color w:val="000000" w:themeColor="text1"/>
          </w:rPr>
          <w:lastRenderedPageBreak/>
          <w:t xml:space="preserve">to our understanding of the scale of landscape transformation in the boreal, it will also </w:t>
        </w:r>
        <w:r w:rsidR="00EF47DB" w:rsidRPr="00284A7C">
          <w:rPr>
            <w:color w:val="000000" w:themeColor="text1"/>
          </w:rPr>
          <w:t xml:space="preserve">inform expectations regarding whether continued accrual of disturbances at frequencies higher than historic norms will eventually overwhelm even the more resilient topographic positions, “homogenizing” previously variable locations. </w:t>
        </w:r>
      </w:ins>
    </w:p>
    <w:p w14:paraId="244359B5" w14:textId="74F6EEC6" w:rsidR="00121729" w:rsidRPr="00284A7C" w:rsidRDefault="12AF9917" w:rsidP="00423148">
      <w:pPr>
        <w:spacing w:line="480" w:lineRule="auto"/>
        <w:ind w:firstLine="720"/>
        <w:rPr>
          <w:color w:val="000000" w:themeColor="text1"/>
          <w:highlight w:val="yellow"/>
        </w:rPr>
      </w:pPr>
      <w:r w:rsidRPr="00284A7C">
        <w:rPr>
          <w:color w:val="000000" w:themeColor="text1"/>
        </w:rPr>
        <w:t>This study characterizes post-fire regeneration of tree species in upland and lowland stands across a gradient of 0, 1, 2 or 3 fires since 1940 occurring via a rapid increase in fire frequency</w:t>
      </w:r>
      <w:r w:rsidR="00C53A90" w:rsidRPr="00284A7C">
        <w:rPr>
          <w:color w:val="000000" w:themeColor="text1"/>
        </w:rPr>
        <w:t xml:space="preserve"> </w:t>
      </w:r>
      <w:ins w:id="158" w:author="Hayes, Katherine" w:date="2020-09-18T09:45:00Z">
        <w:r w:rsidR="00C53A90" w:rsidRPr="00284A7C">
          <w:rPr>
            <w:color w:val="000000" w:themeColor="text1"/>
          </w:rPr>
          <w:t>in</w:t>
        </w:r>
        <w:r w:rsidRPr="00284A7C">
          <w:rPr>
            <w:color w:val="000000" w:themeColor="text1"/>
          </w:rPr>
          <w:t xml:space="preserve"> </w:t>
        </w:r>
      </w:ins>
      <w:r w:rsidRPr="00284A7C">
        <w:rPr>
          <w:color w:val="000000" w:themeColor="text1"/>
        </w:rPr>
        <w:t xml:space="preserve">boreal </w:t>
      </w:r>
      <w:del w:id="159" w:author="Hayes, Katherine" w:date="2020-09-18T09:45:00Z">
        <w:r>
          <w:delText>Interior</w:delText>
        </w:r>
      </w:del>
      <w:ins w:id="160" w:author="Hayes, Katherine" w:date="2020-09-18T09:45:00Z">
        <w:r w:rsidR="00C53A90" w:rsidRPr="00284A7C">
          <w:rPr>
            <w:color w:val="000000" w:themeColor="text1"/>
          </w:rPr>
          <w:t>i</w:t>
        </w:r>
        <w:r w:rsidRPr="00284A7C">
          <w:rPr>
            <w:color w:val="000000" w:themeColor="text1"/>
          </w:rPr>
          <w:t>nterior</w:t>
        </w:r>
      </w:ins>
      <w:r w:rsidRPr="00284A7C">
        <w:rPr>
          <w:color w:val="000000" w:themeColor="text1"/>
        </w:rPr>
        <w:t xml:space="preserve"> Alaska</w:t>
      </w:r>
      <w:r w:rsidR="00EF47DB" w:rsidRPr="00284A7C">
        <w:rPr>
          <w:color w:val="000000" w:themeColor="text1"/>
        </w:rPr>
        <w:t xml:space="preserve">. </w:t>
      </w:r>
      <w:ins w:id="161" w:author="Hayes, Katherine" w:date="2020-09-18T09:45:00Z">
        <w:r w:rsidR="003C2324" w:rsidRPr="00284A7C">
          <w:rPr>
            <w:color w:val="000000" w:themeColor="text1"/>
          </w:rPr>
          <w:t xml:space="preserve">We ask the following research questions: 1) what is the impact of </w:t>
        </w:r>
        <w:r w:rsidR="00F97877" w:rsidRPr="00284A7C">
          <w:rPr>
            <w:color w:val="000000" w:themeColor="text1"/>
          </w:rPr>
          <w:t xml:space="preserve">ongoing </w:t>
        </w:r>
        <w:r w:rsidR="003C2324" w:rsidRPr="00284A7C">
          <w:rPr>
            <w:color w:val="000000" w:themeColor="text1"/>
          </w:rPr>
          <w:t xml:space="preserve">short-interval reburning </w:t>
        </w:r>
        <w:r w:rsidR="000F004C" w:rsidRPr="00284A7C">
          <w:rPr>
            <w:color w:val="000000" w:themeColor="text1"/>
          </w:rPr>
          <w:t xml:space="preserve">in </w:t>
        </w:r>
        <w:r w:rsidR="00F97877" w:rsidRPr="00284A7C">
          <w:rPr>
            <w:color w:val="000000" w:themeColor="text1"/>
          </w:rPr>
          <w:t>boreal forests</w:t>
        </w:r>
        <w:r w:rsidR="00ED23A1" w:rsidRPr="00284A7C">
          <w:rPr>
            <w:color w:val="000000" w:themeColor="text1"/>
          </w:rPr>
          <w:t xml:space="preserve">?, 2) </w:t>
        </w:r>
        <w:r w:rsidR="00EF47DB" w:rsidRPr="00284A7C">
          <w:rPr>
            <w:color w:val="000000" w:themeColor="text1"/>
          </w:rPr>
          <w:t xml:space="preserve">is the effect of short-interval reburning on soil consumptions mediated in wetter, potentially more resilient lowland locations? </w:t>
        </w:r>
        <w:r w:rsidR="00ED23A1" w:rsidRPr="00284A7C">
          <w:rPr>
            <w:color w:val="000000" w:themeColor="text1"/>
          </w:rPr>
          <w:t>and</w:t>
        </w:r>
        <w:r w:rsidR="003C2324" w:rsidRPr="00284A7C">
          <w:rPr>
            <w:color w:val="000000" w:themeColor="text1"/>
          </w:rPr>
          <w:t xml:space="preserve"> </w:t>
        </w:r>
        <w:r w:rsidR="00ED23A1" w:rsidRPr="00284A7C">
          <w:rPr>
            <w:color w:val="000000" w:themeColor="text1"/>
          </w:rPr>
          <w:t>3</w:t>
        </w:r>
        <w:r w:rsidR="003C2324" w:rsidRPr="00284A7C">
          <w:rPr>
            <w:color w:val="000000" w:themeColor="text1"/>
          </w:rPr>
          <w:t xml:space="preserve">) </w:t>
        </w:r>
        <w:r w:rsidR="00512C82" w:rsidRPr="00284A7C">
          <w:rPr>
            <w:color w:val="000000" w:themeColor="text1"/>
          </w:rPr>
          <w:t>does local landscape position interact with continued reburning to influence the dynamics of conifer and deciduous regeneration?</w:t>
        </w:r>
        <w:r w:rsidRPr="00284A7C">
          <w:rPr>
            <w:color w:val="000000" w:themeColor="text1"/>
          </w:rPr>
          <w:t xml:space="preserve"> We hypothesize the following: </w:t>
        </w:r>
        <w:r w:rsidR="00A71EBC" w:rsidRPr="00284A7C">
          <w:rPr>
            <w:color w:val="000000" w:themeColor="text1"/>
          </w:rPr>
          <w:t xml:space="preserve">initial </w:t>
        </w:r>
        <w:r w:rsidRPr="00284A7C">
          <w:rPr>
            <w:color w:val="000000" w:themeColor="text1"/>
          </w:rPr>
          <w:t>short-interval fires will reduce conifer regeneration</w:t>
        </w:r>
        <w:r w:rsidR="00A71EBC" w:rsidRPr="00284A7C">
          <w:rPr>
            <w:color w:val="000000" w:themeColor="text1"/>
          </w:rPr>
          <w:t xml:space="preserve"> and</w:t>
        </w:r>
        <w:r w:rsidRPr="00284A7C">
          <w:rPr>
            <w:color w:val="000000" w:themeColor="text1"/>
          </w:rPr>
          <w:t xml:space="preserve"> favor deciduous regeneration </w:t>
        </w:r>
        <w:r w:rsidR="00A71EBC" w:rsidRPr="00284A7C">
          <w:rPr>
            <w:color w:val="000000" w:themeColor="text1"/>
          </w:rPr>
          <w:t>in uplands, and</w:t>
        </w:r>
        <w:r w:rsidR="00512C82" w:rsidRPr="00284A7C">
          <w:rPr>
            <w:color w:val="000000" w:themeColor="text1"/>
          </w:rPr>
          <w:t xml:space="preserve"> repeat burning (3 fires in sequence in short intervals) will </w:t>
        </w:r>
        <w:r w:rsidR="00A71EBC" w:rsidRPr="00284A7C">
          <w:rPr>
            <w:color w:val="000000" w:themeColor="text1"/>
          </w:rPr>
          <w:t>push historically-resilient lowland stands toward the same outcome</w:t>
        </w:r>
        <w:r w:rsidRPr="00284A7C">
          <w:rPr>
            <w:color w:val="000000" w:themeColor="text1"/>
          </w:rPr>
          <w:t>.</w:t>
        </w:r>
        <w:r w:rsidR="00A71EBC" w:rsidRPr="00284A7C">
          <w:rPr>
            <w:color w:val="000000" w:themeColor="text1"/>
          </w:rPr>
          <w:t xml:space="preserve"> </w:t>
        </w:r>
      </w:ins>
      <w:r w:rsidR="00EF47DB" w:rsidRPr="00284A7C">
        <w:rPr>
          <w:color w:val="000000" w:themeColor="text1"/>
        </w:rPr>
        <w:t xml:space="preserve">Given the evidence that short interval fires can trigger ecosystem regime shifts </w:t>
      </w:r>
      <w:ins w:id="162" w:author="Hayes, Katherine" w:date="2020-09-18T09:45:00Z">
        <w:r w:rsidR="00EF47DB" w:rsidRPr="00284A7C">
          <w:rPr>
            <w:color w:val="000000" w:themeColor="text1"/>
          </w:rPr>
          <w:t xml:space="preserve">from coniferous to deciduous systems </w:t>
        </w:r>
      </w:ins>
      <w:r w:rsidR="00EF47DB" w:rsidRPr="00284A7C">
        <w:rPr>
          <w:color w:val="000000" w:themeColor="text1"/>
        </w:rPr>
        <w:t xml:space="preserve">(Johnstone et al. 2011, Brooks et al. 2004, Hoy et al. 2016), understanding the </w:t>
      </w:r>
      <w:r w:rsidR="00EF47DB" w:rsidRPr="00284A7C">
        <w:rPr>
          <w:i/>
          <w:iCs/>
          <w:color w:val="000000" w:themeColor="text1"/>
        </w:rPr>
        <w:t>ongoing</w:t>
      </w:r>
      <w:r w:rsidR="00EF47DB" w:rsidRPr="00284A7C">
        <w:rPr>
          <w:color w:val="000000" w:themeColor="text1"/>
        </w:rPr>
        <w:t xml:space="preserve"> effects of multiple short-interval fires</w:t>
      </w:r>
      <w:ins w:id="163" w:author="Hayes, Katherine" w:date="2020-09-18T09:45:00Z">
        <w:r w:rsidR="00EF47DB" w:rsidRPr="00284A7C">
          <w:rPr>
            <w:color w:val="000000" w:themeColor="text1"/>
          </w:rPr>
          <w:t>, especially in regenerating deciduous stands,</w:t>
        </w:r>
      </w:ins>
      <w:r w:rsidR="00EF47DB" w:rsidRPr="00284A7C">
        <w:rPr>
          <w:color w:val="000000" w:themeColor="text1"/>
        </w:rPr>
        <w:t xml:space="preserve"> is essential to understanding and predicting environmental and climatic change</w:t>
      </w:r>
      <w:del w:id="164" w:author="Hayes, Katherine" w:date="2020-09-18T09:45:00Z">
        <w:r>
          <w:delText xml:space="preserve">. </w:delText>
        </w:r>
        <w:r w:rsidRPr="12AF9917">
          <w:rPr>
            <w:color w:val="000000" w:themeColor="text1"/>
          </w:rPr>
          <w:delText>We hypothesize the following: continued short-interval fires will reduce conifer regeneration and favor deciduous regeneration in stands previously dominated by black spruce. We anticipate that plots in a well-drained, sloped upland site will have lower initial resistance to the transition, given the theorized effect of underlying drainage conditions on soil consumption during fire, but continued high frequency will eventually erode that protection in lowlands as well. Finally, we hypothesize that repeat subsequent burning (3 fires in sequence in short intervals) in newly transitioned or emerging deciduous stands will drive continued changes in post-fire communities</w:delText>
        </w:r>
      </w:del>
      <w:r w:rsidR="00EF47DB" w:rsidRPr="00284A7C">
        <w:rPr>
          <w:color w:val="000000" w:themeColor="text1"/>
        </w:rPr>
        <w:t>.</w:t>
      </w:r>
    </w:p>
    <w:p w14:paraId="4ED57781" w14:textId="17DA1424" w:rsidR="00CE0824" w:rsidRPr="00284A7C" w:rsidRDefault="00D36EE1" w:rsidP="00121729">
      <w:pPr>
        <w:pStyle w:val="Heading1"/>
        <w:rPr>
          <w:rFonts w:cs="Times New Roman"/>
        </w:rPr>
      </w:pPr>
      <w:r w:rsidRPr="00284A7C">
        <w:rPr>
          <w:rFonts w:cs="Times New Roman"/>
        </w:rPr>
        <w:t>Methods</w:t>
      </w:r>
    </w:p>
    <w:p w14:paraId="2FAA9175" w14:textId="48243FC0" w:rsidR="004200F6" w:rsidRPr="00284A7C" w:rsidRDefault="004200F6" w:rsidP="006939FC">
      <w:pPr>
        <w:pStyle w:val="Heading2"/>
        <w:rPr>
          <w:rFonts w:ascii="Times New Roman" w:hAnsi="Times New Roman" w:cs="Times New Roman"/>
        </w:rPr>
      </w:pPr>
      <w:r w:rsidRPr="00284A7C">
        <w:rPr>
          <w:rFonts w:ascii="Times New Roman" w:hAnsi="Times New Roman" w:cs="Times New Roman"/>
        </w:rPr>
        <w:t>Site Selection</w:t>
      </w:r>
    </w:p>
    <w:p w14:paraId="1FD51974" w14:textId="342311F2" w:rsidR="00CA348D" w:rsidRPr="00284A7C" w:rsidRDefault="00F97877" w:rsidP="00CA348D">
      <w:pPr>
        <w:autoSpaceDE w:val="0"/>
        <w:autoSpaceDN w:val="0"/>
        <w:adjustRightInd w:val="0"/>
        <w:spacing w:line="480" w:lineRule="auto"/>
        <w:ind w:firstLine="720"/>
        <w:rPr>
          <w:moveTo w:id="165" w:author="Hayes, Katherine" w:date="2020-09-18T09:45:00Z"/>
          <w:b/>
          <w:color w:val="000000" w:themeColor="text1"/>
          <w:sz w:val="20"/>
        </w:rPr>
      </w:pPr>
      <w:ins w:id="166" w:author="Hayes, Katherine" w:date="2020-09-18T09:45:00Z">
        <w:r w:rsidRPr="00284A7C">
          <w:rPr>
            <w:color w:val="000000" w:themeColor="text1"/>
          </w:rPr>
          <w:t xml:space="preserve">To investigate these questions, we worked in the boreal forest of interior Alaska. </w:t>
        </w:r>
      </w:ins>
      <w:r w:rsidR="001F33FB" w:rsidRPr="00284A7C">
        <w:rPr>
          <w:color w:val="000000" w:themeColor="text1"/>
        </w:rPr>
        <w:t>We established</w:t>
      </w:r>
      <w:r w:rsidR="00706DFB" w:rsidRPr="00284A7C">
        <w:rPr>
          <w:color w:val="000000" w:themeColor="text1"/>
        </w:rPr>
        <w:t xml:space="preserve"> </w:t>
      </w:r>
      <w:r w:rsidR="001F33FB" w:rsidRPr="00284A7C">
        <w:rPr>
          <w:color w:val="000000" w:themeColor="text1"/>
        </w:rPr>
        <w:t>50</w:t>
      </w:r>
      <w:r w:rsidR="00D36EE1" w:rsidRPr="00284A7C">
        <w:rPr>
          <w:color w:val="000000" w:themeColor="text1"/>
        </w:rPr>
        <w:t xml:space="preserve"> </w:t>
      </w:r>
      <w:r w:rsidR="001F33FB" w:rsidRPr="00284A7C">
        <w:rPr>
          <w:color w:val="000000" w:themeColor="text1"/>
        </w:rPr>
        <w:t>20x20m</w:t>
      </w:r>
      <w:r w:rsidR="00D36EE1" w:rsidRPr="00284A7C">
        <w:rPr>
          <w:color w:val="000000" w:themeColor="text1"/>
        </w:rPr>
        <w:t xml:space="preserve"> plots</w:t>
      </w:r>
      <w:r w:rsidR="00371975" w:rsidRPr="00284A7C">
        <w:rPr>
          <w:color w:val="000000" w:themeColor="text1"/>
        </w:rPr>
        <w:t xml:space="preserve"> in the summers of 2018 and 2019</w:t>
      </w:r>
      <w:r w:rsidR="00D36EE1" w:rsidRPr="00284A7C">
        <w:rPr>
          <w:color w:val="000000" w:themeColor="text1"/>
        </w:rPr>
        <w:t xml:space="preserve"> </w:t>
      </w:r>
      <w:r w:rsidR="004B2B98" w:rsidRPr="00284A7C">
        <w:rPr>
          <w:color w:val="000000" w:themeColor="text1"/>
        </w:rPr>
        <w:t>between</w:t>
      </w:r>
      <w:r w:rsidR="00251C23" w:rsidRPr="00284A7C">
        <w:rPr>
          <w:color w:val="000000" w:themeColor="text1"/>
        </w:rPr>
        <w:t xml:space="preserve"> </w:t>
      </w:r>
      <w:r w:rsidR="000613AA" w:rsidRPr="00284A7C">
        <w:rPr>
          <w:color w:val="000000" w:themeColor="text1"/>
        </w:rPr>
        <w:t>an upland and lowland location</w:t>
      </w:r>
      <w:r w:rsidR="00251C23" w:rsidRPr="00284A7C">
        <w:rPr>
          <w:color w:val="000000" w:themeColor="text1"/>
        </w:rPr>
        <w:t xml:space="preserve"> </w:t>
      </w:r>
      <w:r w:rsidR="00D36EE1" w:rsidRPr="00284A7C">
        <w:rPr>
          <w:color w:val="000000" w:themeColor="text1"/>
        </w:rPr>
        <w:t xml:space="preserve">in Interior Alaska in </w:t>
      </w:r>
      <w:r w:rsidR="002C2538" w:rsidRPr="00284A7C">
        <w:rPr>
          <w:color w:val="000000" w:themeColor="text1"/>
        </w:rPr>
        <w:t xml:space="preserve">pre-fire </w:t>
      </w:r>
      <w:r w:rsidR="00CE3641" w:rsidRPr="00284A7C">
        <w:rPr>
          <w:color w:val="000000" w:themeColor="text1"/>
        </w:rPr>
        <w:t xml:space="preserve">black spruce </w:t>
      </w:r>
      <w:r w:rsidR="002C2538" w:rsidRPr="00284A7C">
        <w:rPr>
          <w:color w:val="000000" w:themeColor="text1"/>
        </w:rPr>
        <w:t>forest types</w:t>
      </w:r>
      <w:r w:rsidR="00D36EE1" w:rsidRPr="00284A7C">
        <w:rPr>
          <w:color w:val="000000" w:themeColor="text1"/>
        </w:rPr>
        <w:t xml:space="preserve"> </w:t>
      </w:r>
      <w:r w:rsidR="0081459C" w:rsidRPr="00284A7C">
        <w:rPr>
          <w:color w:val="000000" w:themeColor="text1"/>
        </w:rPr>
        <w:t>(Fig</w:t>
      </w:r>
      <w:r w:rsidR="00BC2D63" w:rsidRPr="00284A7C">
        <w:rPr>
          <w:color w:val="000000" w:themeColor="text1"/>
        </w:rPr>
        <w:t>.</w:t>
      </w:r>
      <w:r w:rsidR="0081459C" w:rsidRPr="00284A7C">
        <w:rPr>
          <w:color w:val="000000" w:themeColor="text1"/>
        </w:rPr>
        <w:t xml:space="preserve"> </w:t>
      </w:r>
      <w:ins w:id="167" w:author="Hayes, Katherine" w:date="2020-09-18T09:45:00Z">
        <w:r w:rsidR="0081459C" w:rsidRPr="00284A7C">
          <w:rPr>
            <w:color w:val="000000" w:themeColor="text1"/>
          </w:rPr>
          <w:t>1)</w:t>
        </w:r>
        <w:r w:rsidR="00D36EE1" w:rsidRPr="00284A7C">
          <w:rPr>
            <w:color w:val="000000" w:themeColor="text1"/>
          </w:rPr>
          <w:t xml:space="preserve">. </w:t>
        </w:r>
        <w:r w:rsidR="00CA348D" w:rsidRPr="00284A7C">
          <w:rPr>
            <w:color w:val="000000" w:themeColor="text1"/>
          </w:rPr>
          <w:t xml:space="preserve">Plots were randomly </w:t>
        </w:r>
        <w:r w:rsidR="00CA348D" w:rsidRPr="00284A7C">
          <w:rPr>
            <w:color w:val="000000" w:themeColor="text1"/>
          </w:rPr>
          <w:lastRenderedPageBreak/>
          <w:t xml:space="preserve">placed within described burn histories, </w:t>
        </w:r>
        <w:r w:rsidR="007475B0" w:rsidRPr="00284A7C">
          <w:rPr>
            <w:color w:val="000000" w:themeColor="text1"/>
          </w:rPr>
          <w:t>an average of 4.7 km apart (minimum 90 meters, maximum 13 km, median 4.19 km)</w:t>
        </w:r>
        <w:r w:rsidR="00CA348D" w:rsidRPr="00284A7C">
          <w:rPr>
            <w:color w:val="000000" w:themeColor="text1"/>
          </w:rPr>
          <w:t xml:space="preserve"> and a minimum of 100 meters away from unburned legacies to control for black spruce dispersal distances. </w:t>
        </w:r>
      </w:ins>
      <w:moveToRangeStart w:id="168" w:author="Hayes, Katherine" w:date="2020-09-18T09:45:00Z" w:name="move51314722"/>
      <w:moveTo w:id="169" w:author="Hayes, Katherine" w:date="2020-09-18T09:45:00Z">
        <w:r w:rsidR="00CA348D" w:rsidRPr="00284A7C">
          <w:rPr>
            <w:color w:val="000000" w:themeColor="text1"/>
          </w:rPr>
          <w:t xml:space="preserve">Plots were stratified evenly between two topographic positions: an upland and lowland location. The upland site (n = 26) represents well-drained, gently sloped (slope 3-13 degrees) boreal forest topographies; the lowland (n = 24) a flatter (slope = 0.3-2.6 degrees) and more poorly drained environment (Fig. S1). Plots were climatically similar (Table S2; Western Regional Climate Center). Both are on the northern edge of the discontinuous permafrost zone and nearby unburned black spruce communities have shallow permafrost in both locations (data not shown). </w:t>
        </w:r>
      </w:moveTo>
    </w:p>
    <w:moveToRangeEnd w:id="168"/>
    <w:p w14:paraId="5B71287E" w14:textId="326F8F07" w:rsidR="00E0174E" w:rsidRPr="00284A7C" w:rsidRDefault="0081459C" w:rsidP="00D61E92">
      <w:pPr>
        <w:autoSpaceDE w:val="0"/>
        <w:autoSpaceDN w:val="0"/>
        <w:adjustRightInd w:val="0"/>
        <w:spacing w:line="480" w:lineRule="auto"/>
        <w:ind w:firstLine="720"/>
        <w:rPr>
          <w:color w:val="000000" w:themeColor="text1"/>
        </w:rPr>
      </w:pPr>
      <w:del w:id="170" w:author="Hayes, Katherine" w:date="2020-09-18T09:45:00Z">
        <w:r w:rsidRPr="00F3691B">
          <w:delText>1)</w:delText>
        </w:r>
        <w:r w:rsidR="00D36EE1" w:rsidRPr="00F3691B">
          <w:delText xml:space="preserve">. </w:delText>
        </w:r>
      </w:del>
      <w:r w:rsidR="00E609D5" w:rsidRPr="00284A7C">
        <w:rPr>
          <w:color w:val="000000" w:themeColor="text1"/>
        </w:rPr>
        <w:t xml:space="preserve">Using </w:t>
      </w:r>
      <w:r w:rsidR="00CE3641" w:rsidRPr="00284A7C">
        <w:rPr>
          <w:color w:val="000000" w:themeColor="text1"/>
        </w:rPr>
        <w:t xml:space="preserve">historical aerial photographs, </w:t>
      </w:r>
      <w:r w:rsidR="00E609D5" w:rsidRPr="00284A7C">
        <w:rPr>
          <w:color w:val="000000" w:themeColor="text1"/>
        </w:rPr>
        <w:t xml:space="preserve">burn history </w:t>
      </w:r>
      <w:r w:rsidR="00CE3641" w:rsidRPr="00284A7C">
        <w:rPr>
          <w:color w:val="000000" w:themeColor="text1"/>
        </w:rPr>
        <w:t>(</w:t>
      </w:r>
      <w:r w:rsidR="00E609D5" w:rsidRPr="00284A7C">
        <w:rPr>
          <w:color w:val="000000" w:themeColor="text1"/>
        </w:rPr>
        <w:t>Alaska Large Fire Database</w:t>
      </w:r>
      <w:r w:rsidR="00CE3641" w:rsidRPr="00284A7C">
        <w:rPr>
          <w:color w:val="000000" w:themeColor="text1"/>
        </w:rPr>
        <w:t>,</w:t>
      </w:r>
      <w:r w:rsidR="00E609D5" w:rsidRPr="00284A7C">
        <w:rPr>
          <w:color w:val="000000" w:themeColor="text1"/>
        </w:rPr>
        <w:t xml:space="preserve"> </w:t>
      </w:r>
      <w:r w:rsidR="00F62AC6" w:rsidRPr="00284A7C">
        <w:rPr>
          <w:color w:val="000000" w:themeColor="text1"/>
        </w:rPr>
        <w:t>FRAMES, 2018</w:t>
      </w:r>
      <w:r w:rsidR="00E609D5" w:rsidRPr="00284A7C">
        <w:rPr>
          <w:color w:val="000000" w:themeColor="text1"/>
        </w:rPr>
        <w:t>)</w:t>
      </w:r>
      <w:r w:rsidR="00CE3641" w:rsidRPr="00284A7C">
        <w:rPr>
          <w:color w:val="000000" w:themeColor="text1"/>
        </w:rPr>
        <w:t>,</w:t>
      </w:r>
      <w:r w:rsidR="00D61E92" w:rsidRPr="00284A7C">
        <w:rPr>
          <w:color w:val="000000" w:themeColor="text1"/>
        </w:rPr>
        <w:t xml:space="preserve"> </w:t>
      </w:r>
      <w:r w:rsidR="00E609D5" w:rsidRPr="00284A7C">
        <w:rPr>
          <w:color w:val="000000" w:themeColor="text1"/>
        </w:rPr>
        <w:t xml:space="preserve">and modern remotely sensed fire perimeters </w:t>
      </w:r>
      <w:r w:rsidR="00CE3641" w:rsidRPr="00284A7C">
        <w:rPr>
          <w:color w:val="000000" w:themeColor="text1"/>
        </w:rPr>
        <w:t>(</w:t>
      </w:r>
      <w:r w:rsidR="00EE3B28" w:rsidRPr="00284A7C">
        <w:rPr>
          <w:color w:val="000000" w:themeColor="text1"/>
        </w:rPr>
        <w:t>Monitoring Trends in Burn Severity database</w:t>
      </w:r>
      <w:r w:rsidR="00CE3641" w:rsidRPr="00284A7C">
        <w:rPr>
          <w:color w:val="000000" w:themeColor="text1"/>
        </w:rPr>
        <w:t xml:space="preserve">, </w:t>
      </w:r>
      <w:r w:rsidR="00F62AC6" w:rsidRPr="00284A7C">
        <w:rPr>
          <w:color w:val="000000" w:themeColor="text1"/>
        </w:rPr>
        <w:t>MTBS</w:t>
      </w:r>
      <w:r w:rsidR="00E609D5" w:rsidRPr="00284A7C">
        <w:rPr>
          <w:color w:val="000000" w:themeColor="text1"/>
        </w:rPr>
        <w:t xml:space="preserve">), we </w:t>
      </w:r>
      <w:r w:rsidR="00FC5742" w:rsidRPr="00284A7C">
        <w:rPr>
          <w:color w:val="000000" w:themeColor="text1"/>
        </w:rPr>
        <w:t xml:space="preserve">identified </w:t>
      </w:r>
      <w:r w:rsidR="006E6D16" w:rsidRPr="00284A7C">
        <w:rPr>
          <w:color w:val="000000" w:themeColor="text1"/>
        </w:rPr>
        <w:t>pre-fire</w:t>
      </w:r>
      <w:r w:rsidR="00E609D5" w:rsidRPr="00284A7C">
        <w:rPr>
          <w:color w:val="000000" w:themeColor="text1"/>
        </w:rPr>
        <w:t xml:space="preserve"> mature</w:t>
      </w:r>
      <w:r w:rsidR="002D20EA" w:rsidRPr="00284A7C">
        <w:rPr>
          <w:color w:val="000000" w:themeColor="text1"/>
        </w:rPr>
        <w:t xml:space="preserve"> black spruce </w:t>
      </w:r>
      <w:r w:rsidR="00E609D5" w:rsidRPr="00284A7C">
        <w:rPr>
          <w:color w:val="000000" w:themeColor="text1"/>
        </w:rPr>
        <w:t>stands</w:t>
      </w:r>
      <w:r w:rsidR="00D36EE1" w:rsidRPr="00284A7C">
        <w:rPr>
          <w:color w:val="000000" w:themeColor="text1"/>
        </w:rPr>
        <w:t xml:space="preserve"> </w:t>
      </w:r>
      <w:r w:rsidR="00E609D5" w:rsidRPr="00284A7C">
        <w:rPr>
          <w:color w:val="000000" w:themeColor="text1"/>
        </w:rPr>
        <w:t xml:space="preserve">that </w:t>
      </w:r>
      <w:r w:rsidR="00D36EE1" w:rsidRPr="00284A7C">
        <w:rPr>
          <w:color w:val="000000" w:themeColor="text1"/>
        </w:rPr>
        <w:t xml:space="preserve">experienced one to three </w:t>
      </w:r>
      <w:r w:rsidR="00CE3641" w:rsidRPr="00284A7C">
        <w:rPr>
          <w:color w:val="000000" w:themeColor="text1"/>
        </w:rPr>
        <w:t>severe (</w:t>
      </w:r>
      <w:del w:id="171" w:author="Hayes, Katherine" w:date="2020-09-18T09:45:00Z">
        <w:r w:rsidR="00CE3641" w:rsidRPr="00F3691B">
          <w:delText xml:space="preserve">meaning </w:delText>
        </w:r>
      </w:del>
      <w:r w:rsidR="00CE3641" w:rsidRPr="00284A7C">
        <w:rPr>
          <w:color w:val="000000" w:themeColor="text1"/>
        </w:rPr>
        <w:t xml:space="preserve">complete aboveground mortality) </w:t>
      </w:r>
      <w:r w:rsidR="00D36EE1" w:rsidRPr="00284A7C">
        <w:rPr>
          <w:color w:val="000000" w:themeColor="text1"/>
        </w:rPr>
        <w:t>fires in the last 60 years</w:t>
      </w:r>
      <w:r w:rsidR="00CE3641" w:rsidRPr="00284A7C">
        <w:rPr>
          <w:color w:val="000000" w:themeColor="text1"/>
        </w:rPr>
        <w:t>; all s</w:t>
      </w:r>
      <w:r w:rsidR="00F069AB" w:rsidRPr="00284A7C">
        <w:rPr>
          <w:color w:val="000000" w:themeColor="text1"/>
        </w:rPr>
        <w:t>tands</w:t>
      </w:r>
      <w:r w:rsidR="00CE3641" w:rsidRPr="00284A7C">
        <w:rPr>
          <w:color w:val="000000" w:themeColor="text1"/>
        </w:rPr>
        <w:t xml:space="preserve"> </w:t>
      </w:r>
      <w:r w:rsidR="00F069AB" w:rsidRPr="00284A7C">
        <w:rPr>
          <w:color w:val="000000" w:themeColor="text1"/>
        </w:rPr>
        <w:t>underwent</w:t>
      </w:r>
      <w:r w:rsidR="00CE3641" w:rsidRPr="00284A7C">
        <w:rPr>
          <w:color w:val="000000" w:themeColor="text1"/>
        </w:rPr>
        <w:t xml:space="preserve"> </w:t>
      </w:r>
      <w:r w:rsidR="00DF1EE5" w:rsidRPr="00284A7C">
        <w:rPr>
          <w:color w:val="000000" w:themeColor="text1"/>
        </w:rPr>
        <w:t xml:space="preserve">the final burn in </w:t>
      </w:r>
      <w:del w:id="172" w:author="Hayes, Katherine" w:date="2020-09-18T09:45:00Z">
        <w:r w:rsidR="00CF75A3" w:rsidRPr="00F3691B">
          <w:delText>2004</w:delText>
        </w:r>
        <w:r w:rsidR="00F54872" w:rsidRPr="00F3691B">
          <w:delText xml:space="preserve"> or</w:delText>
        </w:r>
        <w:r w:rsidR="00CF75A3" w:rsidRPr="00F3691B">
          <w:delText xml:space="preserve"> </w:delText>
        </w:r>
        <w:r w:rsidR="00371975" w:rsidRPr="00F3691B">
          <w:rPr>
            <w:color w:val="000000" w:themeColor="text1"/>
          </w:rPr>
          <w:delText>2005</w:delText>
        </w:r>
      </w:del>
      <w:ins w:id="173" w:author="Hayes, Katherine" w:date="2020-09-18T09:45:00Z">
        <w:r w:rsidR="00CA46D5" w:rsidRPr="00284A7C">
          <w:rPr>
            <w:color w:val="000000" w:themeColor="text1"/>
          </w:rPr>
          <w:t>2003-2006</w:t>
        </w:r>
      </w:ins>
      <w:r w:rsidR="00CA46D5" w:rsidRPr="00284A7C">
        <w:rPr>
          <w:color w:val="000000" w:themeColor="text1"/>
        </w:rPr>
        <w:t xml:space="preserve"> </w:t>
      </w:r>
      <w:r w:rsidR="009E7AC7" w:rsidRPr="00284A7C">
        <w:rPr>
          <w:color w:val="000000" w:themeColor="text1"/>
        </w:rPr>
        <w:t>(Table S</w:t>
      </w:r>
      <w:r w:rsidR="005158E4" w:rsidRPr="00284A7C">
        <w:rPr>
          <w:color w:val="000000" w:themeColor="text1"/>
        </w:rPr>
        <w:t>1</w:t>
      </w:r>
      <w:r w:rsidR="009E7AC7" w:rsidRPr="00284A7C">
        <w:rPr>
          <w:color w:val="000000" w:themeColor="text1"/>
        </w:rPr>
        <w:t>)</w:t>
      </w:r>
      <w:r w:rsidR="00D36EE1" w:rsidRPr="00284A7C">
        <w:rPr>
          <w:color w:val="000000" w:themeColor="text1"/>
        </w:rPr>
        <w:t xml:space="preserve">. </w:t>
      </w:r>
      <w:r w:rsidR="00CE3641" w:rsidRPr="00284A7C">
        <w:rPr>
          <w:color w:val="000000" w:themeColor="text1"/>
        </w:rPr>
        <w:t>P</w:t>
      </w:r>
      <w:r w:rsidR="00EE3B28" w:rsidRPr="00284A7C">
        <w:rPr>
          <w:color w:val="000000" w:themeColor="text1"/>
        </w:rPr>
        <w:t>lots represent</w:t>
      </w:r>
      <w:r w:rsidR="00CE3641" w:rsidRPr="00284A7C">
        <w:rPr>
          <w:color w:val="000000" w:themeColor="text1"/>
        </w:rPr>
        <w:t>ed</w:t>
      </w:r>
      <w:r w:rsidR="00EE3B28" w:rsidRPr="00284A7C">
        <w:rPr>
          <w:color w:val="000000" w:themeColor="text1"/>
        </w:rPr>
        <w:t xml:space="preserve"> four specific reburn histor</w:t>
      </w:r>
      <w:r w:rsidR="00CE3641" w:rsidRPr="00284A7C">
        <w:rPr>
          <w:color w:val="000000" w:themeColor="text1"/>
        </w:rPr>
        <w:t>ies</w:t>
      </w:r>
      <w:r w:rsidR="00EE3B28" w:rsidRPr="00284A7C">
        <w:rPr>
          <w:color w:val="000000" w:themeColor="text1"/>
        </w:rPr>
        <w:t>: 1) mature unburned</w:t>
      </w:r>
      <w:r w:rsidR="002D20EA" w:rsidRPr="00284A7C">
        <w:rPr>
          <w:color w:val="000000" w:themeColor="text1"/>
        </w:rPr>
        <w:t xml:space="preserve"> black spruce </w:t>
      </w:r>
      <w:r w:rsidR="00EE3B28" w:rsidRPr="00284A7C">
        <w:rPr>
          <w:color w:val="000000" w:themeColor="text1"/>
        </w:rPr>
        <w:t>forest stands (</w:t>
      </w:r>
      <w:r w:rsidR="00E70A9B" w:rsidRPr="00284A7C">
        <w:rPr>
          <w:color w:val="000000" w:themeColor="text1"/>
        </w:rPr>
        <w:t xml:space="preserve">n = 8; </w:t>
      </w:r>
      <w:r w:rsidR="00EE3B28" w:rsidRPr="00284A7C">
        <w:rPr>
          <w:color w:val="000000" w:themeColor="text1"/>
        </w:rPr>
        <w:t>Fig. 2A), 2) once-burned</w:t>
      </w:r>
      <w:r w:rsidR="002D20EA" w:rsidRPr="00284A7C">
        <w:rPr>
          <w:color w:val="000000" w:themeColor="text1"/>
        </w:rPr>
        <w:t xml:space="preserve"> black spruce </w:t>
      </w:r>
      <w:r w:rsidR="00EE3B28" w:rsidRPr="00284A7C">
        <w:rPr>
          <w:color w:val="000000" w:themeColor="text1"/>
        </w:rPr>
        <w:t xml:space="preserve">forest recovering from a single </w:t>
      </w:r>
      <w:del w:id="174" w:author="Hayes, Katherine" w:date="2020-09-18T09:45:00Z">
        <w:r w:rsidR="00EE3B28" w:rsidRPr="00F3691B">
          <w:delText>short-interval</w:delText>
        </w:r>
      </w:del>
      <w:ins w:id="175" w:author="Hayes, Katherine" w:date="2020-09-18T09:45:00Z">
        <w:r w:rsidR="00FC6E49" w:rsidRPr="00284A7C">
          <w:rPr>
            <w:color w:val="000000" w:themeColor="text1"/>
          </w:rPr>
          <w:t>recent (&gt;50 years)</w:t>
        </w:r>
      </w:ins>
      <w:r w:rsidR="00FC6E49" w:rsidRPr="00284A7C">
        <w:rPr>
          <w:color w:val="000000" w:themeColor="text1"/>
        </w:rPr>
        <w:t xml:space="preserve"> </w:t>
      </w:r>
      <w:r w:rsidR="00EE3B28" w:rsidRPr="00284A7C">
        <w:rPr>
          <w:color w:val="000000" w:themeColor="text1"/>
        </w:rPr>
        <w:t>fire (</w:t>
      </w:r>
      <w:r w:rsidR="00F54872" w:rsidRPr="00284A7C">
        <w:rPr>
          <w:color w:val="000000" w:themeColor="text1"/>
        </w:rPr>
        <w:t xml:space="preserve">n = 15, </w:t>
      </w:r>
      <w:r w:rsidR="00EE3B28" w:rsidRPr="00284A7C">
        <w:rPr>
          <w:color w:val="000000" w:themeColor="text1"/>
        </w:rPr>
        <w:t>~15</w:t>
      </w:r>
      <w:r w:rsidR="00332556" w:rsidRPr="00284A7C">
        <w:rPr>
          <w:color w:val="000000" w:themeColor="text1"/>
        </w:rPr>
        <w:t>-16</w:t>
      </w:r>
      <w:r w:rsidR="00EE3B28" w:rsidRPr="00284A7C">
        <w:rPr>
          <w:color w:val="000000" w:themeColor="text1"/>
        </w:rPr>
        <w:t xml:space="preserve"> years ago,</w:t>
      </w:r>
      <w:r w:rsidR="00F54872" w:rsidRPr="00284A7C">
        <w:rPr>
          <w:color w:val="000000" w:themeColor="text1"/>
        </w:rPr>
        <w:t xml:space="preserve"> </w:t>
      </w:r>
      <w:r w:rsidR="00EE3B28" w:rsidRPr="00284A7C">
        <w:rPr>
          <w:color w:val="000000" w:themeColor="text1"/>
        </w:rPr>
        <w:t xml:space="preserve"> Fig. 2B), 3) twice-burned</w:t>
      </w:r>
      <w:r w:rsidR="002D20EA" w:rsidRPr="00284A7C">
        <w:rPr>
          <w:color w:val="000000" w:themeColor="text1"/>
        </w:rPr>
        <w:t xml:space="preserve"> black spruce </w:t>
      </w:r>
      <w:r w:rsidR="00EE3B28" w:rsidRPr="00284A7C">
        <w:rPr>
          <w:color w:val="000000" w:themeColor="text1"/>
        </w:rPr>
        <w:t>forest recovering from two short-interval fires (</w:t>
      </w:r>
      <w:r w:rsidR="00F54872" w:rsidRPr="00284A7C">
        <w:rPr>
          <w:color w:val="000000" w:themeColor="text1"/>
        </w:rPr>
        <w:t xml:space="preserve">n = 15, </w:t>
      </w:r>
      <w:r w:rsidR="00EE3B28" w:rsidRPr="00284A7C">
        <w:rPr>
          <w:color w:val="000000" w:themeColor="text1"/>
        </w:rPr>
        <w:t>one ~</w:t>
      </w:r>
      <w:r w:rsidR="00CE3641" w:rsidRPr="00284A7C">
        <w:rPr>
          <w:color w:val="000000" w:themeColor="text1"/>
        </w:rPr>
        <w:t>15</w:t>
      </w:r>
      <w:r w:rsidR="00332556" w:rsidRPr="00284A7C">
        <w:rPr>
          <w:color w:val="000000" w:themeColor="text1"/>
        </w:rPr>
        <w:t>-16</w:t>
      </w:r>
      <w:r w:rsidR="00EE3B28" w:rsidRPr="00284A7C">
        <w:rPr>
          <w:color w:val="000000" w:themeColor="text1"/>
        </w:rPr>
        <w:t xml:space="preserve"> years ago, and the second ~</w:t>
      </w:r>
      <w:r w:rsidR="00CE3641" w:rsidRPr="00284A7C">
        <w:rPr>
          <w:color w:val="000000" w:themeColor="text1"/>
        </w:rPr>
        <w:t>30</w:t>
      </w:r>
      <w:r w:rsidR="00332556" w:rsidRPr="00284A7C">
        <w:rPr>
          <w:color w:val="000000" w:themeColor="text1"/>
        </w:rPr>
        <w:t>-50</w:t>
      </w:r>
      <w:r w:rsidR="00EE3B28" w:rsidRPr="00284A7C">
        <w:rPr>
          <w:color w:val="000000" w:themeColor="text1"/>
        </w:rPr>
        <w:t xml:space="preserve"> years ago, Fig. 2C), and 4) thrice-burned</w:t>
      </w:r>
      <w:r w:rsidR="002D20EA" w:rsidRPr="00284A7C">
        <w:rPr>
          <w:color w:val="000000" w:themeColor="text1"/>
        </w:rPr>
        <w:t xml:space="preserve"> black spruce </w:t>
      </w:r>
      <w:r w:rsidR="00EE3B28" w:rsidRPr="00284A7C">
        <w:rPr>
          <w:color w:val="000000" w:themeColor="text1"/>
        </w:rPr>
        <w:t>forest</w:t>
      </w:r>
      <w:r w:rsidR="00E70A9B" w:rsidRPr="00284A7C">
        <w:rPr>
          <w:color w:val="000000" w:themeColor="text1"/>
        </w:rPr>
        <w:t xml:space="preserve"> (</w:t>
      </w:r>
      <w:r w:rsidR="00F54872" w:rsidRPr="00284A7C">
        <w:rPr>
          <w:color w:val="000000" w:themeColor="text1"/>
        </w:rPr>
        <w:t xml:space="preserve">n = 12, </w:t>
      </w:r>
      <w:r w:rsidR="00EE3B28" w:rsidRPr="00284A7C">
        <w:rPr>
          <w:color w:val="000000" w:themeColor="text1"/>
        </w:rPr>
        <w:t>burned once ~</w:t>
      </w:r>
      <w:r w:rsidR="00CE3641" w:rsidRPr="00284A7C">
        <w:rPr>
          <w:color w:val="000000" w:themeColor="text1"/>
        </w:rPr>
        <w:t>1</w:t>
      </w:r>
      <w:r w:rsidR="00EE3B28" w:rsidRPr="00284A7C">
        <w:rPr>
          <w:color w:val="000000" w:themeColor="text1"/>
        </w:rPr>
        <w:t>5</w:t>
      </w:r>
      <w:r w:rsidR="00332556" w:rsidRPr="00284A7C">
        <w:rPr>
          <w:color w:val="000000" w:themeColor="text1"/>
        </w:rPr>
        <w:t>-16</w:t>
      </w:r>
      <w:r w:rsidR="00EE3B28" w:rsidRPr="00284A7C">
        <w:rPr>
          <w:color w:val="000000" w:themeColor="text1"/>
        </w:rPr>
        <w:t xml:space="preserve"> years ago, a second time ~30</w:t>
      </w:r>
      <w:r w:rsidR="00332556" w:rsidRPr="00284A7C">
        <w:rPr>
          <w:color w:val="000000" w:themeColor="text1"/>
        </w:rPr>
        <w:t>-50</w:t>
      </w:r>
      <w:r w:rsidR="00EE3B28" w:rsidRPr="00284A7C">
        <w:rPr>
          <w:color w:val="000000" w:themeColor="text1"/>
        </w:rPr>
        <w:t xml:space="preserve"> years ago and finally a third ~</w:t>
      </w:r>
      <w:r w:rsidR="00CE3641" w:rsidRPr="00284A7C">
        <w:rPr>
          <w:color w:val="000000" w:themeColor="text1"/>
        </w:rPr>
        <w:t>4</w:t>
      </w:r>
      <w:r w:rsidR="00EE3B28" w:rsidRPr="00284A7C">
        <w:rPr>
          <w:color w:val="000000" w:themeColor="text1"/>
        </w:rPr>
        <w:t>5</w:t>
      </w:r>
      <w:r w:rsidR="00332556" w:rsidRPr="00284A7C">
        <w:rPr>
          <w:color w:val="000000" w:themeColor="text1"/>
        </w:rPr>
        <w:t>-70</w:t>
      </w:r>
      <w:r w:rsidR="00EE3B28" w:rsidRPr="00284A7C">
        <w:rPr>
          <w:color w:val="000000" w:themeColor="text1"/>
        </w:rPr>
        <w:t xml:space="preserve"> years ago</w:t>
      </w:r>
      <w:r w:rsidR="00E70A9B" w:rsidRPr="00284A7C">
        <w:rPr>
          <w:color w:val="000000" w:themeColor="text1"/>
        </w:rPr>
        <w:t>;</w:t>
      </w:r>
      <w:r w:rsidR="00EE3B28" w:rsidRPr="00284A7C">
        <w:rPr>
          <w:color w:val="000000" w:themeColor="text1"/>
        </w:rPr>
        <w:t xml:space="preserve"> Fig</w:t>
      </w:r>
      <w:r w:rsidR="00BC2D63" w:rsidRPr="00284A7C">
        <w:rPr>
          <w:color w:val="000000" w:themeColor="text1"/>
        </w:rPr>
        <w:t>.</w:t>
      </w:r>
      <w:r w:rsidR="00EE3B28" w:rsidRPr="00284A7C">
        <w:rPr>
          <w:color w:val="000000" w:themeColor="text1"/>
        </w:rPr>
        <w:t xml:space="preserve"> 2D)</w:t>
      </w:r>
      <w:r w:rsidR="009E7AC7" w:rsidRPr="00284A7C">
        <w:rPr>
          <w:color w:val="000000" w:themeColor="text1"/>
        </w:rPr>
        <w:t xml:space="preserve">. For the earliest fires, pre-fire composition and complete aboveground mortality at a plot was inferred via the historical photographs and verified via wood anatomy/tree ages </w:t>
      </w:r>
      <w:r w:rsidR="00E70A9B" w:rsidRPr="00284A7C">
        <w:rPr>
          <w:color w:val="000000" w:themeColor="text1"/>
        </w:rPr>
        <w:t xml:space="preserve">(to </w:t>
      </w:r>
      <w:del w:id="176" w:author="Hayes, Katherine" w:date="2020-09-18T09:45:00Z">
        <w:r w:rsidR="00E70A9B" w:rsidRPr="00F3691B">
          <w:delText>ensure</w:delText>
        </w:r>
      </w:del>
      <w:ins w:id="177" w:author="Hayes, Katherine" w:date="2020-09-18T09:45:00Z">
        <w:r w:rsidR="00A31032" w:rsidRPr="00284A7C">
          <w:rPr>
            <w:color w:val="000000" w:themeColor="text1"/>
          </w:rPr>
          <w:t>ground-truth initial spruce dominance and</w:t>
        </w:r>
      </w:ins>
      <w:r w:rsidR="00A31032" w:rsidRPr="00284A7C">
        <w:rPr>
          <w:color w:val="000000" w:themeColor="text1"/>
        </w:rPr>
        <w:t xml:space="preserve"> </w:t>
      </w:r>
      <w:r w:rsidR="00E70A9B" w:rsidRPr="00284A7C">
        <w:rPr>
          <w:color w:val="000000" w:themeColor="text1"/>
        </w:rPr>
        <w:t>no survivors from previous fires</w:t>
      </w:r>
      <w:del w:id="178" w:author="Hayes, Katherine" w:date="2020-09-18T09:45:00Z">
        <w:r w:rsidR="00E70A9B" w:rsidRPr="00F3691B">
          <w:delText xml:space="preserve">) </w:delText>
        </w:r>
        <w:r w:rsidR="009E7AC7" w:rsidRPr="00F3691B">
          <w:delText>where possible</w:delText>
        </w:r>
        <w:r w:rsidR="000E7950" w:rsidRPr="00F3691B">
          <w:delText xml:space="preserve"> (</w:delText>
        </w:r>
      </w:del>
      <w:ins w:id="179" w:author="Hayes, Katherine" w:date="2020-09-18T09:45:00Z">
        <w:r w:rsidR="00EB450A" w:rsidRPr="00284A7C">
          <w:rPr>
            <w:color w:val="000000" w:themeColor="text1"/>
          </w:rPr>
          <w:t xml:space="preserve">; </w:t>
        </w:r>
      </w:ins>
      <w:r w:rsidR="000E7950" w:rsidRPr="00284A7C">
        <w:rPr>
          <w:color w:val="000000" w:themeColor="text1"/>
        </w:rPr>
        <w:t>data not shown)</w:t>
      </w:r>
      <w:r w:rsidR="009E7AC7" w:rsidRPr="00284A7C">
        <w:rPr>
          <w:color w:val="000000" w:themeColor="text1"/>
        </w:rPr>
        <w:t>.</w:t>
      </w:r>
      <w:r w:rsidR="00CF4F45" w:rsidRPr="00284A7C">
        <w:rPr>
          <w:color w:val="000000" w:themeColor="text1"/>
        </w:rPr>
        <w:t xml:space="preserve"> </w:t>
      </w:r>
      <w:r w:rsidR="00E609D5" w:rsidRPr="00284A7C">
        <w:rPr>
          <w:color w:val="000000" w:themeColor="text1"/>
        </w:rPr>
        <w:t xml:space="preserve">Fires were of comparable size </w:t>
      </w:r>
      <w:r w:rsidR="001272E4" w:rsidRPr="00284A7C">
        <w:rPr>
          <w:color w:val="000000" w:themeColor="text1"/>
        </w:rPr>
        <w:softHyphen/>
      </w:r>
      <w:ins w:id="180" w:author="Hayes, Katherine" w:date="2020-09-18T09:45:00Z">
        <w:r w:rsidR="001272E4" w:rsidRPr="00284A7C">
          <w:rPr>
            <w:color w:val="000000" w:themeColor="text1"/>
          </w:rPr>
          <w:t xml:space="preserve"> </w:t>
        </w:r>
      </w:ins>
      <w:r w:rsidR="001272E4" w:rsidRPr="00284A7C">
        <w:rPr>
          <w:color w:val="000000" w:themeColor="text1"/>
        </w:rPr>
        <w:t>(</w:t>
      </w:r>
      <w:r w:rsidR="00E609D5" w:rsidRPr="00284A7C">
        <w:rPr>
          <w:color w:val="000000" w:themeColor="text1"/>
        </w:rPr>
        <w:t>Table S</w:t>
      </w:r>
      <w:r w:rsidR="005158E4" w:rsidRPr="00284A7C">
        <w:rPr>
          <w:color w:val="000000" w:themeColor="text1"/>
        </w:rPr>
        <w:t>1</w:t>
      </w:r>
      <w:r w:rsidR="00E609D5" w:rsidRPr="00284A7C">
        <w:rPr>
          <w:color w:val="000000" w:themeColor="text1"/>
        </w:rPr>
        <w:t>).</w:t>
      </w:r>
      <w:ins w:id="181" w:author="Hayes, Katherine" w:date="2020-09-18T09:45:00Z">
        <w:r w:rsidR="00E609D5" w:rsidRPr="00284A7C">
          <w:rPr>
            <w:color w:val="000000" w:themeColor="text1"/>
          </w:rPr>
          <w:t xml:space="preserve"> </w:t>
        </w:r>
        <w:r w:rsidR="00FD097D" w:rsidRPr="00284A7C">
          <w:rPr>
            <w:color w:val="000000" w:themeColor="text1"/>
          </w:rPr>
          <w:t>All burned plots were sampled 1</w:t>
        </w:r>
        <w:r w:rsidR="005C7264" w:rsidRPr="00284A7C">
          <w:rPr>
            <w:color w:val="000000" w:themeColor="text1"/>
          </w:rPr>
          <w:t>2</w:t>
        </w:r>
        <w:r w:rsidR="00FD097D" w:rsidRPr="00284A7C">
          <w:rPr>
            <w:color w:val="000000" w:themeColor="text1"/>
          </w:rPr>
          <w:t>-1</w:t>
        </w:r>
        <w:r w:rsidR="005C7264" w:rsidRPr="00284A7C">
          <w:rPr>
            <w:color w:val="000000" w:themeColor="text1"/>
          </w:rPr>
          <w:t>5</w:t>
        </w:r>
        <w:r w:rsidR="00FD097D" w:rsidRPr="00284A7C">
          <w:rPr>
            <w:color w:val="000000" w:themeColor="text1"/>
          </w:rPr>
          <w:t xml:space="preserve"> years postfire.</w:t>
        </w:r>
      </w:ins>
      <w:r w:rsidR="00FD097D" w:rsidRPr="00284A7C">
        <w:rPr>
          <w:color w:val="000000" w:themeColor="text1"/>
        </w:rPr>
        <w:t xml:space="preserve"> </w:t>
      </w:r>
    </w:p>
    <w:p w14:paraId="7CCEC84C" w14:textId="77777777" w:rsidR="00E0174E" w:rsidRPr="00F3691B" w:rsidRDefault="00E0174E" w:rsidP="006939FC">
      <w:pPr>
        <w:pStyle w:val="Heading2"/>
        <w:rPr>
          <w:del w:id="182" w:author="Hayes, Katherine" w:date="2020-09-18T09:45:00Z"/>
          <w:rFonts w:ascii="Times New Roman" w:hAnsi="Times New Roman" w:cs="Times New Roman"/>
        </w:rPr>
      </w:pPr>
      <w:del w:id="183" w:author="Hayes, Katherine" w:date="2020-09-18T09:45:00Z">
        <w:r w:rsidRPr="00F3691B">
          <w:rPr>
            <w:rFonts w:ascii="Times New Roman" w:hAnsi="Times New Roman" w:cs="Times New Roman"/>
          </w:rPr>
          <w:lastRenderedPageBreak/>
          <w:delText>Site Locations and History</w:delText>
        </w:r>
      </w:del>
    </w:p>
    <w:p w14:paraId="6E2245E5" w14:textId="77777777" w:rsidR="00CA348D" w:rsidRPr="00284A7C" w:rsidRDefault="00E0174E" w:rsidP="00CA348D">
      <w:pPr>
        <w:autoSpaceDE w:val="0"/>
        <w:autoSpaceDN w:val="0"/>
        <w:adjustRightInd w:val="0"/>
        <w:spacing w:line="480" w:lineRule="auto"/>
        <w:ind w:firstLine="720"/>
        <w:rPr>
          <w:moveFrom w:id="184" w:author="Hayes, Katherine" w:date="2020-09-18T09:45:00Z"/>
          <w:b/>
          <w:color w:val="000000" w:themeColor="text1"/>
          <w:sz w:val="20"/>
        </w:rPr>
      </w:pPr>
      <w:del w:id="185" w:author="Hayes, Katherine" w:date="2020-09-18T09:45:00Z">
        <w:r w:rsidRPr="00F3691B">
          <w:delText xml:space="preserve">Plots were randomly placed within </w:delText>
        </w:r>
        <w:r w:rsidR="00CF4F45" w:rsidRPr="00F3691B">
          <w:delText>described</w:delText>
        </w:r>
        <w:r w:rsidRPr="00F3691B">
          <w:delText xml:space="preserve"> burn histories, with a minimum of 50 meters spacing and a minimum of </w:delText>
        </w:r>
        <w:r w:rsidR="001502BF" w:rsidRPr="00F3691B">
          <w:delText>100</w:delText>
        </w:r>
        <w:r w:rsidRPr="00F3691B">
          <w:delText xml:space="preserve"> meters away from unburned legacies</w:delText>
        </w:r>
        <w:r w:rsidR="00ED545A" w:rsidRPr="00F3691B">
          <w:delText xml:space="preserve"> to control for</w:delText>
        </w:r>
        <w:r w:rsidR="00AF1C80" w:rsidRPr="00F3691B">
          <w:delText xml:space="preserve"> black spruce </w:delText>
        </w:r>
        <w:r w:rsidR="00ED545A" w:rsidRPr="00F3691B">
          <w:delText>dispersal distances</w:delText>
        </w:r>
        <w:r w:rsidRPr="00F3691B">
          <w:delText xml:space="preserve">. </w:delText>
        </w:r>
      </w:del>
      <w:moveFromRangeStart w:id="186" w:author="Hayes, Katherine" w:date="2020-09-18T09:45:00Z" w:name="move51314722"/>
      <w:moveFrom w:id="187" w:author="Hayes, Katherine" w:date="2020-09-18T09:45:00Z">
        <w:r w:rsidR="00CA348D" w:rsidRPr="00284A7C">
          <w:rPr>
            <w:color w:val="000000" w:themeColor="text1"/>
          </w:rPr>
          <w:t xml:space="preserve">Plots were stratified evenly between two topographic positions: an upland and lowland location. The upland site (n = 26) represents well-drained, gently sloped (slope 3-13 degrees) boreal forest topographies; the lowland (n = 24) a flatter (slope = 0.3-2.6 degrees) and more poorly drained environment (Fig. S1). Plots were climatically similar (Table S2; Western Regional Climate Center). Both are on the northern edge of the discontinuous permafrost zone and nearby unburned black spruce communities have shallow permafrost in both locations (data not shown). </w:t>
        </w:r>
      </w:moveFrom>
    </w:p>
    <w:moveFromRangeEnd w:id="186"/>
    <w:p w14:paraId="088CE16D" w14:textId="33E05C07" w:rsidR="001F33FB" w:rsidRPr="00284A7C" w:rsidRDefault="001F33FB" w:rsidP="006939FC">
      <w:pPr>
        <w:pStyle w:val="Heading2"/>
        <w:rPr>
          <w:rFonts w:ascii="Times New Roman" w:hAnsi="Times New Roman" w:cs="Times New Roman"/>
        </w:rPr>
      </w:pPr>
      <w:r w:rsidRPr="00284A7C">
        <w:rPr>
          <w:rFonts w:ascii="Times New Roman" w:hAnsi="Times New Roman" w:cs="Times New Roman"/>
        </w:rPr>
        <w:t>Field Sampling</w:t>
      </w:r>
    </w:p>
    <w:p w14:paraId="36845F61" w14:textId="0C2F59EB" w:rsidR="00CE0824" w:rsidRPr="00284A7C" w:rsidRDefault="00920767" w:rsidP="00386D72">
      <w:pPr>
        <w:autoSpaceDE w:val="0"/>
        <w:autoSpaceDN w:val="0"/>
        <w:adjustRightInd w:val="0"/>
        <w:spacing w:line="480" w:lineRule="auto"/>
        <w:ind w:firstLine="720"/>
        <w:rPr>
          <w:color w:val="000000" w:themeColor="text1"/>
        </w:rPr>
      </w:pPr>
      <w:r w:rsidRPr="00284A7C">
        <w:rPr>
          <w:color w:val="000000" w:themeColor="text1"/>
        </w:rPr>
        <w:t xml:space="preserve">To determine the impact of repeat short-interval fires on conifer and deciduous post-fire regeneration, we surveyed density, basal area and </w:t>
      </w:r>
      <w:r w:rsidR="00375607" w:rsidRPr="00284A7C">
        <w:rPr>
          <w:color w:val="000000" w:themeColor="text1"/>
        </w:rPr>
        <w:t xml:space="preserve">species </w:t>
      </w:r>
      <w:r w:rsidRPr="00284A7C">
        <w:rPr>
          <w:color w:val="000000" w:themeColor="text1"/>
        </w:rPr>
        <w:t xml:space="preserve">composition of </w:t>
      </w:r>
      <w:r w:rsidR="00E70A9B" w:rsidRPr="00284A7C">
        <w:rPr>
          <w:color w:val="000000" w:themeColor="text1"/>
        </w:rPr>
        <w:t xml:space="preserve">tree species on </w:t>
      </w:r>
      <w:r w:rsidRPr="00284A7C">
        <w:rPr>
          <w:color w:val="000000" w:themeColor="text1"/>
        </w:rPr>
        <w:t xml:space="preserve">each plot. </w:t>
      </w:r>
      <w:del w:id="188" w:author="Hayes, Katherine" w:date="2020-09-18T09:45:00Z">
        <w:r w:rsidR="00CE0824" w:rsidRPr="00F3691B">
          <w:delText>For</w:delText>
        </w:r>
      </w:del>
      <w:ins w:id="189" w:author="Hayes, Katherine" w:date="2020-09-18T09:45:00Z">
        <w:r w:rsidR="00A41454" w:rsidRPr="00284A7C">
          <w:rPr>
            <w:color w:val="000000" w:themeColor="text1"/>
          </w:rPr>
          <w:t>W</w:t>
        </w:r>
        <w:r w:rsidR="00CE0824" w:rsidRPr="00284A7C">
          <w:rPr>
            <w:color w:val="000000" w:themeColor="text1"/>
          </w:rPr>
          <w:t xml:space="preserve">e recorded species, </w:t>
        </w:r>
        <w:r w:rsidR="00E70A9B" w:rsidRPr="00284A7C">
          <w:rPr>
            <w:color w:val="000000" w:themeColor="text1"/>
          </w:rPr>
          <w:t xml:space="preserve">diameter, </w:t>
        </w:r>
        <w:r w:rsidR="006D5413" w:rsidRPr="00284A7C">
          <w:rPr>
            <w:color w:val="000000" w:themeColor="text1"/>
          </w:rPr>
          <w:t>and</w:t>
        </w:r>
        <w:r w:rsidR="00CE0824" w:rsidRPr="00284A7C">
          <w:rPr>
            <w:color w:val="000000" w:themeColor="text1"/>
          </w:rPr>
          <w:t xml:space="preserve"> condition (live or dead)</w:t>
        </w:r>
        <w:r w:rsidR="00A41454" w:rsidRPr="00284A7C">
          <w:rPr>
            <w:color w:val="000000" w:themeColor="text1"/>
          </w:rPr>
          <w:t xml:space="preserve"> of</w:t>
        </w:r>
      </w:ins>
      <w:r w:rsidR="00A41454" w:rsidRPr="00284A7C">
        <w:rPr>
          <w:color w:val="000000" w:themeColor="text1"/>
        </w:rPr>
        <w:t xml:space="preserve"> all individuals above diameter at breast height (DBH; </w:t>
      </w:r>
      <w:del w:id="190" w:author="Hayes, Katherine" w:date="2020-09-18T09:45:00Z">
        <w:r w:rsidR="00CE0824" w:rsidRPr="00F3691B">
          <w:delText xml:space="preserve">or </w:delText>
        </w:r>
      </w:del>
      <w:r w:rsidR="00A41454" w:rsidRPr="00284A7C">
        <w:rPr>
          <w:color w:val="000000" w:themeColor="text1"/>
        </w:rPr>
        <w:t>1.37 meters</w:t>
      </w:r>
      <w:del w:id="191" w:author="Hayes, Katherine" w:date="2020-09-18T09:45:00Z">
        <w:r w:rsidR="00CE0824" w:rsidRPr="00F3691B">
          <w:delText xml:space="preserve">), we recorded species, </w:delText>
        </w:r>
        <w:r w:rsidR="00E70A9B" w:rsidRPr="00F3691B">
          <w:delText xml:space="preserve">diameter, </w:delText>
        </w:r>
        <w:r w:rsidR="006D5413" w:rsidRPr="00F3691B">
          <w:delText>and</w:delText>
        </w:r>
        <w:r w:rsidR="00CE0824" w:rsidRPr="00F3691B">
          <w:delText xml:space="preserve"> condition (live or dead).</w:delText>
        </w:r>
      </w:del>
      <w:ins w:id="192" w:author="Hayes, Katherine" w:date="2020-09-18T09:45:00Z">
        <w:r w:rsidR="001F3725" w:rsidRPr="00284A7C">
          <w:rPr>
            <w:color w:val="000000" w:themeColor="text1"/>
          </w:rPr>
          <w:t>)</w:t>
        </w:r>
        <w:r w:rsidR="00CE0824" w:rsidRPr="00284A7C">
          <w:rPr>
            <w:color w:val="000000" w:themeColor="text1"/>
          </w:rPr>
          <w:t>.</w:t>
        </w:r>
      </w:ins>
      <w:r w:rsidR="00CE0824" w:rsidRPr="00284A7C">
        <w:rPr>
          <w:color w:val="000000" w:themeColor="text1"/>
        </w:rPr>
        <w:t xml:space="preserve"> Where density precluded counting over the entire 400</w:t>
      </w:r>
      <w:r w:rsidR="00E70A9B" w:rsidRPr="00284A7C">
        <w:rPr>
          <w:color w:val="000000" w:themeColor="text1"/>
        </w:rPr>
        <w:t xml:space="preserve"> </w:t>
      </w:r>
      <w:r w:rsidR="00CE0824" w:rsidRPr="00284A7C">
        <w:rPr>
          <w:color w:val="000000" w:themeColor="text1"/>
        </w:rPr>
        <w:t>m</w:t>
      </w:r>
      <w:r w:rsidR="00CE0824" w:rsidRPr="00284A7C">
        <w:rPr>
          <w:color w:val="000000" w:themeColor="text1"/>
          <w:vertAlign w:val="superscript"/>
        </w:rPr>
        <w:t>2</w:t>
      </w:r>
      <w:r w:rsidR="00CE0824" w:rsidRPr="00284A7C">
        <w:rPr>
          <w:color w:val="000000" w:themeColor="text1"/>
        </w:rPr>
        <w:t xml:space="preserve">, </w:t>
      </w:r>
      <w:ins w:id="193" w:author="Hayes, Katherine" w:date="2020-09-18T09:45:00Z">
        <w:r w:rsidR="00A41454" w:rsidRPr="00284A7C">
          <w:rPr>
            <w:color w:val="000000" w:themeColor="text1"/>
          </w:rPr>
          <w:t xml:space="preserve">we counted </w:t>
        </w:r>
      </w:ins>
      <w:r w:rsidR="00CE0824" w:rsidRPr="00284A7C">
        <w:rPr>
          <w:color w:val="000000" w:themeColor="text1"/>
        </w:rPr>
        <w:t>a randomly selected subset (100 or 200 m</w:t>
      </w:r>
      <w:r w:rsidR="00CE0824" w:rsidRPr="00284A7C">
        <w:rPr>
          <w:color w:val="000000" w:themeColor="text1"/>
          <w:vertAlign w:val="superscript"/>
        </w:rPr>
        <w:t>2</w:t>
      </w:r>
      <w:r w:rsidR="00CE0824" w:rsidRPr="00284A7C">
        <w:rPr>
          <w:color w:val="000000" w:themeColor="text1"/>
        </w:rPr>
        <w:t>)</w:t>
      </w:r>
      <w:del w:id="194" w:author="Hayes, Katherine" w:date="2020-09-18T09:45:00Z">
        <w:r w:rsidR="00CE0824" w:rsidRPr="00F3691B">
          <w:delText xml:space="preserve"> was counted</w:delText>
        </w:r>
      </w:del>
      <w:r w:rsidR="00CE0824" w:rsidRPr="00284A7C">
        <w:rPr>
          <w:color w:val="000000" w:themeColor="text1"/>
        </w:rPr>
        <w:t xml:space="preserve"> </w:t>
      </w:r>
      <w:r w:rsidR="00ED545A" w:rsidRPr="00284A7C">
        <w:rPr>
          <w:color w:val="000000" w:themeColor="text1"/>
        </w:rPr>
        <w:t xml:space="preserve">and scaled </w:t>
      </w:r>
      <w:r w:rsidR="00350896" w:rsidRPr="00284A7C">
        <w:rPr>
          <w:color w:val="000000" w:themeColor="text1"/>
        </w:rPr>
        <w:t>accordingly</w:t>
      </w:r>
      <w:r w:rsidR="00CE0824" w:rsidRPr="00284A7C">
        <w:rPr>
          <w:color w:val="000000" w:themeColor="text1"/>
        </w:rPr>
        <w:t xml:space="preserve">. We recorded presence, species and condition of seedlings that fell below 1.37 meters across ten </w:t>
      </w:r>
      <w:r w:rsidR="00EA6AAC" w:rsidRPr="00284A7C">
        <w:rPr>
          <w:color w:val="000000" w:themeColor="text1"/>
        </w:rPr>
        <w:t>1</w:t>
      </w:r>
      <w:del w:id="195" w:author="Hayes, Katherine" w:date="2020-09-18T09:45:00Z">
        <w:r w:rsidR="00EA6AAC" w:rsidRPr="00F3691B">
          <w:delText xml:space="preserve"> </w:delText>
        </w:r>
      </w:del>
      <w:ins w:id="196" w:author="Hayes, Katherine" w:date="2020-09-18T09:45:00Z">
        <w:r w:rsidR="00A41454" w:rsidRPr="00284A7C">
          <w:rPr>
            <w:color w:val="000000" w:themeColor="text1"/>
          </w:rPr>
          <w:t>-</w:t>
        </w:r>
      </w:ins>
      <w:r w:rsidR="00EA6AAC" w:rsidRPr="00284A7C">
        <w:rPr>
          <w:color w:val="000000" w:themeColor="text1"/>
        </w:rPr>
        <w:t>m</w:t>
      </w:r>
      <w:r w:rsidR="00EA6AAC" w:rsidRPr="00284A7C">
        <w:rPr>
          <w:color w:val="000000" w:themeColor="text1"/>
          <w:vertAlign w:val="superscript"/>
        </w:rPr>
        <w:t>2</w:t>
      </w:r>
      <w:r w:rsidR="00CE0824" w:rsidRPr="00284A7C">
        <w:rPr>
          <w:color w:val="000000" w:themeColor="text1"/>
        </w:rPr>
        <w:t xml:space="preserve"> sections randomly placed on each plot. </w:t>
      </w:r>
      <w:del w:id="197" w:author="Hayes, Katherine" w:date="2020-09-18T09:45:00Z">
        <w:r w:rsidR="00CE0824" w:rsidRPr="00F3691B">
          <w:delText>For</w:delText>
        </w:r>
      </w:del>
      <w:ins w:id="198" w:author="Hayes, Katherine" w:date="2020-09-18T09:45:00Z">
        <w:r w:rsidR="008B3D82" w:rsidRPr="00284A7C">
          <w:rPr>
            <w:color w:val="000000" w:themeColor="text1"/>
          </w:rPr>
          <w:t>We counted</w:t>
        </w:r>
      </w:ins>
      <w:r w:rsidR="00CE0824" w:rsidRPr="00284A7C">
        <w:rPr>
          <w:color w:val="000000" w:themeColor="text1"/>
        </w:rPr>
        <w:t xml:space="preserve"> asexual reproducers</w:t>
      </w:r>
      <w:r w:rsidR="00AF1C80" w:rsidRPr="00284A7C">
        <w:rPr>
          <w:color w:val="000000" w:themeColor="text1"/>
        </w:rPr>
        <w:t xml:space="preserve"> like willow</w:t>
      </w:r>
      <w:r w:rsidR="00CE0824" w:rsidRPr="00284A7C">
        <w:rPr>
          <w:color w:val="000000" w:themeColor="text1"/>
        </w:rPr>
        <w:t xml:space="preserve"> an</w:t>
      </w:r>
      <w:r w:rsidR="00AF1C80" w:rsidRPr="00284A7C">
        <w:rPr>
          <w:color w:val="000000" w:themeColor="text1"/>
        </w:rPr>
        <w:t>d aspen</w:t>
      </w:r>
      <w:r w:rsidR="00CE0824" w:rsidRPr="00284A7C">
        <w:rPr>
          <w:color w:val="000000" w:themeColor="text1"/>
        </w:rPr>
        <w:t xml:space="preserve">, </w:t>
      </w:r>
      <w:del w:id="199" w:author="Hayes, Katherine" w:date="2020-09-18T09:45:00Z">
        <w:r w:rsidR="00CE0824" w:rsidRPr="00F3691B">
          <w:delText>each</w:delText>
        </w:r>
      </w:del>
      <w:ins w:id="200" w:author="Hayes, Katherine" w:date="2020-09-18T09:45:00Z">
        <w:r w:rsidR="008B3D82" w:rsidRPr="00284A7C">
          <w:rPr>
            <w:color w:val="000000" w:themeColor="text1"/>
          </w:rPr>
          <w:t>as one</w:t>
        </w:r>
      </w:ins>
      <w:r w:rsidR="008B3D82" w:rsidRPr="00284A7C">
        <w:rPr>
          <w:color w:val="000000" w:themeColor="text1"/>
        </w:rPr>
        <w:t xml:space="preserve"> individual </w:t>
      </w:r>
      <w:del w:id="201" w:author="Hayes, Katherine" w:date="2020-09-18T09:45:00Z">
        <w:r w:rsidR="00CE0824" w:rsidRPr="00F3691B">
          <w:delText xml:space="preserve">stem </w:delText>
        </w:r>
      </w:del>
      <w:r w:rsidR="008B3D82" w:rsidRPr="00284A7C">
        <w:rPr>
          <w:color w:val="000000" w:themeColor="text1"/>
        </w:rPr>
        <w:t xml:space="preserve">in </w:t>
      </w:r>
      <w:del w:id="202" w:author="Hayes, Katherine" w:date="2020-09-18T09:45:00Z">
        <w:r w:rsidR="00CE0824" w:rsidRPr="00F3691B">
          <w:delText>a given clump was counted</w:delText>
        </w:r>
        <w:r w:rsidR="00CF4F45" w:rsidRPr="00F3691B">
          <w:delText xml:space="preserve">; </w:delText>
        </w:r>
        <w:r w:rsidR="00CE0824" w:rsidRPr="00F3691B">
          <w:delText>clumps</w:delText>
        </w:r>
      </w:del>
      <w:ins w:id="203" w:author="Hayes, Katherine" w:date="2020-09-18T09:45:00Z">
        <w:r w:rsidR="008B3D82" w:rsidRPr="00284A7C">
          <w:rPr>
            <w:color w:val="000000" w:themeColor="text1"/>
          </w:rPr>
          <w:t>our density estimates</w:t>
        </w:r>
      </w:ins>
      <w:r w:rsidR="008B3D82" w:rsidRPr="00284A7C">
        <w:rPr>
          <w:color w:val="000000" w:themeColor="text1"/>
        </w:rPr>
        <w:t xml:space="preserve"> and </w:t>
      </w:r>
      <w:del w:id="204" w:author="Hayes, Katherine" w:date="2020-09-18T09:45:00Z">
        <w:r w:rsidRPr="00F3691B">
          <w:rPr>
            <w:color w:val="000000" w:themeColor="text1"/>
          </w:rPr>
          <w:delText xml:space="preserve">their characteristics (including basal area) </w:delText>
        </w:r>
        <w:r w:rsidR="00CE0824" w:rsidRPr="00F3691B">
          <w:delText>were pooled and treated as</w:delText>
        </w:r>
      </w:del>
      <w:ins w:id="205" w:author="Hayes, Katherine" w:date="2020-09-18T09:45:00Z">
        <w:r w:rsidR="008B3D82" w:rsidRPr="00284A7C">
          <w:rPr>
            <w:color w:val="000000" w:themeColor="text1"/>
          </w:rPr>
          <w:t>as separate</w:t>
        </w:r>
      </w:ins>
      <w:r w:rsidR="008B3D82" w:rsidRPr="00284A7C">
        <w:rPr>
          <w:color w:val="000000" w:themeColor="text1"/>
        </w:rPr>
        <w:t xml:space="preserve"> individuals in </w:t>
      </w:r>
      <w:ins w:id="206" w:author="Hayes, Katherine" w:date="2020-09-18T09:45:00Z">
        <w:r w:rsidR="008B3D82" w:rsidRPr="00284A7C">
          <w:rPr>
            <w:color w:val="000000" w:themeColor="text1"/>
          </w:rPr>
          <w:t xml:space="preserve">our basal area estimates in </w:t>
        </w:r>
      </w:ins>
      <w:r w:rsidR="008B3D82" w:rsidRPr="00284A7C">
        <w:rPr>
          <w:color w:val="000000" w:themeColor="text1"/>
        </w:rPr>
        <w:t xml:space="preserve">order to avoid </w:t>
      </w:r>
      <w:r w:rsidR="00350896" w:rsidRPr="00284A7C">
        <w:rPr>
          <w:color w:val="000000" w:themeColor="text1"/>
        </w:rPr>
        <w:t>overestimating abundance of regeneration</w:t>
      </w:r>
      <w:r w:rsidR="00E70A9B" w:rsidRPr="00284A7C">
        <w:rPr>
          <w:color w:val="000000" w:themeColor="text1"/>
        </w:rPr>
        <w:t xml:space="preserve"> events</w:t>
      </w:r>
      <w:del w:id="207" w:author="Hayes, Katherine" w:date="2020-09-18T09:45:00Z">
        <w:r w:rsidR="00CE0824" w:rsidRPr="00F3691B">
          <w:delText xml:space="preserve">. </w:delText>
        </w:r>
      </w:del>
      <w:ins w:id="208" w:author="Hayes, Katherine" w:date="2020-09-18T09:45:00Z">
        <w:r w:rsidR="008B3D82" w:rsidRPr="00284A7C">
          <w:rPr>
            <w:color w:val="000000" w:themeColor="text1"/>
          </w:rPr>
          <w:t>, while still accounting for the biomass of regeneration present on a plot</w:t>
        </w:r>
        <w:r w:rsidR="00CE0824" w:rsidRPr="00284A7C">
          <w:rPr>
            <w:color w:val="000000" w:themeColor="text1"/>
          </w:rPr>
          <w:t xml:space="preserve">. </w:t>
        </w:r>
        <w:r w:rsidR="001B0AB8" w:rsidRPr="00284A7C">
          <w:rPr>
            <w:color w:val="000000" w:themeColor="text1"/>
          </w:rPr>
          <w:t>Tree and seedling counts were pooled in this study to focus on broad-scale trends in regeneration.</w:t>
        </w:r>
      </w:ins>
      <w:r w:rsidR="001B0AB8" w:rsidRPr="00284A7C">
        <w:rPr>
          <w:color w:val="000000" w:themeColor="text1"/>
        </w:rPr>
        <w:t xml:space="preserve"> </w:t>
      </w:r>
    </w:p>
    <w:p w14:paraId="279DC596" w14:textId="160F03E5" w:rsidR="00375607" w:rsidRPr="00284A7C" w:rsidRDefault="00E70A9B" w:rsidP="00375607">
      <w:pPr>
        <w:autoSpaceDE w:val="0"/>
        <w:autoSpaceDN w:val="0"/>
        <w:adjustRightInd w:val="0"/>
        <w:spacing w:line="480" w:lineRule="auto"/>
        <w:ind w:firstLine="720"/>
        <w:rPr>
          <w:color w:val="000000" w:themeColor="text1"/>
        </w:rPr>
      </w:pPr>
      <w:r w:rsidRPr="00284A7C">
        <w:rPr>
          <w:color w:val="000000" w:themeColor="text1"/>
        </w:rPr>
        <w:t>W</w:t>
      </w:r>
      <w:r w:rsidR="00375607" w:rsidRPr="00284A7C">
        <w:rPr>
          <w:color w:val="000000" w:themeColor="text1"/>
        </w:rPr>
        <w:t>e</w:t>
      </w:r>
      <w:del w:id="209" w:author="Hayes, Katherine" w:date="2020-09-18T09:45:00Z">
        <w:r w:rsidR="00375607" w:rsidRPr="00F3691B">
          <w:delText xml:space="preserve"> </w:delText>
        </w:r>
        <w:r w:rsidRPr="00F3691B">
          <w:delText>then</w:delText>
        </w:r>
      </w:del>
      <w:r w:rsidRPr="00284A7C">
        <w:rPr>
          <w:color w:val="000000" w:themeColor="text1"/>
        </w:rPr>
        <w:t xml:space="preserve"> calculated </w:t>
      </w:r>
      <w:r w:rsidR="00375607" w:rsidRPr="00284A7C">
        <w:rPr>
          <w:color w:val="000000" w:themeColor="text1"/>
        </w:rPr>
        <w:t xml:space="preserve">three metrics of regeneration: </w:t>
      </w:r>
      <w:r w:rsidR="00793E60" w:rsidRPr="00284A7C">
        <w:rPr>
          <w:color w:val="000000" w:themeColor="text1"/>
        </w:rPr>
        <w:t>1) density (number of stems per hectare), 2) basal area (square meters per hectare) and 3</w:t>
      </w:r>
      <w:r w:rsidR="00375607" w:rsidRPr="00284A7C">
        <w:rPr>
          <w:color w:val="000000" w:themeColor="text1"/>
        </w:rPr>
        <w:t xml:space="preserve">) the relative proportion of species </w:t>
      </w:r>
      <w:r w:rsidR="00EE3B28" w:rsidRPr="00284A7C">
        <w:rPr>
          <w:color w:val="000000" w:themeColor="text1"/>
        </w:rPr>
        <w:t xml:space="preserve">present </w:t>
      </w:r>
      <w:r w:rsidR="00375607" w:rsidRPr="00284A7C">
        <w:rPr>
          <w:color w:val="000000" w:themeColor="text1"/>
        </w:rPr>
        <w:t>within a plot</w:t>
      </w:r>
      <w:del w:id="210" w:author="Hayes, Katherine" w:date="2020-09-18T09:45:00Z">
        <w:r w:rsidR="00375607" w:rsidRPr="00F3691B">
          <w:delText>.</w:delText>
        </w:r>
      </w:del>
      <w:ins w:id="211" w:author="Hayes, Katherine" w:date="2020-09-18T09:45:00Z">
        <w:r w:rsidR="00BF583C" w:rsidRPr="00284A7C">
          <w:rPr>
            <w:color w:val="000000" w:themeColor="text1"/>
          </w:rPr>
          <w:t xml:space="preserve"> (</w:t>
        </w:r>
        <w:r w:rsidR="00AB151D" w:rsidRPr="00284A7C">
          <w:rPr>
            <w:color w:val="000000" w:themeColor="text1"/>
          </w:rPr>
          <w:t>number of stems of a species present / number of stems of all species present</w:t>
        </w:r>
        <w:r w:rsidR="00BF583C" w:rsidRPr="00284A7C">
          <w:rPr>
            <w:color w:val="000000" w:themeColor="text1"/>
          </w:rPr>
          <w:t>)</w:t>
        </w:r>
        <w:r w:rsidR="00375607" w:rsidRPr="00284A7C">
          <w:rPr>
            <w:color w:val="000000" w:themeColor="text1"/>
          </w:rPr>
          <w:t>.</w:t>
        </w:r>
      </w:ins>
      <w:r w:rsidR="00375607" w:rsidRPr="00284A7C">
        <w:rPr>
          <w:color w:val="000000" w:themeColor="text1"/>
        </w:rPr>
        <w:t xml:space="preserve"> The drivers and implications of changes in tree density, tree basal area and tree proportion are distinct and meaningful</w:t>
      </w:r>
      <w:r w:rsidR="00EE3B28" w:rsidRPr="00284A7C">
        <w:rPr>
          <w:color w:val="000000" w:themeColor="text1"/>
        </w:rPr>
        <w:t xml:space="preserve">: </w:t>
      </w:r>
      <w:ins w:id="212" w:author="Hayes, Katherine" w:date="2020-09-18T09:45:00Z">
        <w:r w:rsidR="00F368FC" w:rsidRPr="00284A7C">
          <w:rPr>
            <w:color w:val="000000" w:themeColor="text1"/>
          </w:rPr>
          <w:t xml:space="preserve">we used </w:t>
        </w:r>
      </w:ins>
      <w:r w:rsidR="00F368FC" w:rsidRPr="00284A7C">
        <w:rPr>
          <w:color w:val="000000" w:themeColor="text1"/>
        </w:rPr>
        <w:t>s</w:t>
      </w:r>
      <w:r w:rsidR="00375607" w:rsidRPr="00284A7C">
        <w:rPr>
          <w:color w:val="000000" w:themeColor="text1"/>
        </w:rPr>
        <w:t xml:space="preserve">tem density </w:t>
      </w:r>
      <w:del w:id="213" w:author="Hayes, Katherine" w:date="2020-09-18T09:45:00Z">
        <w:r w:rsidR="00EE3B28" w:rsidRPr="00F3691B">
          <w:delText>represents</w:delText>
        </w:r>
        <w:r w:rsidR="00375607" w:rsidRPr="00F3691B">
          <w:delText xml:space="preserve"> </w:delText>
        </w:r>
      </w:del>
      <w:ins w:id="214" w:author="Hayes, Katherine" w:date="2020-09-18T09:45:00Z">
        <w:r w:rsidR="00F368FC" w:rsidRPr="00284A7C">
          <w:rPr>
            <w:color w:val="000000" w:themeColor="text1"/>
          </w:rPr>
          <w:t xml:space="preserve">to </w:t>
        </w:r>
        <w:r w:rsidR="00EE3B28" w:rsidRPr="00284A7C">
          <w:rPr>
            <w:color w:val="000000" w:themeColor="text1"/>
          </w:rPr>
          <w:t>represent</w:t>
        </w:r>
        <w:r w:rsidR="00375607" w:rsidRPr="00284A7C">
          <w:rPr>
            <w:color w:val="000000" w:themeColor="text1"/>
          </w:rPr>
          <w:t xml:space="preserve"> </w:t>
        </w:r>
        <w:r w:rsidR="004A2990" w:rsidRPr="00284A7C">
          <w:rPr>
            <w:color w:val="000000" w:themeColor="text1"/>
          </w:rPr>
          <w:t xml:space="preserve">an important characteristic of </w:t>
        </w:r>
      </w:ins>
      <w:r w:rsidR="00375607" w:rsidRPr="00284A7C">
        <w:rPr>
          <w:color w:val="000000" w:themeColor="text1"/>
        </w:rPr>
        <w:t>post-fire stand structure</w:t>
      </w:r>
      <w:r w:rsidR="00EE3B28" w:rsidRPr="00284A7C">
        <w:rPr>
          <w:color w:val="000000" w:themeColor="text1"/>
        </w:rPr>
        <w:t>, b</w:t>
      </w:r>
      <w:r w:rsidR="00375607" w:rsidRPr="00284A7C">
        <w:rPr>
          <w:color w:val="000000" w:themeColor="text1"/>
        </w:rPr>
        <w:t xml:space="preserve">asal area </w:t>
      </w:r>
      <w:del w:id="215" w:author="Hayes, Katherine" w:date="2020-09-18T09:45:00Z">
        <w:r w:rsidR="00EE3B28" w:rsidRPr="00F3691B">
          <w:delText>indicates</w:delText>
        </w:r>
      </w:del>
      <w:ins w:id="216" w:author="Hayes, Katherine" w:date="2020-09-18T09:45:00Z">
        <w:r w:rsidR="00F368FC" w:rsidRPr="00284A7C">
          <w:rPr>
            <w:color w:val="000000" w:themeColor="text1"/>
          </w:rPr>
          <w:t>to describe</w:t>
        </w:r>
      </w:ins>
      <w:r w:rsidR="00EE3B28" w:rsidRPr="00284A7C">
        <w:rPr>
          <w:color w:val="000000" w:themeColor="text1"/>
        </w:rPr>
        <w:t xml:space="preserve"> trends in overall</w:t>
      </w:r>
      <w:r w:rsidR="00375607" w:rsidRPr="00284A7C">
        <w:rPr>
          <w:color w:val="000000" w:themeColor="text1"/>
        </w:rPr>
        <w:t xml:space="preserve"> biomass</w:t>
      </w:r>
      <w:r w:rsidR="004A2990" w:rsidRPr="00284A7C">
        <w:rPr>
          <w:color w:val="000000" w:themeColor="text1"/>
        </w:rPr>
        <w:t xml:space="preserve"> and </w:t>
      </w:r>
      <w:ins w:id="217" w:author="Hayes, Katherine" w:date="2020-09-18T09:45:00Z">
        <w:r w:rsidR="004A2990" w:rsidRPr="00284A7C">
          <w:rPr>
            <w:color w:val="000000" w:themeColor="text1"/>
          </w:rPr>
          <w:t>tree size</w:t>
        </w:r>
        <w:r w:rsidR="00EE3B28" w:rsidRPr="00284A7C">
          <w:rPr>
            <w:color w:val="000000" w:themeColor="text1"/>
          </w:rPr>
          <w:t xml:space="preserve"> and</w:t>
        </w:r>
        <w:r w:rsidR="00375607" w:rsidRPr="00284A7C">
          <w:rPr>
            <w:color w:val="000000" w:themeColor="text1"/>
          </w:rPr>
          <w:t xml:space="preserve"> </w:t>
        </w:r>
      </w:ins>
      <w:r w:rsidR="00375607" w:rsidRPr="00284A7C">
        <w:rPr>
          <w:color w:val="000000" w:themeColor="text1"/>
        </w:rPr>
        <w:t xml:space="preserve">the proportion of tree species present on a plot </w:t>
      </w:r>
      <w:del w:id="218" w:author="Hayes, Katherine" w:date="2020-09-18T09:45:00Z">
        <w:r w:rsidR="00EE3B28" w:rsidRPr="00F3691B">
          <w:delText>signals</w:delText>
        </w:r>
      </w:del>
      <w:ins w:id="219" w:author="Hayes, Katherine" w:date="2020-09-18T09:45:00Z">
        <w:r w:rsidR="00F368FC" w:rsidRPr="00284A7C">
          <w:rPr>
            <w:color w:val="000000" w:themeColor="text1"/>
          </w:rPr>
          <w:t>to capture</w:t>
        </w:r>
      </w:ins>
      <w:r w:rsidR="00F368FC" w:rsidRPr="00284A7C">
        <w:rPr>
          <w:color w:val="000000" w:themeColor="text1"/>
        </w:rPr>
        <w:t xml:space="preserve"> </w:t>
      </w:r>
      <w:r w:rsidR="00375607" w:rsidRPr="00284A7C">
        <w:rPr>
          <w:color w:val="000000" w:themeColor="text1"/>
        </w:rPr>
        <w:t xml:space="preserve">stand-level patterns in post-fire tree community composition. </w:t>
      </w:r>
    </w:p>
    <w:p w14:paraId="6A14DBA0" w14:textId="59153212" w:rsidR="005E0C06" w:rsidRPr="00284A7C" w:rsidRDefault="00C8324F" w:rsidP="00C8324F">
      <w:pPr>
        <w:autoSpaceDE w:val="0"/>
        <w:autoSpaceDN w:val="0"/>
        <w:adjustRightInd w:val="0"/>
        <w:spacing w:line="480" w:lineRule="auto"/>
        <w:ind w:firstLine="720"/>
        <w:rPr>
          <w:color w:val="000000" w:themeColor="text1"/>
        </w:rPr>
      </w:pPr>
      <w:r w:rsidRPr="00284A7C">
        <w:rPr>
          <w:color w:val="000000" w:themeColor="text1"/>
        </w:rPr>
        <w:t>To characterize soil characteristics</w:t>
      </w:r>
      <w:r w:rsidR="005273D1" w:rsidRPr="00284A7C">
        <w:rPr>
          <w:color w:val="000000" w:themeColor="text1"/>
        </w:rPr>
        <w:t xml:space="preserve"> across the burn histories</w:t>
      </w:r>
      <w:r w:rsidRPr="00284A7C">
        <w:rPr>
          <w:color w:val="000000" w:themeColor="text1"/>
        </w:rPr>
        <w:t>, we evaluated organic layer depth</w:t>
      </w:r>
      <w:r w:rsidR="005273D1" w:rsidRPr="00284A7C">
        <w:rPr>
          <w:color w:val="000000" w:themeColor="text1"/>
        </w:rPr>
        <w:t xml:space="preserve"> and</w:t>
      </w:r>
      <w:r w:rsidR="00D61E92" w:rsidRPr="00284A7C">
        <w:rPr>
          <w:color w:val="000000" w:themeColor="text1"/>
        </w:rPr>
        <w:t xml:space="preserve"> </w:t>
      </w:r>
      <w:r w:rsidRPr="00284A7C">
        <w:rPr>
          <w:color w:val="000000" w:themeColor="text1"/>
        </w:rPr>
        <w:t>percent cover of exposed mineral soil</w:t>
      </w:r>
      <w:r w:rsidR="005273D1" w:rsidRPr="00284A7C">
        <w:rPr>
          <w:color w:val="000000" w:themeColor="text1"/>
        </w:rPr>
        <w:t>.</w:t>
      </w:r>
      <w:r w:rsidRPr="00284A7C">
        <w:rPr>
          <w:color w:val="000000" w:themeColor="text1"/>
        </w:rPr>
        <w:t xml:space="preserve"> </w:t>
      </w:r>
      <w:r w:rsidR="005273D1" w:rsidRPr="00284A7C">
        <w:rPr>
          <w:color w:val="000000" w:themeColor="text1"/>
        </w:rPr>
        <w:t xml:space="preserve">Organic layer depth was measured at the center and at each corner of each plot. Percent cover of organic and exposed mineral soil surfaces were estimated across 1-meter subplots at each corner of each site. </w:t>
      </w:r>
      <w:r w:rsidR="000E5E26" w:rsidRPr="00284A7C">
        <w:rPr>
          <w:color w:val="000000" w:themeColor="text1"/>
        </w:rPr>
        <w:t>To infer soil consumption in the most recent fire, d</w:t>
      </w:r>
      <w:r w:rsidR="006D2D16" w:rsidRPr="00284A7C">
        <w:rPr>
          <w:color w:val="000000" w:themeColor="text1"/>
        </w:rPr>
        <w:t>istance from adventitious roots</w:t>
      </w:r>
      <w:r w:rsidR="00F069AB" w:rsidRPr="00284A7C">
        <w:rPr>
          <w:color w:val="000000" w:themeColor="text1"/>
        </w:rPr>
        <w:t xml:space="preserve"> (opportunistic, lateral roots produced after </w:t>
      </w:r>
      <w:r w:rsidR="00F069AB" w:rsidRPr="00284A7C">
        <w:rPr>
          <w:color w:val="000000" w:themeColor="text1"/>
        </w:rPr>
        <w:lastRenderedPageBreak/>
        <w:t>initial root system development)</w:t>
      </w:r>
      <w:r w:rsidR="006D2D16" w:rsidRPr="00284A7C">
        <w:rPr>
          <w:color w:val="000000" w:themeColor="text1"/>
        </w:rPr>
        <w:t xml:space="preserve"> to </w:t>
      </w:r>
      <w:r w:rsidR="00835455" w:rsidRPr="00284A7C">
        <w:rPr>
          <w:color w:val="000000" w:themeColor="text1"/>
        </w:rPr>
        <w:t xml:space="preserve">current </w:t>
      </w:r>
      <w:r w:rsidR="006D2D16" w:rsidRPr="00284A7C">
        <w:rPr>
          <w:color w:val="000000" w:themeColor="text1"/>
        </w:rPr>
        <w:t>soil surface was measured w</w:t>
      </w:r>
      <w:r w:rsidR="00314454" w:rsidRPr="00284A7C">
        <w:rPr>
          <w:color w:val="000000" w:themeColor="text1"/>
        </w:rPr>
        <w:t>h</w:t>
      </w:r>
      <w:r w:rsidR="006D2D16" w:rsidRPr="00284A7C">
        <w:rPr>
          <w:color w:val="000000" w:themeColor="text1"/>
        </w:rPr>
        <w:t xml:space="preserve">ere </w:t>
      </w:r>
      <w:r w:rsidR="00DF1EE5" w:rsidRPr="00284A7C">
        <w:rPr>
          <w:color w:val="000000" w:themeColor="text1"/>
        </w:rPr>
        <w:t xml:space="preserve">snags </w:t>
      </w:r>
      <w:r w:rsidR="004730AA" w:rsidRPr="00284A7C">
        <w:rPr>
          <w:color w:val="000000" w:themeColor="text1"/>
        </w:rPr>
        <w:t xml:space="preserve">with such roots </w:t>
      </w:r>
      <w:r w:rsidR="00DF1EE5" w:rsidRPr="00284A7C">
        <w:rPr>
          <w:color w:val="000000" w:themeColor="text1"/>
        </w:rPr>
        <w:t xml:space="preserve">were </w:t>
      </w:r>
      <w:r w:rsidR="006D2D16" w:rsidRPr="00284A7C">
        <w:rPr>
          <w:color w:val="000000" w:themeColor="text1"/>
        </w:rPr>
        <w:t>available to sampl</w:t>
      </w:r>
      <w:r w:rsidR="00DF1EE5" w:rsidRPr="00284A7C">
        <w:rPr>
          <w:color w:val="000000" w:themeColor="text1"/>
        </w:rPr>
        <w:t>e</w:t>
      </w:r>
      <w:r w:rsidR="00EE3B28" w:rsidRPr="00284A7C">
        <w:rPr>
          <w:color w:val="000000" w:themeColor="text1"/>
        </w:rPr>
        <w:t xml:space="preserve"> following the approach of Kasischke and Johnstone 2005</w:t>
      </w:r>
      <w:del w:id="220" w:author="Hayes, Katherine" w:date="2020-09-18T09:45:00Z">
        <w:r w:rsidR="006D2D16" w:rsidRPr="00F3691B">
          <w:rPr>
            <w:color w:val="000000" w:themeColor="text1"/>
          </w:rPr>
          <w:delText>.</w:delText>
        </w:r>
      </w:del>
      <w:ins w:id="221" w:author="Hayes, Katherine" w:date="2020-09-18T09:45:00Z">
        <w:r w:rsidR="00BF583C" w:rsidRPr="00284A7C">
          <w:rPr>
            <w:color w:val="000000" w:themeColor="text1"/>
          </w:rPr>
          <w:t xml:space="preserve"> (data presented in supplement)</w:t>
        </w:r>
        <w:r w:rsidR="006D2D16" w:rsidRPr="00284A7C">
          <w:rPr>
            <w:color w:val="000000" w:themeColor="text1"/>
          </w:rPr>
          <w:t>.</w:t>
        </w:r>
      </w:ins>
      <w:r w:rsidR="006D2D16" w:rsidRPr="00284A7C">
        <w:rPr>
          <w:color w:val="000000" w:themeColor="text1"/>
        </w:rPr>
        <w:t xml:space="preserve"> </w:t>
      </w:r>
    </w:p>
    <w:p w14:paraId="3F48E091" w14:textId="7BE825D7" w:rsidR="00DE3451" w:rsidRPr="00284A7C" w:rsidRDefault="00D36EE1" w:rsidP="006939FC">
      <w:pPr>
        <w:pStyle w:val="Heading2"/>
        <w:rPr>
          <w:rFonts w:ascii="Times New Roman" w:hAnsi="Times New Roman" w:cs="Times New Roman"/>
        </w:rPr>
      </w:pPr>
      <w:r w:rsidRPr="00284A7C">
        <w:rPr>
          <w:rFonts w:ascii="Times New Roman" w:hAnsi="Times New Roman" w:cs="Times New Roman"/>
        </w:rPr>
        <w:t>Data Analysis</w:t>
      </w:r>
      <w:r w:rsidR="004B2B98" w:rsidRPr="00284A7C">
        <w:rPr>
          <w:rFonts w:ascii="Times New Roman" w:hAnsi="Times New Roman" w:cs="Times New Roman"/>
        </w:rPr>
        <w:t xml:space="preserve"> </w:t>
      </w:r>
    </w:p>
    <w:p w14:paraId="1D2EBA20" w14:textId="77777777" w:rsidR="000E5E26" w:rsidRPr="00F3691B" w:rsidRDefault="005273D1" w:rsidP="000E5E26">
      <w:pPr>
        <w:autoSpaceDE w:val="0"/>
        <w:autoSpaceDN w:val="0"/>
        <w:adjustRightInd w:val="0"/>
        <w:spacing w:line="480" w:lineRule="auto"/>
        <w:ind w:firstLine="720"/>
        <w:rPr>
          <w:del w:id="222" w:author="Hayes, Katherine" w:date="2020-09-18T09:45:00Z"/>
        </w:rPr>
      </w:pPr>
      <w:del w:id="223" w:author="Hayes, Katherine" w:date="2020-09-18T09:45:00Z">
        <w:r w:rsidRPr="00F3691B">
          <w:delText>D</w:delText>
        </w:r>
        <w:r w:rsidR="000E5E26" w:rsidRPr="00F3691B">
          <w:delText xml:space="preserve">ifferences in tree regeneration across reburn history and between </w:delText>
        </w:r>
        <w:r w:rsidR="00185723" w:rsidRPr="00F3691B">
          <w:delText>upland and lowland sites</w:delText>
        </w:r>
        <w:r w:rsidR="000E5E26" w:rsidRPr="00F3691B">
          <w:delText xml:space="preserve"> were evaluated using </w:delText>
        </w:r>
        <w:r w:rsidR="00023EE7" w:rsidRPr="00F3691B">
          <w:delText xml:space="preserve">the nonparametric </w:delText>
        </w:r>
        <w:r w:rsidR="000E5E26" w:rsidRPr="00F3691B">
          <w:delText>Kruskal-Wallis test, followed by pairwise comparisons using Dunn’s test with Bonferroni corrected p-values</w:delText>
        </w:r>
        <w:r w:rsidR="00023EE7" w:rsidRPr="00F3691B">
          <w:delText xml:space="preserve"> (Dinno 2015)</w:delText>
        </w:r>
        <w:r w:rsidR="000E5E26" w:rsidRPr="00F3691B">
          <w:delText xml:space="preserve">. </w:delText>
        </w:r>
      </w:del>
    </w:p>
    <w:p w14:paraId="0B9CD886" w14:textId="77777777" w:rsidR="008E0C88" w:rsidRPr="00F3691B" w:rsidRDefault="00793E60" w:rsidP="00E9317E">
      <w:pPr>
        <w:autoSpaceDE w:val="0"/>
        <w:autoSpaceDN w:val="0"/>
        <w:adjustRightInd w:val="0"/>
        <w:spacing w:line="480" w:lineRule="auto"/>
        <w:ind w:firstLine="720"/>
        <w:rPr>
          <w:del w:id="224" w:author="Hayes, Katherine" w:date="2020-09-18T09:45:00Z"/>
        </w:rPr>
      </w:pPr>
      <w:del w:id="225" w:author="Hayes, Katherine" w:date="2020-09-18T09:45:00Z">
        <w:r w:rsidRPr="00F3691B">
          <w:rPr>
            <w:color w:val="000000" w:themeColor="text1"/>
          </w:rPr>
          <w:delText xml:space="preserve">We used linear mixed effect models (LMEs) to </w:delText>
        </w:r>
      </w:del>
      <w:ins w:id="226" w:author="Hayes, Katherine" w:date="2020-09-18T09:45:00Z">
        <w:r w:rsidR="00512C82" w:rsidRPr="00284A7C">
          <w:rPr>
            <w:color w:val="000000" w:themeColor="text1"/>
          </w:rPr>
          <w:t xml:space="preserve">To </w:t>
        </w:r>
      </w:ins>
      <w:r w:rsidR="00512C82" w:rsidRPr="00284A7C">
        <w:rPr>
          <w:color w:val="000000" w:themeColor="text1"/>
        </w:rPr>
        <w:t xml:space="preserve">investigate the </w:t>
      </w:r>
      <w:ins w:id="227" w:author="Hayes, Katherine" w:date="2020-09-18T09:45:00Z">
        <w:r w:rsidR="00DE1B5D" w:rsidRPr="00284A7C">
          <w:rPr>
            <w:color w:val="000000" w:themeColor="text1"/>
          </w:rPr>
          <w:t xml:space="preserve">interactive </w:t>
        </w:r>
      </w:ins>
      <w:r w:rsidR="00512C82" w:rsidRPr="00284A7C">
        <w:rPr>
          <w:color w:val="000000" w:themeColor="text1"/>
        </w:rPr>
        <w:t xml:space="preserve">effects of </w:t>
      </w:r>
      <w:del w:id="228" w:author="Hayes, Katherine" w:date="2020-09-18T09:45:00Z">
        <w:r w:rsidRPr="00F3691B">
          <w:rPr>
            <w:color w:val="000000" w:themeColor="text1"/>
          </w:rPr>
          <w:delText xml:space="preserve">repeat </w:delText>
        </w:r>
      </w:del>
      <w:r w:rsidR="00512C82" w:rsidRPr="00284A7C">
        <w:rPr>
          <w:color w:val="000000" w:themeColor="text1"/>
        </w:rPr>
        <w:t>short</w:t>
      </w:r>
      <w:del w:id="229" w:author="Hayes, Katherine" w:date="2020-09-18T09:45:00Z">
        <w:r w:rsidRPr="00F3691B">
          <w:rPr>
            <w:color w:val="000000" w:themeColor="text1"/>
          </w:rPr>
          <w:delText xml:space="preserve"> </w:delText>
        </w:r>
      </w:del>
      <w:ins w:id="230" w:author="Hayes, Katherine" w:date="2020-09-18T09:45:00Z">
        <w:r w:rsidR="00512C82" w:rsidRPr="00284A7C">
          <w:rPr>
            <w:color w:val="000000" w:themeColor="text1"/>
          </w:rPr>
          <w:t>-</w:t>
        </w:r>
      </w:ins>
      <w:r w:rsidR="00512C82" w:rsidRPr="00284A7C">
        <w:rPr>
          <w:color w:val="000000" w:themeColor="text1"/>
        </w:rPr>
        <w:t xml:space="preserve">interval fires </w:t>
      </w:r>
      <w:ins w:id="231" w:author="Hayes, Katherine" w:date="2020-09-18T09:45:00Z">
        <w:r w:rsidR="00512C82" w:rsidRPr="00284A7C">
          <w:rPr>
            <w:color w:val="000000" w:themeColor="text1"/>
          </w:rPr>
          <w:t xml:space="preserve">and landscape position </w:t>
        </w:r>
      </w:ins>
      <w:r w:rsidR="00512C82" w:rsidRPr="00284A7C">
        <w:rPr>
          <w:color w:val="000000" w:themeColor="text1"/>
        </w:rPr>
        <w:t xml:space="preserve">on </w:t>
      </w:r>
      <w:r w:rsidRPr="00284A7C">
        <w:rPr>
          <w:color w:val="000000" w:themeColor="text1"/>
        </w:rPr>
        <w:t>conifer and deciduous regeneration</w:t>
      </w:r>
      <w:del w:id="232" w:author="Hayes, Katherine" w:date="2020-09-18T09:45:00Z">
        <w:r w:rsidR="004117B8" w:rsidRPr="00F3691B">
          <w:rPr>
            <w:color w:val="000000" w:themeColor="text1"/>
          </w:rPr>
          <w:delText xml:space="preserve"> independent of topographic position</w:delText>
        </w:r>
        <w:r w:rsidRPr="00F3691B">
          <w:rPr>
            <w:color w:val="000000" w:themeColor="text1"/>
          </w:rPr>
          <w:delText xml:space="preserve">. </w:delText>
        </w:r>
        <w:r w:rsidR="004117B8" w:rsidRPr="00F3691B">
          <w:rPr>
            <w:color w:val="000000" w:themeColor="text1"/>
          </w:rPr>
          <w:delText xml:space="preserve">Using </w:delText>
        </w:r>
        <w:r w:rsidRPr="00F3691B">
          <w:rPr>
            <w:color w:val="000000" w:themeColor="text1"/>
          </w:rPr>
          <w:delText>number of fires</w:delText>
        </w:r>
        <w:r w:rsidR="004117B8" w:rsidRPr="00F3691B">
          <w:rPr>
            <w:color w:val="000000" w:themeColor="text1"/>
          </w:rPr>
          <w:delText xml:space="preserve"> as a predictor variable</w:delText>
        </w:r>
      </w:del>
      <w:r w:rsidR="00512C82" w:rsidRPr="00284A7C">
        <w:rPr>
          <w:color w:val="000000" w:themeColor="text1"/>
        </w:rPr>
        <w:t xml:space="preserve">, we </w:t>
      </w:r>
      <w:del w:id="233" w:author="Hayes, Katherine" w:date="2020-09-18T09:45:00Z">
        <w:r w:rsidR="004117B8" w:rsidRPr="00F3691B">
          <w:rPr>
            <w:color w:val="000000" w:themeColor="text1"/>
          </w:rPr>
          <w:delText xml:space="preserve">modeled </w:delText>
        </w:r>
      </w:del>
      <w:ins w:id="234" w:author="Hayes, Katherine" w:date="2020-09-18T09:45:00Z">
        <w:r w:rsidR="006C193A" w:rsidRPr="00284A7C">
          <w:rPr>
            <w:color w:val="000000" w:themeColor="text1"/>
          </w:rPr>
          <w:t xml:space="preserve">created a series of </w:t>
        </w:r>
        <w:r w:rsidR="00F13DBB" w:rsidRPr="00284A7C">
          <w:rPr>
            <w:color w:val="000000" w:themeColor="text1"/>
          </w:rPr>
          <w:t xml:space="preserve">generalized </w:t>
        </w:r>
        <w:r w:rsidR="00512C82" w:rsidRPr="00284A7C">
          <w:rPr>
            <w:color w:val="000000" w:themeColor="text1"/>
          </w:rPr>
          <w:t xml:space="preserve">linear models to </w:t>
        </w:r>
        <w:r w:rsidR="00DE1B5D" w:rsidRPr="00284A7C">
          <w:rPr>
            <w:color w:val="000000" w:themeColor="text1"/>
          </w:rPr>
          <w:t>model</w:t>
        </w:r>
        <w:r w:rsidR="00E57BEA" w:rsidRPr="00284A7C">
          <w:rPr>
            <w:color w:val="000000" w:themeColor="text1"/>
          </w:rPr>
          <w:t xml:space="preserve"> both </w:t>
        </w:r>
      </w:ins>
      <w:r w:rsidR="00DE1B5D" w:rsidRPr="00284A7C">
        <w:rPr>
          <w:color w:val="000000" w:themeColor="text1"/>
        </w:rPr>
        <w:t xml:space="preserve">density </w:t>
      </w:r>
      <w:r w:rsidR="00E57BEA" w:rsidRPr="00284A7C">
        <w:rPr>
          <w:color w:val="000000" w:themeColor="text1"/>
        </w:rPr>
        <w:t xml:space="preserve">and basal area </w:t>
      </w:r>
      <w:r w:rsidR="00DE1B5D" w:rsidRPr="00284A7C">
        <w:rPr>
          <w:color w:val="000000" w:themeColor="text1"/>
        </w:rPr>
        <w:t xml:space="preserve">of </w:t>
      </w:r>
      <w:del w:id="235" w:author="Hayes, Katherine" w:date="2020-09-18T09:45:00Z">
        <w:r w:rsidR="004117B8" w:rsidRPr="00F3691B">
          <w:rPr>
            <w:color w:val="000000" w:themeColor="text1"/>
          </w:rPr>
          <w:delText>both</w:delText>
        </w:r>
        <w:r w:rsidRPr="00F3691B">
          <w:rPr>
            <w:color w:val="000000" w:themeColor="text1"/>
          </w:rPr>
          <w:delText xml:space="preserve"> </w:delText>
        </w:r>
      </w:del>
      <w:r w:rsidR="00DE1B5D" w:rsidRPr="00284A7C">
        <w:rPr>
          <w:color w:val="000000" w:themeColor="text1"/>
        </w:rPr>
        <w:t xml:space="preserve">conifer and deciduous </w:t>
      </w:r>
      <w:del w:id="236" w:author="Hayes, Katherine" w:date="2020-09-18T09:45:00Z">
        <w:r w:rsidRPr="00F3691B">
          <w:rPr>
            <w:color w:val="000000" w:themeColor="text1"/>
          </w:rPr>
          <w:delText>species</w:delText>
        </w:r>
        <w:r w:rsidR="004117B8" w:rsidRPr="00F3691B">
          <w:rPr>
            <w:color w:val="000000" w:themeColor="text1"/>
          </w:rPr>
          <w:delText xml:space="preserve"> using upland vs lowland position as a random effect</w:delText>
        </w:r>
        <w:r w:rsidRPr="00F3691B">
          <w:rPr>
            <w:color w:val="000000" w:themeColor="text1"/>
          </w:rPr>
          <w:delText xml:space="preserve">. </w:delText>
        </w:r>
      </w:del>
    </w:p>
    <w:p w14:paraId="54261D81" w14:textId="1AAD21CE" w:rsidR="00AB151D" w:rsidRPr="00284A7C" w:rsidRDefault="00DE1B5D" w:rsidP="00AB151D">
      <w:pPr>
        <w:autoSpaceDE w:val="0"/>
        <w:autoSpaceDN w:val="0"/>
        <w:adjustRightInd w:val="0"/>
        <w:spacing w:line="480" w:lineRule="auto"/>
        <w:ind w:firstLine="720"/>
        <w:rPr>
          <w:color w:val="000000" w:themeColor="text1"/>
        </w:rPr>
      </w:pPr>
      <w:ins w:id="237" w:author="Hayes, Katherine" w:date="2020-09-18T09:45:00Z">
        <w:r w:rsidRPr="00284A7C">
          <w:rPr>
            <w:color w:val="000000" w:themeColor="text1"/>
          </w:rPr>
          <w:t xml:space="preserve">regeneration. </w:t>
        </w:r>
      </w:ins>
      <w:r w:rsidR="006C193A" w:rsidRPr="00284A7C">
        <w:rPr>
          <w:color w:val="000000" w:themeColor="text1"/>
        </w:rPr>
        <w:t xml:space="preserve">To </w:t>
      </w:r>
      <w:del w:id="238" w:author="Hayes, Katherine" w:date="2020-09-18T09:45:00Z">
        <w:r w:rsidR="00E63914" w:rsidRPr="00F3691B">
          <w:rPr>
            <w:color w:val="000000" w:themeColor="text1"/>
          </w:rPr>
          <w:delText>examine</w:delText>
        </w:r>
      </w:del>
      <w:ins w:id="239" w:author="Hayes, Katherine" w:date="2020-09-18T09:45:00Z">
        <w:r w:rsidR="006C193A" w:rsidRPr="00284A7C">
          <w:rPr>
            <w:color w:val="000000" w:themeColor="text1"/>
          </w:rPr>
          <w:t>investigate</w:t>
        </w:r>
      </w:ins>
      <w:r w:rsidR="006C193A" w:rsidRPr="00284A7C">
        <w:rPr>
          <w:color w:val="000000" w:themeColor="text1"/>
        </w:rPr>
        <w:t xml:space="preserve"> whether </w:t>
      </w:r>
      <w:del w:id="240" w:author="Hayes, Katherine" w:date="2020-09-18T09:45:00Z">
        <w:r w:rsidR="00E63914" w:rsidRPr="00F3691B">
          <w:rPr>
            <w:color w:val="000000" w:themeColor="text1"/>
          </w:rPr>
          <w:delText>post-</w:delText>
        </w:r>
      </w:del>
      <w:ins w:id="241" w:author="Hayes, Katherine" w:date="2020-09-18T09:45:00Z">
        <w:r w:rsidR="006C193A" w:rsidRPr="00284A7C">
          <w:rPr>
            <w:color w:val="000000" w:themeColor="text1"/>
          </w:rPr>
          <w:t xml:space="preserve">the effects of </w:t>
        </w:r>
      </w:ins>
      <w:r w:rsidR="006C193A" w:rsidRPr="00284A7C">
        <w:rPr>
          <w:color w:val="000000" w:themeColor="text1"/>
        </w:rPr>
        <w:t xml:space="preserve">fire </w:t>
      </w:r>
      <w:del w:id="242" w:author="Hayes, Katherine" w:date="2020-09-18T09:45:00Z">
        <w:r w:rsidR="00E63914" w:rsidRPr="00F3691B">
          <w:rPr>
            <w:color w:val="000000" w:themeColor="text1"/>
          </w:rPr>
          <w:delText>tree</w:delText>
        </w:r>
      </w:del>
      <w:ins w:id="243" w:author="Hayes, Katherine" w:date="2020-09-18T09:45:00Z">
        <w:r w:rsidR="006C193A" w:rsidRPr="00284A7C">
          <w:rPr>
            <w:color w:val="000000" w:themeColor="text1"/>
          </w:rPr>
          <w:t>interacted with topographic position to influence</w:t>
        </w:r>
      </w:ins>
      <w:r w:rsidR="006C193A" w:rsidRPr="00284A7C">
        <w:rPr>
          <w:color w:val="000000" w:themeColor="text1"/>
        </w:rPr>
        <w:t xml:space="preserve"> regeneration</w:t>
      </w:r>
      <w:del w:id="244" w:author="Hayes, Katherine" w:date="2020-09-18T09:45:00Z">
        <w:r w:rsidR="00E63914" w:rsidRPr="00F3691B">
          <w:rPr>
            <w:color w:val="000000" w:themeColor="text1"/>
          </w:rPr>
          <w:delText xml:space="preserve"> within fire histories was impacted further by</w:delText>
        </w:r>
        <w:r w:rsidR="004117B8" w:rsidRPr="00F3691B">
          <w:rPr>
            <w:color w:val="000000" w:themeColor="text1"/>
          </w:rPr>
          <w:delText xml:space="preserve"> </w:delText>
        </w:r>
        <w:r w:rsidR="00E63914" w:rsidRPr="00F3691B">
          <w:rPr>
            <w:color w:val="000000" w:themeColor="text1"/>
          </w:rPr>
          <w:delText>topographic or post-fire soil characteristics</w:delText>
        </w:r>
        <w:r w:rsidR="00B768BD" w:rsidRPr="00F3691B">
          <w:rPr>
            <w:color w:val="000000" w:themeColor="text1"/>
          </w:rPr>
          <w:delText xml:space="preserve"> specific to upland or lowland locations</w:delText>
        </w:r>
      </w:del>
      <w:r w:rsidR="006C193A" w:rsidRPr="00284A7C">
        <w:rPr>
          <w:color w:val="000000" w:themeColor="text1"/>
        </w:rPr>
        <w:t xml:space="preserve">, we </w:t>
      </w:r>
      <w:del w:id="245" w:author="Hayes, Katherine" w:date="2020-09-18T09:45:00Z">
        <w:r w:rsidR="00E63914" w:rsidRPr="00F3691B">
          <w:delText xml:space="preserve">hierarchically </w:delText>
        </w:r>
        <w:r w:rsidR="007002E7" w:rsidRPr="00F3691B">
          <w:delText xml:space="preserve">tested </w:delText>
        </w:r>
        <w:r w:rsidR="00785766" w:rsidRPr="00F3691B">
          <w:delText>LMEs</w:delText>
        </w:r>
        <w:r w:rsidR="007002E7" w:rsidRPr="00F3691B">
          <w:delText xml:space="preserve"> containing </w:delText>
        </w:r>
        <w:r w:rsidR="00E9317E" w:rsidRPr="00F3691B">
          <w:delText>those</w:delText>
        </w:r>
        <w:r w:rsidR="007002E7" w:rsidRPr="00F3691B">
          <w:delText xml:space="preserve"> attributes as fixed effects</w:delText>
        </w:r>
        <w:r w:rsidR="00B435AD" w:rsidRPr="00F3691B">
          <w:delText>.</w:delText>
        </w:r>
        <w:r w:rsidR="00C17F26" w:rsidRPr="00F3691B">
          <w:delText xml:space="preserve"> We accounted for </w:delText>
        </w:r>
      </w:del>
      <w:ins w:id="246" w:author="Hayes, Katherine" w:date="2020-09-18T09:45:00Z">
        <w:r w:rsidR="00AB151D" w:rsidRPr="00284A7C">
          <w:rPr>
            <w:color w:val="000000" w:themeColor="text1"/>
          </w:rPr>
          <w:t xml:space="preserve">evaluated </w:t>
        </w:r>
      </w:ins>
      <w:r w:rsidR="00AB151D" w:rsidRPr="00284A7C">
        <w:rPr>
          <w:color w:val="000000" w:themeColor="text1"/>
        </w:rPr>
        <w:t xml:space="preserve">the </w:t>
      </w:r>
      <w:del w:id="247" w:author="Hayes, Katherine" w:date="2020-09-18T09:45:00Z">
        <w:r w:rsidR="00C17F26" w:rsidRPr="00F3691B">
          <w:delText>variation explained by</w:delText>
        </w:r>
        <w:r w:rsidR="00B435AD" w:rsidRPr="00F3691B">
          <w:delText xml:space="preserve"> </w:delText>
        </w:r>
        <w:r w:rsidR="00C17F26" w:rsidRPr="00F3691B">
          <w:delText xml:space="preserve">fire </w:delText>
        </w:r>
        <w:r w:rsidR="004117B8" w:rsidRPr="00F3691B">
          <w:delText xml:space="preserve">by treating it </w:delText>
        </w:r>
        <w:r w:rsidR="00E63914" w:rsidRPr="00F3691B">
          <w:delText xml:space="preserve">as </w:delText>
        </w:r>
        <w:r w:rsidR="004117B8" w:rsidRPr="00F3691B">
          <w:delText xml:space="preserve">a </w:delText>
        </w:r>
        <w:r w:rsidR="00E63914" w:rsidRPr="00F3691B">
          <w:delText>random effect</w:delText>
        </w:r>
        <w:r w:rsidR="00C17F26" w:rsidRPr="00F3691B">
          <w:delText xml:space="preserve">, allowing us to focus on </w:delText>
        </w:r>
        <w:r w:rsidR="00023EE7" w:rsidRPr="00F3691B">
          <w:delText>any potential additional effect</w:delText>
        </w:r>
      </w:del>
      <w:ins w:id="248" w:author="Hayes, Katherine" w:date="2020-09-18T09:45:00Z">
        <w:r w:rsidR="00AB151D" w:rsidRPr="00284A7C">
          <w:rPr>
            <w:color w:val="000000" w:themeColor="text1"/>
          </w:rPr>
          <w:t>strength</w:t>
        </w:r>
      </w:ins>
      <w:r w:rsidR="00AB151D" w:rsidRPr="00284A7C">
        <w:rPr>
          <w:color w:val="000000" w:themeColor="text1"/>
        </w:rPr>
        <w:t xml:space="preserve"> of </w:t>
      </w:r>
      <w:del w:id="249" w:author="Hayes, Katherine" w:date="2020-09-18T09:45:00Z">
        <w:r w:rsidR="00CF4F45" w:rsidRPr="00F3691B">
          <w:delText xml:space="preserve">local </w:delText>
        </w:r>
        <w:r w:rsidR="00C17F26" w:rsidRPr="00F3691B">
          <w:delText>topograph</w:delText>
        </w:r>
        <w:r w:rsidR="00023EE7" w:rsidRPr="00F3691B">
          <w:delText>ic</w:delText>
        </w:r>
        <w:r w:rsidR="00C17F26" w:rsidRPr="00F3691B">
          <w:delText xml:space="preserve"> </w:delText>
        </w:r>
        <w:r w:rsidR="00023EE7" w:rsidRPr="00F3691B">
          <w:delText>or</w:delText>
        </w:r>
        <w:r w:rsidR="00C17F26" w:rsidRPr="00F3691B">
          <w:delText xml:space="preserve"> soil </w:delText>
        </w:r>
        <w:r w:rsidR="000E5B95" w:rsidRPr="00F3691B">
          <w:delText>characteristics</w:delText>
        </w:r>
        <w:r w:rsidR="007002E7" w:rsidRPr="00F3691B">
          <w:delText>.</w:delText>
        </w:r>
        <w:r w:rsidR="007B50EA" w:rsidRPr="00F3691B">
          <w:delText xml:space="preserve"> Fixed effects included</w:delText>
        </w:r>
        <w:r w:rsidR="00C17F26" w:rsidRPr="00F3691B">
          <w:delText xml:space="preserve"> the following</w:delText>
        </w:r>
        <w:r w:rsidR="006A6137" w:rsidRPr="00F3691B">
          <w:delText xml:space="preserve"> </w:delText>
        </w:r>
        <w:r w:rsidR="00E9317E" w:rsidRPr="00F3691B">
          <w:delText>topographic</w:delText>
        </w:r>
        <w:r w:rsidR="00F568AC" w:rsidRPr="00F3691B">
          <w:delText xml:space="preserve"> and </w:delText>
        </w:r>
        <w:r w:rsidR="00C17F26" w:rsidRPr="00F3691B">
          <w:delText>soil</w:delText>
        </w:r>
        <w:r w:rsidR="00220BAB" w:rsidRPr="00F3691B">
          <w:delText xml:space="preserve"> characteristics</w:delText>
        </w:r>
        <w:r w:rsidR="005E0C06" w:rsidRPr="00F3691B">
          <w:delText>:</w:delText>
        </w:r>
        <w:r w:rsidR="005E6454" w:rsidRPr="00F3691B">
          <w:delText xml:space="preserve"> s</w:delText>
        </w:r>
        <w:r w:rsidR="006A6137" w:rsidRPr="00F3691B">
          <w:delText xml:space="preserve">lope, </w:delText>
        </w:r>
        <w:r w:rsidR="006D4500" w:rsidRPr="00F3691B">
          <w:delText xml:space="preserve">total annual </w:delText>
        </w:r>
        <w:r w:rsidR="006A6137" w:rsidRPr="00F3691B">
          <w:delText>solar radiation, average organic layer depth</w:delText>
        </w:r>
        <w:r w:rsidR="005E0C06" w:rsidRPr="00F3691B">
          <w:delText>,</w:delText>
        </w:r>
        <w:r w:rsidR="006A6137" w:rsidRPr="00F3691B">
          <w:delText xml:space="preserve"> and average exposed mineral soil</w:delText>
        </w:r>
        <w:r w:rsidR="005E6454" w:rsidRPr="00F3691B">
          <w:delText>.</w:delText>
        </w:r>
        <w:r w:rsidR="00E0174E" w:rsidRPr="00F3691B">
          <w:delText xml:space="preserve"> Slope and solar radiation for each </w:delText>
        </w:r>
        <w:r w:rsidR="001A2390" w:rsidRPr="00F3691B">
          <w:delText>plot</w:delText>
        </w:r>
        <w:r w:rsidR="00E0174E" w:rsidRPr="00F3691B">
          <w:delText xml:space="preserve"> were calculated using </w:delText>
        </w:r>
        <w:r w:rsidR="00E0174E" w:rsidRPr="00F3691B">
          <w:rPr>
            <w:color w:val="000000" w:themeColor="text1"/>
          </w:rPr>
          <w:delText>IFSAR digital elevation models from the Alaska mapping initiative (USGS 2019</w:delText>
        </w:r>
        <w:r w:rsidR="00CA4E9D" w:rsidRPr="00F3691B">
          <w:rPr>
            <w:color w:val="000000" w:themeColor="text1"/>
          </w:rPr>
          <w:delText>, 5m</w:delText>
        </w:r>
        <w:r w:rsidR="00E0174E" w:rsidRPr="00F3691B">
          <w:rPr>
            <w:color w:val="000000" w:themeColor="text1"/>
          </w:rPr>
          <w:delText xml:space="preserve">). </w:delText>
        </w:r>
        <w:r w:rsidR="005E6454" w:rsidRPr="00F3691B">
          <w:delText xml:space="preserve"> </w:delText>
        </w:r>
        <w:r w:rsidR="00220BAB" w:rsidRPr="00F3691B">
          <w:delText xml:space="preserve">Elevation, while </w:delText>
        </w:r>
      </w:del>
      <w:r w:rsidR="00AB151D" w:rsidRPr="00284A7C">
        <w:rPr>
          <w:color w:val="000000" w:themeColor="text1"/>
        </w:rPr>
        <w:t xml:space="preserve">an </w:t>
      </w:r>
      <w:del w:id="250" w:author="Hayes, Katherine" w:date="2020-09-18T09:45:00Z">
        <w:r w:rsidR="00220BAB" w:rsidRPr="00F3691B">
          <w:delText>important factor driving tree community composition in Alaska, was not included as a variable since it did not vary meaningfully</w:delText>
        </w:r>
        <w:r w:rsidR="00412A6A" w:rsidRPr="00F3691B">
          <w:delText xml:space="preserve"> </w:delText>
        </w:r>
        <w:r w:rsidR="005273D1" w:rsidRPr="00F3691B">
          <w:delText xml:space="preserve">across </w:delText>
        </w:r>
        <w:r w:rsidR="00F069AB" w:rsidRPr="00F3691B">
          <w:delText>plot</w:delText>
        </w:r>
        <w:r w:rsidR="00220BAB" w:rsidRPr="00F3691B">
          <w:delText>s</w:delText>
        </w:r>
        <w:r w:rsidR="000E5B95" w:rsidRPr="00F3691B">
          <w:delText xml:space="preserve"> </w:delText>
        </w:r>
        <w:r w:rsidR="000E5B95" w:rsidRPr="00F3691B">
          <w:rPr>
            <w:color w:val="000000" w:themeColor="text1"/>
          </w:rPr>
          <w:delText>(</w:delText>
        </w:r>
        <w:r w:rsidR="00412A6A" w:rsidRPr="00F3691B">
          <w:rPr>
            <w:color w:val="000000" w:themeColor="text1"/>
          </w:rPr>
          <w:delText>Fig.</w:delText>
        </w:r>
        <w:r w:rsidR="00EC344D" w:rsidRPr="00F3691B">
          <w:rPr>
            <w:color w:val="000000" w:themeColor="text1"/>
          </w:rPr>
          <w:delText xml:space="preserve"> </w:delText>
        </w:r>
      </w:del>
      <w:ins w:id="251" w:author="Hayes, Katherine" w:date="2020-09-18T09:45:00Z">
        <w:r w:rsidR="00E57BEA" w:rsidRPr="00284A7C">
          <w:rPr>
            <w:color w:val="000000" w:themeColor="text1"/>
          </w:rPr>
          <w:t>i</w:t>
        </w:r>
        <w:r w:rsidRPr="00284A7C">
          <w:rPr>
            <w:color w:val="000000" w:themeColor="text1"/>
          </w:rPr>
          <w:t>nteraction term</w:t>
        </w:r>
        <w:r w:rsidR="006C193A" w:rsidRPr="00284A7C">
          <w:rPr>
            <w:color w:val="000000" w:themeColor="text1"/>
          </w:rPr>
          <w:t xml:space="preserve"> between </w:t>
        </w:r>
        <w:r w:rsidR="00AB151D" w:rsidRPr="00284A7C">
          <w:rPr>
            <w:color w:val="000000" w:themeColor="text1"/>
          </w:rPr>
          <w:t>fire and topographic position in each model</w:t>
        </w:r>
        <w:r w:rsidRPr="00284A7C">
          <w:rPr>
            <w:color w:val="000000" w:themeColor="text1"/>
          </w:rPr>
          <w:t>.</w:t>
        </w:r>
        <w:r w:rsidR="006C193A" w:rsidRPr="00284A7C">
          <w:rPr>
            <w:color w:val="000000" w:themeColor="text1"/>
          </w:rPr>
          <w:t xml:space="preserve"> We used negative binomial </w:t>
        </w:r>
        <w:r w:rsidR="00FD3352" w:rsidRPr="00284A7C">
          <w:rPr>
            <w:color w:val="000000" w:themeColor="text1"/>
          </w:rPr>
          <w:t>regression</w:t>
        </w:r>
        <w:r w:rsidR="00B547C2" w:rsidRPr="00284A7C">
          <w:rPr>
            <w:color w:val="000000" w:themeColor="text1"/>
          </w:rPr>
          <w:t xml:space="preserve"> with a</w:t>
        </w:r>
        <w:r w:rsidR="00611DFA" w:rsidRPr="00284A7C">
          <w:rPr>
            <w:color w:val="000000" w:themeColor="text1"/>
          </w:rPr>
          <w:t xml:space="preserve"> log link</w:t>
        </w:r>
        <w:r w:rsidR="00B547C2" w:rsidRPr="00284A7C">
          <w:rPr>
            <w:color w:val="000000" w:themeColor="text1"/>
          </w:rPr>
          <w:t xml:space="preserve"> function</w:t>
        </w:r>
        <w:r w:rsidR="006C193A" w:rsidRPr="00284A7C">
          <w:rPr>
            <w:color w:val="000000" w:themeColor="text1"/>
          </w:rPr>
          <w:t xml:space="preserve"> to model conifer and deciduous density, given its effectiveness in modeling overdispersed ecological count data</w:t>
        </w:r>
        <w:r w:rsidR="00AB151D" w:rsidRPr="00284A7C">
          <w:rPr>
            <w:color w:val="000000" w:themeColor="text1"/>
          </w:rPr>
          <w:t xml:space="preserve"> (</w:t>
        </w:r>
        <w:r w:rsidR="00611DFA" w:rsidRPr="00284A7C">
          <w:rPr>
            <w:color w:val="000000" w:themeColor="text1"/>
          </w:rPr>
          <w:t>Lindén and Mäntyniemi 2011).</w:t>
        </w:r>
        <w:r w:rsidR="00FD3352" w:rsidRPr="00284A7C">
          <w:rPr>
            <w:color w:val="000000" w:themeColor="text1"/>
          </w:rPr>
          <w:t>We used a gamma distribution</w:t>
        </w:r>
        <w:r w:rsidR="00B547C2" w:rsidRPr="00284A7C">
          <w:rPr>
            <w:color w:val="000000" w:themeColor="text1"/>
          </w:rPr>
          <w:t xml:space="preserve"> with a l</w:t>
        </w:r>
        <w:r w:rsidR="00185459" w:rsidRPr="00284A7C">
          <w:rPr>
            <w:color w:val="000000" w:themeColor="text1"/>
          </w:rPr>
          <w:t>og l</w:t>
        </w:r>
        <w:r w:rsidR="00B547C2" w:rsidRPr="00284A7C">
          <w:rPr>
            <w:color w:val="000000" w:themeColor="text1"/>
          </w:rPr>
          <w:t>ink function</w:t>
        </w:r>
        <w:r w:rsidR="00386D72" w:rsidRPr="00284A7C">
          <w:rPr>
            <w:color w:val="000000" w:themeColor="text1"/>
          </w:rPr>
          <w:t xml:space="preserve"> </w:t>
        </w:r>
        <w:r w:rsidR="00FD3352" w:rsidRPr="00284A7C">
          <w:rPr>
            <w:color w:val="000000" w:themeColor="text1"/>
          </w:rPr>
          <w:t>to model basal area of deciduous species</w:t>
        </w:r>
        <w:r w:rsidR="00492B1B" w:rsidRPr="00284A7C">
          <w:rPr>
            <w:color w:val="000000" w:themeColor="text1"/>
          </w:rPr>
          <w:t xml:space="preserve"> (</w:t>
        </w:r>
        <w:r w:rsidR="00FD3352" w:rsidRPr="00284A7C">
          <w:rPr>
            <w:color w:val="000000" w:themeColor="text1"/>
          </w:rPr>
          <w:t>conifer species had insufficient basal area present in reburned plots to model).</w:t>
        </w:r>
      </w:ins>
      <w:moveFromRangeStart w:id="252" w:author="Hayes, Katherine" w:date="2020-09-18T09:45:00Z" w:name="move51314723"/>
      <w:moveFrom w:id="253" w:author="Hayes, Katherine" w:date="2020-09-18T09:45:00Z">
        <w:r w:rsidR="00AB151D" w:rsidRPr="00284A7C">
          <w:rPr>
            <w:color w:val="000000" w:themeColor="text1"/>
          </w:rPr>
          <w:t xml:space="preserve">S1B). </w:t>
        </w:r>
      </w:moveFrom>
      <w:moveFromRangeEnd w:id="252"/>
      <w:del w:id="254" w:author="Hayes, Katherine" w:date="2020-09-18T09:45:00Z">
        <w:r w:rsidR="00A924CD" w:rsidRPr="00F3691B">
          <w:delText xml:space="preserve">All fixed effects were standardized (mean zero, SD 1) using the ‘effectsize’ package in R to allow for </w:delText>
        </w:r>
        <w:r w:rsidR="00D94313" w:rsidRPr="00F3691B">
          <w:delText xml:space="preserve">direct </w:delText>
        </w:r>
        <w:r w:rsidR="00A924CD" w:rsidRPr="00F3691B">
          <w:delText>comparison of effect size</w:delText>
        </w:r>
        <w:r w:rsidR="00D94313" w:rsidRPr="00F3691B">
          <w:delText xml:space="preserve"> magnitude</w:delText>
        </w:r>
        <w:r w:rsidR="00A924CD" w:rsidRPr="00F3691B">
          <w:delText xml:space="preserve"> (Makowski et al. 2019). </w:delText>
        </w:r>
        <w:r w:rsidR="006A6137" w:rsidRPr="00F3691B">
          <w:delText xml:space="preserve">Overall model fit was evaluated using </w:delText>
        </w:r>
        <w:r w:rsidR="004D5727" w:rsidRPr="00F3691B">
          <w:delText xml:space="preserve">smallest </w:delText>
        </w:r>
        <w:r w:rsidR="006A6137" w:rsidRPr="00F3691B">
          <w:delText>AIC</w:delText>
        </w:r>
        <w:r w:rsidR="00CF4F45" w:rsidRPr="00F3691B">
          <w:delText xml:space="preserve"> value</w:delText>
        </w:r>
        <w:r w:rsidR="006A6137" w:rsidRPr="00F3691B">
          <w:delText>.</w:delText>
        </w:r>
      </w:del>
      <w:r w:rsidR="00FD3352" w:rsidRPr="00284A7C">
        <w:rPr>
          <w:color w:val="000000" w:themeColor="text1"/>
        </w:rPr>
        <w:t xml:space="preserve"> </w:t>
      </w:r>
    </w:p>
    <w:p w14:paraId="5D2F1132" w14:textId="7EF6A736" w:rsidR="00CA676C" w:rsidRPr="00284A7C" w:rsidRDefault="00AB151D" w:rsidP="00AB151D">
      <w:pPr>
        <w:autoSpaceDE w:val="0"/>
        <w:autoSpaceDN w:val="0"/>
        <w:adjustRightInd w:val="0"/>
        <w:spacing w:line="480" w:lineRule="auto"/>
        <w:ind w:firstLine="720"/>
        <w:rPr>
          <w:ins w:id="255" w:author="Hayes, Katherine" w:date="2020-09-18T09:45:00Z"/>
          <w:color w:val="000000" w:themeColor="text1"/>
        </w:rPr>
      </w:pPr>
      <w:ins w:id="256" w:author="Hayes, Katherine" w:date="2020-09-18T09:45:00Z">
        <w:r w:rsidRPr="00284A7C">
          <w:rPr>
            <w:color w:val="000000" w:themeColor="text1"/>
          </w:rPr>
          <w:t>Topographic attributes like slope, solar radiation and elevation have well-documented roles in shaping site-level community composition</w:t>
        </w:r>
        <w:r w:rsidR="00CB0C1D" w:rsidRPr="00284A7C">
          <w:rPr>
            <w:color w:val="000000" w:themeColor="text1"/>
          </w:rPr>
          <w:t xml:space="preserve"> (Hollingsworth et al. 2013)</w:t>
        </w:r>
        <w:r w:rsidRPr="00284A7C">
          <w:rPr>
            <w:color w:val="000000" w:themeColor="text1"/>
          </w:rPr>
          <w:t xml:space="preserve">. </w:t>
        </w:r>
        <w:r w:rsidR="00073C60" w:rsidRPr="00284A7C">
          <w:rPr>
            <w:color w:val="000000" w:themeColor="text1"/>
          </w:rPr>
          <w:t xml:space="preserve">Based on the presumed role of slope in altering local drainage conditions between upland and lowland topographic positions, we tested adding slope </w:t>
        </w:r>
        <w:r w:rsidR="00A0718F" w:rsidRPr="00284A7C">
          <w:rPr>
            <w:color w:val="000000" w:themeColor="text1"/>
          </w:rPr>
          <w:t xml:space="preserve">(USGS 2019; 5m resolution) </w:t>
        </w:r>
        <w:r w:rsidR="00073C60" w:rsidRPr="00284A7C">
          <w:rPr>
            <w:color w:val="000000" w:themeColor="text1"/>
          </w:rPr>
          <w:t xml:space="preserve">as a variable </w:t>
        </w:r>
        <w:r w:rsidR="00E642D6" w:rsidRPr="00284A7C">
          <w:rPr>
            <w:color w:val="000000" w:themeColor="text1"/>
          </w:rPr>
          <w:t>and evaluated subsequent</w:t>
        </w:r>
        <w:r w:rsidR="00073C60" w:rsidRPr="00284A7C">
          <w:rPr>
            <w:color w:val="000000" w:themeColor="text1"/>
          </w:rPr>
          <w:t xml:space="preserve"> model fit using lowest AIC values</w:t>
        </w:r>
        <w:r w:rsidR="00185459" w:rsidRPr="00284A7C">
          <w:rPr>
            <w:color w:val="000000" w:themeColor="text1"/>
          </w:rPr>
          <w:t xml:space="preserve"> (reported with other goodness of fit metrics in Table S5)</w:t>
        </w:r>
        <w:r w:rsidR="00073C60" w:rsidRPr="00284A7C">
          <w:rPr>
            <w:color w:val="000000" w:themeColor="text1"/>
          </w:rPr>
          <w:t xml:space="preserve">. </w:t>
        </w:r>
        <w:r w:rsidRPr="00284A7C">
          <w:rPr>
            <w:color w:val="000000" w:themeColor="text1"/>
          </w:rPr>
          <w:t>Elevation</w:t>
        </w:r>
        <w:r w:rsidR="00CB0C1D" w:rsidRPr="00284A7C">
          <w:rPr>
            <w:color w:val="000000" w:themeColor="text1"/>
          </w:rPr>
          <w:t xml:space="preserve"> and annual solar radiation</w:t>
        </w:r>
        <w:r w:rsidRPr="00284A7C">
          <w:rPr>
            <w:color w:val="000000" w:themeColor="text1"/>
          </w:rPr>
          <w:t>, while important factor</w:t>
        </w:r>
        <w:r w:rsidR="00CB0C1D" w:rsidRPr="00284A7C">
          <w:rPr>
            <w:color w:val="000000" w:themeColor="text1"/>
          </w:rPr>
          <w:t>s</w:t>
        </w:r>
        <w:r w:rsidRPr="00284A7C">
          <w:rPr>
            <w:color w:val="000000" w:themeColor="text1"/>
          </w:rPr>
          <w:t xml:space="preserve"> driving tree composition in Alaska, w</w:t>
        </w:r>
        <w:r w:rsidR="00CB0C1D" w:rsidRPr="00284A7C">
          <w:rPr>
            <w:color w:val="000000" w:themeColor="text1"/>
          </w:rPr>
          <w:t>ere</w:t>
        </w:r>
        <w:r w:rsidRPr="00284A7C">
          <w:rPr>
            <w:color w:val="000000" w:themeColor="text1"/>
          </w:rPr>
          <w:t xml:space="preserve"> </w:t>
        </w:r>
        <w:r w:rsidR="00A0718F" w:rsidRPr="00284A7C">
          <w:rPr>
            <w:color w:val="000000" w:themeColor="text1"/>
          </w:rPr>
          <w:t xml:space="preserve">ultimately </w:t>
        </w:r>
        <w:r w:rsidRPr="00284A7C">
          <w:rPr>
            <w:color w:val="000000" w:themeColor="text1"/>
          </w:rPr>
          <w:t xml:space="preserve">not included as a variable since </w:t>
        </w:r>
        <w:r w:rsidR="00CB0C1D" w:rsidRPr="00284A7C">
          <w:rPr>
            <w:color w:val="000000" w:themeColor="text1"/>
          </w:rPr>
          <w:t>neither varied</w:t>
        </w:r>
        <w:r w:rsidRPr="00284A7C">
          <w:rPr>
            <w:color w:val="000000" w:themeColor="text1"/>
          </w:rPr>
          <w:t xml:space="preserve"> meaningfully across plots (Fig. </w:t>
        </w:r>
      </w:ins>
      <w:moveToRangeStart w:id="257" w:author="Hayes, Katherine" w:date="2020-09-18T09:45:00Z" w:name="move51314723"/>
      <w:moveTo w:id="258" w:author="Hayes, Katherine" w:date="2020-09-18T09:45:00Z">
        <w:r w:rsidRPr="00284A7C">
          <w:rPr>
            <w:color w:val="000000" w:themeColor="text1"/>
          </w:rPr>
          <w:t xml:space="preserve">S1B). </w:t>
        </w:r>
      </w:moveTo>
      <w:moveToRangeEnd w:id="257"/>
      <w:del w:id="259" w:author="Hayes, Katherine" w:date="2020-09-18T09:45:00Z">
        <w:r w:rsidR="00916905" w:rsidRPr="00F3691B">
          <w:delText>All analys</w:delText>
        </w:r>
        <w:r w:rsidR="004E76FA" w:rsidRPr="00F3691B">
          <w:delText xml:space="preserve">is, model </w:delText>
        </w:r>
        <w:r w:rsidR="001675FB" w:rsidRPr="00F3691B">
          <w:delText>fit,</w:delText>
        </w:r>
        <w:r w:rsidR="004E76FA" w:rsidRPr="00F3691B">
          <w:delText xml:space="preserve"> and selection</w:delText>
        </w:r>
        <w:r w:rsidR="00916905" w:rsidRPr="00F3691B">
          <w:delText xml:space="preserve"> were performed in R</w:delText>
        </w:r>
        <w:r w:rsidR="00CF4F45" w:rsidRPr="00F3691B">
          <w:delText>-Studio</w:delText>
        </w:r>
        <w:r w:rsidR="00916905" w:rsidRPr="00F3691B">
          <w:delText xml:space="preserve"> version </w:delText>
        </w:r>
        <w:r w:rsidR="008678B9" w:rsidRPr="00F3691B">
          <w:delText xml:space="preserve">1.2.1335 </w:delText>
        </w:r>
        <w:r w:rsidR="00916905" w:rsidRPr="00F3691B">
          <w:delText>(R Development Core Team, 201</w:delText>
        </w:r>
        <w:r w:rsidR="001F6997" w:rsidRPr="00F3691B">
          <w:delText>8</w:delText>
        </w:r>
        <w:r w:rsidR="00916905" w:rsidRPr="00F3691B">
          <w:delText xml:space="preserve">) and reported means include </w:delText>
        </w:r>
        <w:r w:rsidR="007D6FF5" w:rsidRPr="00F3691B">
          <w:delText>one</w:delText>
        </w:r>
        <w:r w:rsidR="00916905" w:rsidRPr="00F3691B">
          <w:delText xml:space="preserve"> standard </w:delText>
        </w:r>
        <w:r w:rsidR="00F6410B" w:rsidRPr="00F3691B">
          <w:delText>deviation</w:delText>
        </w:r>
        <w:r w:rsidR="00916905" w:rsidRPr="00F3691B">
          <w:delText>.</w:delText>
        </w:r>
        <w:r w:rsidR="008678B9" w:rsidRPr="00F3691B">
          <w:delText xml:space="preserve"> </w:delText>
        </w:r>
        <w:r w:rsidR="00CF4F45" w:rsidRPr="00F3691B">
          <w:delText>Linear</w:delText>
        </w:r>
        <w:r w:rsidR="00916905" w:rsidRPr="00F3691B">
          <w:delText xml:space="preserve"> </w:delText>
        </w:r>
        <w:r w:rsidR="001675FB" w:rsidRPr="00F3691B">
          <w:delText>mixed models</w:delText>
        </w:r>
        <w:r w:rsidR="00916905" w:rsidRPr="00F3691B">
          <w:delText xml:space="preserve"> were conducted </w:delText>
        </w:r>
        <w:r w:rsidR="004E76FA" w:rsidRPr="00F3691B">
          <w:delText>using</w:delText>
        </w:r>
        <w:r w:rsidR="00916905" w:rsidRPr="00F3691B">
          <w:delText xml:space="preserve"> ‘lme4’ (Bates et al. 2019). </w:delText>
        </w:r>
      </w:del>
      <w:ins w:id="260" w:author="Hayes, Katherine" w:date="2020-09-18T09:45:00Z">
        <w:r w:rsidR="00A0718F" w:rsidRPr="00284A7C">
          <w:rPr>
            <w:color w:val="000000" w:themeColor="text1"/>
          </w:rPr>
          <w:t xml:space="preserve">We evaluated the importance of each variable by comparing the cumulative evidence provided by effect sizes, standard errors and confidence intervals. All GLMs were built using the ‘MASS’ package (Venables and Ripley 202) and all </w:t>
        </w:r>
        <w:r w:rsidR="00A0718F" w:rsidRPr="00284A7C">
          <w:rPr>
            <w:color w:val="000000" w:themeColor="text1"/>
          </w:rPr>
          <w:lastRenderedPageBreak/>
          <w:t xml:space="preserve">analysis, model fit, and selection were performed in R version 3.5.2 (R Core Team, 2018). Reported means include standard errors. </w:t>
        </w:r>
      </w:ins>
    </w:p>
    <w:p w14:paraId="3998686C" w14:textId="5779B87A" w:rsidR="00121729" w:rsidRPr="00284A7C" w:rsidRDefault="00916905" w:rsidP="00AB151D">
      <w:pPr>
        <w:autoSpaceDE w:val="0"/>
        <w:autoSpaceDN w:val="0"/>
        <w:adjustRightInd w:val="0"/>
        <w:spacing w:line="480" w:lineRule="auto"/>
        <w:ind w:firstLine="720"/>
        <w:rPr>
          <w:color w:val="000000" w:themeColor="text1"/>
        </w:rPr>
      </w:pPr>
      <w:r w:rsidRPr="00284A7C">
        <w:rPr>
          <w:color w:val="000000" w:themeColor="text1"/>
        </w:rPr>
        <w:t xml:space="preserve">Because our plots are clustered by design to take advantage of natural experimental </w:t>
      </w:r>
      <w:ins w:id="261" w:author="Hayes, Katherine" w:date="2020-09-18T09:45:00Z">
        <w:r w:rsidR="00611DFA" w:rsidRPr="00284A7C">
          <w:rPr>
            <w:color w:val="000000" w:themeColor="text1"/>
          </w:rPr>
          <w:t>-</w:t>
        </w:r>
      </w:ins>
      <w:r w:rsidRPr="00284A7C">
        <w:rPr>
          <w:color w:val="000000" w:themeColor="text1"/>
        </w:rPr>
        <w:t xml:space="preserve">conditions, spatial autocorrelation </w:t>
      </w:r>
      <w:ins w:id="262" w:author="Hayes, Katherine" w:date="2020-09-18T09:45:00Z">
        <w:r w:rsidR="005C7264" w:rsidRPr="00284A7C">
          <w:rPr>
            <w:color w:val="000000" w:themeColor="text1"/>
          </w:rPr>
          <w:t xml:space="preserve">in density and basal area </w:t>
        </w:r>
      </w:ins>
      <w:r w:rsidRPr="00284A7C">
        <w:rPr>
          <w:color w:val="000000" w:themeColor="text1"/>
        </w:rPr>
        <w:t xml:space="preserve">among plots was assessed </w:t>
      </w:r>
      <w:r w:rsidR="00D270D1" w:rsidRPr="00284A7C">
        <w:rPr>
          <w:color w:val="000000" w:themeColor="text1"/>
        </w:rPr>
        <w:t>using Moran’s I</w:t>
      </w:r>
      <w:r w:rsidR="00D94313" w:rsidRPr="00284A7C">
        <w:rPr>
          <w:color w:val="000000" w:themeColor="text1"/>
        </w:rPr>
        <w:t xml:space="preserve"> (Moran 1950</w:t>
      </w:r>
      <w:del w:id="263" w:author="Hayes, Katherine" w:date="2020-09-18T09:45:00Z">
        <w:r w:rsidR="00D94313" w:rsidRPr="00F3691B">
          <w:delText>)</w:delText>
        </w:r>
        <w:r w:rsidR="00C34E9C" w:rsidRPr="00F3691B">
          <w:delText xml:space="preserve">. </w:delText>
        </w:r>
        <w:r w:rsidRPr="00F3691B">
          <w:delText>We foun</w:delText>
        </w:r>
        <w:r w:rsidR="0070545D" w:rsidRPr="00F3691B">
          <w:delText>d</w:delText>
        </w:r>
        <w:r w:rsidRPr="00F3691B">
          <w:delText xml:space="preserve"> evidence of spatial autocorrelation </w:delText>
        </w:r>
        <w:r w:rsidR="0070545D" w:rsidRPr="00F3691B">
          <w:delText xml:space="preserve">within </w:delText>
        </w:r>
        <w:r w:rsidR="00D165B7" w:rsidRPr="00F3691B">
          <w:delText xml:space="preserve">tree data of </w:delText>
        </w:r>
        <w:r w:rsidR="00C91572" w:rsidRPr="00F3691B">
          <w:delText>l</w:delText>
        </w:r>
        <w:r w:rsidR="0070545D" w:rsidRPr="00F3691B">
          <w:delText>owland plots</w:delText>
        </w:r>
        <w:r w:rsidR="00FE289D" w:rsidRPr="00F3691B">
          <w:delText xml:space="preserve"> but accounted for autocorrelation by including </w:delText>
        </w:r>
        <w:r w:rsidR="001A2390" w:rsidRPr="00F3691B">
          <w:delText>topographic position</w:delText>
        </w:r>
        <w:r w:rsidR="00FE289D" w:rsidRPr="00F3691B">
          <w:delText xml:space="preserve"> as a random effect in LMEs</w:delText>
        </w:r>
      </w:del>
      <w:ins w:id="264" w:author="Hayes, Katherine" w:date="2020-09-18T09:45:00Z">
        <w:r w:rsidR="00D94313" w:rsidRPr="00284A7C">
          <w:rPr>
            <w:color w:val="000000" w:themeColor="text1"/>
          </w:rPr>
          <w:t>)</w:t>
        </w:r>
      </w:ins>
      <w:r w:rsidR="00DB7C73" w:rsidRPr="00284A7C">
        <w:rPr>
          <w:color w:val="000000" w:themeColor="text1"/>
        </w:rPr>
        <w:t xml:space="preserve"> (Table S3).</w:t>
      </w:r>
    </w:p>
    <w:p w14:paraId="351FD637" w14:textId="5172BBB8" w:rsidR="009F67AA" w:rsidRPr="00284A7C" w:rsidRDefault="00D36EE1" w:rsidP="00121729">
      <w:pPr>
        <w:pStyle w:val="Heading1"/>
        <w:rPr>
          <w:rFonts w:cs="Times New Roman"/>
        </w:rPr>
      </w:pPr>
      <w:r w:rsidRPr="00284A7C">
        <w:rPr>
          <w:rFonts w:cs="Times New Roman"/>
        </w:rPr>
        <w:t>Results</w:t>
      </w:r>
    </w:p>
    <w:p w14:paraId="447065BE" w14:textId="6BFF58B7" w:rsidR="00685821" w:rsidRPr="00284A7C" w:rsidRDefault="00BA5400" w:rsidP="00EC344D">
      <w:pPr>
        <w:autoSpaceDE w:val="0"/>
        <w:autoSpaceDN w:val="0"/>
        <w:adjustRightInd w:val="0"/>
        <w:spacing w:line="480" w:lineRule="auto"/>
        <w:ind w:firstLine="720"/>
        <w:rPr>
          <w:ins w:id="265" w:author="Hayes, Katherine" w:date="2020-09-18T09:45:00Z"/>
          <w:color w:val="000000" w:themeColor="text1"/>
        </w:rPr>
      </w:pPr>
      <w:r w:rsidRPr="00284A7C">
        <w:rPr>
          <w:color w:val="000000" w:themeColor="text1"/>
        </w:rPr>
        <w:t xml:space="preserve">Unburned plots were dominated by </w:t>
      </w:r>
      <w:ins w:id="266" w:author="Hayes, Katherine" w:date="2020-09-18T09:45:00Z">
        <w:r w:rsidR="003416F3" w:rsidRPr="00284A7C">
          <w:rPr>
            <w:color w:val="000000" w:themeColor="text1"/>
          </w:rPr>
          <w:t>black spruce</w:t>
        </w:r>
        <w:r w:rsidRPr="00284A7C">
          <w:rPr>
            <w:color w:val="000000" w:themeColor="text1"/>
          </w:rPr>
          <w:t xml:space="preserve">. </w:t>
        </w:r>
        <w:r w:rsidR="00BF583C" w:rsidRPr="00284A7C">
          <w:rPr>
            <w:color w:val="000000" w:themeColor="text1"/>
          </w:rPr>
          <w:t xml:space="preserve">Unburned upland plots </w:t>
        </w:r>
        <w:r w:rsidR="00EF738A" w:rsidRPr="00284A7C">
          <w:rPr>
            <w:color w:val="000000" w:themeColor="text1"/>
          </w:rPr>
          <w:t xml:space="preserve">had larger individual </w:t>
        </w:r>
      </w:ins>
      <w:r w:rsidR="00EF738A" w:rsidRPr="00284A7C">
        <w:rPr>
          <w:color w:val="000000" w:themeColor="text1"/>
        </w:rPr>
        <w:t xml:space="preserve">conifers, </w:t>
      </w:r>
      <w:ins w:id="267" w:author="Hayes, Katherine" w:date="2020-09-18T09:45:00Z">
        <w:r w:rsidR="00EF738A" w:rsidRPr="00284A7C">
          <w:rPr>
            <w:color w:val="000000" w:themeColor="text1"/>
          </w:rPr>
          <w:t xml:space="preserve">as reflected </w:t>
        </w:r>
      </w:ins>
      <w:r w:rsidR="00EF738A" w:rsidRPr="00284A7C">
        <w:rPr>
          <w:color w:val="000000" w:themeColor="text1"/>
        </w:rPr>
        <w:t xml:space="preserve">by </w:t>
      </w:r>
      <w:del w:id="268" w:author="Hayes, Katherine" w:date="2020-09-18T09:45:00Z">
        <w:r w:rsidRPr="00F3691B">
          <w:rPr>
            <w:color w:val="000000" w:themeColor="text1"/>
          </w:rPr>
          <w:delText xml:space="preserve">design. </w:delText>
        </w:r>
        <w:r w:rsidR="00FA491C" w:rsidRPr="00F3691B">
          <w:rPr>
            <w:color w:val="000000" w:themeColor="text1"/>
          </w:rPr>
          <w:delText xml:space="preserve">Both conifer </w:delText>
        </w:r>
      </w:del>
      <w:ins w:id="269" w:author="Hayes, Katherine" w:date="2020-09-18T09:45:00Z">
        <w:r w:rsidR="00EF738A" w:rsidRPr="00284A7C">
          <w:rPr>
            <w:color w:val="000000" w:themeColor="text1"/>
          </w:rPr>
          <w:t xml:space="preserve">greater overall </w:t>
        </w:r>
      </w:ins>
      <w:r w:rsidR="00EF738A" w:rsidRPr="00284A7C">
        <w:rPr>
          <w:color w:val="000000" w:themeColor="text1"/>
        </w:rPr>
        <w:t xml:space="preserve">basal area </w:t>
      </w:r>
      <w:ins w:id="270" w:author="Hayes, Katherine" w:date="2020-09-18T09:45:00Z">
        <w:r w:rsidR="00EF738A" w:rsidRPr="00284A7C">
          <w:rPr>
            <w:color w:val="000000" w:themeColor="text1"/>
          </w:rPr>
          <w:t xml:space="preserve">(mean </w:t>
        </w:r>
        <w:r w:rsidR="00DA51B4" w:rsidRPr="00284A7C">
          <w:rPr>
            <w:color w:val="000000" w:themeColor="text1"/>
          </w:rPr>
          <w:t>0.28</w:t>
        </w:r>
        <w:r w:rsidR="00EF738A" w:rsidRPr="00284A7C">
          <w:rPr>
            <w:color w:val="000000" w:themeColor="text1"/>
          </w:rPr>
          <w:t xml:space="preserve"> m</w:t>
        </w:r>
        <w:r w:rsidR="00EF738A" w:rsidRPr="00284A7C">
          <w:rPr>
            <w:color w:val="000000" w:themeColor="text1"/>
            <w:vertAlign w:val="superscript"/>
          </w:rPr>
          <w:t>2</w:t>
        </w:r>
        <w:r w:rsidR="00EF738A" w:rsidRPr="00284A7C">
          <w:rPr>
            <w:color w:val="000000" w:themeColor="text1"/>
          </w:rPr>
          <w:t xml:space="preserve">/ha, SE </w:t>
        </w:r>
        <w:r w:rsidR="00DA51B4" w:rsidRPr="00284A7C">
          <w:rPr>
            <w:color w:val="000000" w:themeColor="text1"/>
          </w:rPr>
          <w:t>0.02</w:t>
        </w:r>
        <w:r w:rsidR="00EF738A" w:rsidRPr="00284A7C">
          <w:rPr>
            <w:color w:val="000000" w:themeColor="text1"/>
          </w:rPr>
          <w:t xml:space="preserve">), while lowland unburned plots had greater density of conifers (mean 13,057 stems/ha, SE </w:t>
        </w:r>
        <w:r w:rsidR="00DA51B4" w:rsidRPr="00284A7C">
          <w:rPr>
            <w:color w:val="000000" w:themeColor="text1"/>
          </w:rPr>
          <w:t>5147</w:t>
        </w:r>
        <w:r w:rsidR="00EF738A" w:rsidRPr="00284A7C">
          <w:rPr>
            <w:color w:val="000000" w:themeColor="text1"/>
          </w:rPr>
          <w:t xml:space="preserve">). </w:t>
        </w:r>
        <w:r w:rsidR="00BF583C" w:rsidRPr="00284A7C">
          <w:rPr>
            <w:color w:val="000000" w:themeColor="text1"/>
          </w:rPr>
          <w:t>Deciduous species were largely absent from unburned plots</w:t>
        </w:r>
        <w:r w:rsidR="00233C28" w:rsidRPr="00284A7C">
          <w:rPr>
            <w:color w:val="000000" w:themeColor="text1"/>
          </w:rPr>
          <w:t xml:space="preserve"> (Fig. </w:t>
        </w:r>
      </w:ins>
      <w:moveToRangeStart w:id="271" w:author="Hayes, Katherine" w:date="2020-09-18T09:45:00Z" w:name="move51314724"/>
      <w:moveTo w:id="272" w:author="Hayes, Katherine" w:date="2020-09-18T09:45:00Z">
        <w:r w:rsidR="00233C28" w:rsidRPr="00284A7C">
          <w:rPr>
            <w:color w:val="000000" w:themeColor="text1"/>
          </w:rPr>
          <w:t>3)</w:t>
        </w:r>
        <w:r w:rsidR="00BF583C" w:rsidRPr="00284A7C">
          <w:rPr>
            <w:color w:val="000000" w:themeColor="text1"/>
          </w:rPr>
          <w:t xml:space="preserve">. </w:t>
        </w:r>
      </w:moveTo>
      <w:moveToRangeEnd w:id="271"/>
      <w:del w:id="273" w:author="Hayes, Katherine" w:date="2020-09-18T09:45:00Z">
        <w:r w:rsidR="00FA491C" w:rsidRPr="00F3691B">
          <w:rPr>
            <w:color w:val="000000" w:themeColor="text1"/>
          </w:rPr>
          <w:delText>and density</w:delText>
        </w:r>
        <w:r w:rsidR="00D94313" w:rsidRPr="00F3691B">
          <w:rPr>
            <w:color w:val="000000" w:themeColor="text1"/>
          </w:rPr>
          <w:delText xml:space="preserve"> were significantly higher in unburned upland </w:delText>
        </w:r>
        <w:r w:rsidR="001A2390" w:rsidRPr="00F3691B">
          <w:rPr>
            <w:color w:val="000000" w:themeColor="text1"/>
          </w:rPr>
          <w:delText>plots</w:delText>
        </w:r>
        <w:r w:rsidR="00D94313" w:rsidRPr="00F3691B">
          <w:rPr>
            <w:color w:val="000000" w:themeColor="text1"/>
          </w:rPr>
          <w:delText xml:space="preserve"> </w:delText>
        </w:r>
      </w:del>
    </w:p>
    <w:p w14:paraId="3A009B21" w14:textId="7C597ABE" w:rsidR="00096983" w:rsidRPr="00284A7C" w:rsidRDefault="00DE1B5D" w:rsidP="00096983">
      <w:pPr>
        <w:pStyle w:val="Heading2"/>
        <w:rPr>
          <w:ins w:id="274" w:author="Hayes, Katherine" w:date="2020-09-18T09:45:00Z"/>
          <w:rFonts w:ascii="Times New Roman" w:hAnsi="Times New Roman" w:cs="Times New Roman"/>
        </w:rPr>
      </w:pPr>
      <w:ins w:id="275" w:author="Hayes, Katherine" w:date="2020-09-18T09:45:00Z">
        <w:r w:rsidRPr="00284A7C">
          <w:rPr>
            <w:rFonts w:ascii="Times New Roman" w:hAnsi="Times New Roman" w:cs="Times New Roman"/>
          </w:rPr>
          <w:t>Patterns in post-fire regeneration</w:t>
        </w:r>
      </w:ins>
    </w:p>
    <w:p w14:paraId="3E792AAA" w14:textId="3DFB479C" w:rsidR="00096983" w:rsidRPr="00284A7C" w:rsidRDefault="00DE1B5D" w:rsidP="00933550">
      <w:pPr>
        <w:autoSpaceDE w:val="0"/>
        <w:autoSpaceDN w:val="0"/>
        <w:adjustRightInd w:val="0"/>
        <w:spacing w:line="480" w:lineRule="auto"/>
        <w:ind w:firstLine="720"/>
        <w:rPr>
          <w:ins w:id="276" w:author="Hayes, Katherine" w:date="2020-09-18T09:45:00Z"/>
          <w:color w:val="000000" w:themeColor="text1"/>
        </w:rPr>
      </w:pPr>
      <w:ins w:id="277" w:author="Hayes, Katherine" w:date="2020-09-18T09:45:00Z">
        <w:r w:rsidRPr="00284A7C">
          <w:rPr>
            <w:color w:val="000000" w:themeColor="text1"/>
          </w:rPr>
          <w:t>D</w:t>
        </w:r>
        <w:r w:rsidR="00096983" w:rsidRPr="00284A7C">
          <w:rPr>
            <w:color w:val="000000" w:themeColor="text1"/>
          </w:rPr>
          <w:t xml:space="preserve">ensity </w:t>
        </w:r>
        <w:r w:rsidRPr="00284A7C">
          <w:rPr>
            <w:color w:val="000000" w:themeColor="text1"/>
          </w:rPr>
          <w:t xml:space="preserve">of </w:t>
        </w:r>
        <w:r w:rsidR="00233C28" w:rsidRPr="00284A7C">
          <w:rPr>
            <w:color w:val="000000" w:themeColor="text1"/>
          </w:rPr>
          <w:t xml:space="preserve">regeneration </w:t>
        </w:r>
        <w:r w:rsidR="008A5DE6" w:rsidRPr="00284A7C">
          <w:rPr>
            <w:color w:val="000000" w:themeColor="text1"/>
          </w:rPr>
          <w:t xml:space="preserve">of all species was greatest after one </w:t>
        </w:r>
        <w:r w:rsidR="00EA6392" w:rsidRPr="00284A7C">
          <w:rPr>
            <w:color w:val="000000" w:themeColor="text1"/>
          </w:rPr>
          <w:t>fire and</w:t>
        </w:r>
        <w:r w:rsidR="008A5DE6" w:rsidRPr="00284A7C">
          <w:rPr>
            <w:color w:val="000000" w:themeColor="text1"/>
          </w:rPr>
          <w:t xml:space="preserve"> declines in both sites with additional reburning</w:t>
        </w:r>
        <w:r w:rsidR="00EA6392" w:rsidRPr="00284A7C">
          <w:rPr>
            <w:color w:val="000000" w:themeColor="text1"/>
          </w:rPr>
          <w:t>.</w:t>
        </w:r>
        <w:r w:rsidR="00157DEA" w:rsidRPr="00284A7C">
          <w:rPr>
            <w:color w:val="000000" w:themeColor="text1"/>
          </w:rPr>
          <w:t xml:space="preserve"> </w:t>
        </w:r>
        <w:r w:rsidR="008A5DE6" w:rsidRPr="00284A7C">
          <w:rPr>
            <w:color w:val="000000" w:themeColor="text1"/>
          </w:rPr>
          <w:t>In both sites, conifer stem density increases after one fire:</w:t>
        </w:r>
        <w:r w:rsidR="00363113" w:rsidRPr="00284A7C">
          <w:rPr>
            <w:color w:val="000000" w:themeColor="text1"/>
          </w:rPr>
          <w:t xml:space="preserve"> upland conifer </w:t>
        </w:r>
        <w:r w:rsidR="003416F3" w:rsidRPr="00284A7C">
          <w:rPr>
            <w:color w:val="000000" w:themeColor="text1"/>
          </w:rPr>
          <w:t xml:space="preserve">stem </w:t>
        </w:r>
        <w:r w:rsidR="00363113" w:rsidRPr="00284A7C">
          <w:rPr>
            <w:color w:val="000000" w:themeColor="text1"/>
          </w:rPr>
          <w:t>densit</w:t>
        </w:r>
        <w:r w:rsidR="00585785" w:rsidRPr="00284A7C">
          <w:rPr>
            <w:color w:val="000000" w:themeColor="text1"/>
          </w:rPr>
          <w:t>y</w:t>
        </w:r>
        <w:r w:rsidR="00363113" w:rsidRPr="00284A7C">
          <w:rPr>
            <w:color w:val="000000" w:themeColor="text1"/>
          </w:rPr>
          <w:t xml:space="preserve"> increased </w:t>
        </w:r>
        <w:r w:rsidR="007C096C" w:rsidRPr="00284A7C">
          <w:rPr>
            <w:color w:val="000000" w:themeColor="text1"/>
          </w:rPr>
          <w:t>7</w:t>
        </w:r>
        <w:r w:rsidR="00FA2279" w:rsidRPr="00284A7C">
          <w:rPr>
            <w:color w:val="000000" w:themeColor="text1"/>
          </w:rPr>
          <w:t>x</w:t>
        </w:r>
        <w:r w:rsidR="00363113" w:rsidRPr="00284A7C">
          <w:rPr>
            <w:color w:val="000000" w:themeColor="text1"/>
          </w:rPr>
          <w:t xml:space="preserve"> </w:t>
        </w:r>
        <w:r w:rsidR="00233C28" w:rsidRPr="00284A7C">
          <w:rPr>
            <w:color w:val="000000" w:themeColor="text1"/>
          </w:rPr>
          <w:t xml:space="preserve">after one fire </w:t>
        </w:r>
        <w:r w:rsidR="00FA2279" w:rsidRPr="00284A7C">
          <w:rPr>
            <w:color w:val="000000" w:themeColor="text1"/>
          </w:rPr>
          <w:t xml:space="preserve">(relative to unburned plots) </w:t>
        </w:r>
        <w:r w:rsidR="008A5DE6" w:rsidRPr="00284A7C">
          <w:rPr>
            <w:color w:val="000000" w:themeColor="text1"/>
          </w:rPr>
          <w:t>and lowland conifer stem density increased 4x after one fire</w:t>
        </w:r>
        <w:r w:rsidR="00EA6392" w:rsidRPr="00284A7C">
          <w:rPr>
            <w:color w:val="000000" w:themeColor="text1"/>
          </w:rPr>
          <w:t xml:space="preserve"> (Fig. 4)</w:t>
        </w:r>
        <w:r w:rsidR="008A5DE6" w:rsidRPr="00284A7C">
          <w:rPr>
            <w:color w:val="000000" w:themeColor="text1"/>
          </w:rPr>
          <w:t xml:space="preserve">. However, patterns of conifer density in the two sites diverged with additional reburning: upland conifer density </w:t>
        </w:r>
        <w:r w:rsidR="00933550" w:rsidRPr="00284A7C">
          <w:rPr>
            <w:color w:val="000000" w:themeColor="text1"/>
          </w:rPr>
          <w:t>dec</w:t>
        </w:r>
        <w:r w:rsidR="008A5DE6" w:rsidRPr="00284A7C">
          <w:rPr>
            <w:color w:val="000000" w:themeColor="text1"/>
          </w:rPr>
          <w:t>lined</w:t>
        </w:r>
        <w:r w:rsidR="00933550" w:rsidRPr="00284A7C">
          <w:rPr>
            <w:color w:val="000000" w:themeColor="text1"/>
          </w:rPr>
          <w:t xml:space="preserve"> </w:t>
        </w:r>
        <w:r w:rsidR="00363113" w:rsidRPr="00284A7C">
          <w:rPr>
            <w:color w:val="000000" w:themeColor="text1"/>
          </w:rPr>
          <w:t xml:space="preserve">by a factor of </w:t>
        </w:r>
        <w:r w:rsidR="007C096C" w:rsidRPr="00284A7C">
          <w:rPr>
            <w:color w:val="000000" w:themeColor="text1"/>
          </w:rPr>
          <w:t>4</w:t>
        </w:r>
        <w:r w:rsidR="00FA2279" w:rsidRPr="00284A7C">
          <w:rPr>
            <w:color w:val="000000" w:themeColor="text1"/>
          </w:rPr>
          <w:t>x</w:t>
        </w:r>
        <w:r w:rsidR="00585785" w:rsidRPr="00284A7C">
          <w:rPr>
            <w:color w:val="000000" w:themeColor="text1"/>
          </w:rPr>
          <w:t xml:space="preserve"> </w:t>
        </w:r>
        <w:r w:rsidR="00FA2279" w:rsidRPr="00284A7C">
          <w:rPr>
            <w:color w:val="000000" w:themeColor="text1"/>
          </w:rPr>
          <w:t xml:space="preserve">after two fires (relative to the single burn plots) </w:t>
        </w:r>
        <w:r w:rsidR="00585785" w:rsidRPr="00284A7C">
          <w:rPr>
            <w:color w:val="000000" w:themeColor="text1"/>
          </w:rPr>
          <w:t xml:space="preserve">and </w:t>
        </w:r>
        <w:r w:rsidR="008A5DE6" w:rsidRPr="00284A7C">
          <w:rPr>
            <w:color w:val="000000" w:themeColor="text1"/>
          </w:rPr>
          <w:t xml:space="preserve">by </w:t>
        </w:r>
        <w:r w:rsidR="00585785" w:rsidRPr="00284A7C">
          <w:rPr>
            <w:color w:val="000000" w:themeColor="text1"/>
          </w:rPr>
          <w:t>16</w:t>
        </w:r>
        <w:r w:rsidR="00FA2279" w:rsidRPr="00284A7C">
          <w:rPr>
            <w:color w:val="000000" w:themeColor="text1"/>
          </w:rPr>
          <w:t>x after three fires (relative to the twice burned plots)</w:t>
        </w:r>
        <w:r w:rsidR="00585785" w:rsidRPr="00284A7C">
          <w:rPr>
            <w:color w:val="000000" w:themeColor="text1"/>
          </w:rPr>
          <w:t>.</w:t>
        </w:r>
        <w:r w:rsidR="00DF35F2" w:rsidRPr="00284A7C">
          <w:rPr>
            <w:color w:val="000000" w:themeColor="text1"/>
          </w:rPr>
          <w:t xml:space="preserve"> </w:t>
        </w:r>
        <w:r w:rsidR="00585785" w:rsidRPr="00284A7C">
          <w:rPr>
            <w:color w:val="000000" w:themeColor="text1"/>
          </w:rPr>
          <w:t xml:space="preserve">In lowlands, conifer density </w:t>
        </w:r>
        <w:r w:rsidR="00233C28" w:rsidRPr="00284A7C">
          <w:rPr>
            <w:color w:val="000000" w:themeColor="text1"/>
          </w:rPr>
          <w:t>continued to increase by a factor of 1</w:t>
        </w:r>
        <w:r w:rsidR="00920C88" w:rsidRPr="00284A7C">
          <w:rPr>
            <w:color w:val="000000" w:themeColor="text1"/>
          </w:rPr>
          <w:t>x</w:t>
        </w:r>
        <w:r w:rsidR="00233C28" w:rsidRPr="00284A7C">
          <w:rPr>
            <w:color w:val="000000" w:themeColor="text1"/>
          </w:rPr>
          <w:t xml:space="preserve"> after the second</w:t>
        </w:r>
        <w:r w:rsidR="00920C88" w:rsidRPr="00284A7C">
          <w:rPr>
            <w:color w:val="000000" w:themeColor="text1"/>
          </w:rPr>
          <w:t xml:space="preserve"> (relative to once-burned plots)</w:t>
        </w:r>
        <w:r w:rsidR="00233C28" w:rsidRPr="00284A7C">
          <w:rPr>
            <w:color w:val="000000" w:themeColor="text1"/>
          </w:rPr>
          <w:t>, before declining by a factor of 32</w:t>
        </w:r>
        <w:r w:rsidR="00920C88" w:rsidRPr="00284A7C">
          <w:rPr>
            <w:color w:val="000000" w:themeColor="text1"/>
          </w:rPr>
          <w:t>x</w:t>
        </w:r>
        <w:r w:rsidR="00233C28" w:rsidRPr="00284A7C">
          <w:rPr>
            <w:color w:val="000000" w:themeColor="text1"/>
          </w:rPr>
          <w:t xml:space="preserve"> after three fires</w:t>
        </w:r>
        <w:r w:rsidR="00920C88" w:rsidRPr="00284A7C">
          <w:rPr>
            <w:color w:val="000000" w:themeColor="text1"/>
          </w:rPr>
          <w:t xml:space="preserve"> (relative to twice-burned plots)</w:t>
        </w:r>
        <w:r w:rsidR="00233C28" w:rsidRPr="00284A7C">
          <w:rPr>
            <w:color w:val="000000" w:themeColor="text1"/>
          </w:rPr>
          <w:t xml:space="preserve">. </w:t>
        </w:r>
        <w:r w:rsidR="00FC6E49" w:rsidRPr="00284A7C">
          <w:rPr>
            <w:color w:val="000000" w:themeColor="text1"/>
          </w:rPr>
          <w:t>D</w:t>
        </w:r>
        <w:r w:rsidR="00096983" w:rsidRPr="00284A7C">
          <w:rPr>
            <w:color w:val="000000" w:themeColor="text1"/>
          </w:rPr>
          <w:t xml:space="preserve">ensity of deciduous species increased </w:t>
        </w:r>
        <w:r w:rsidR="00A446DA" w:rsidRPr="00284A7C">
          <w:rPr>
            <w:color w:val="000000" w:themeColor="text1"/>
          </w:rPr>
          <w:t xml:space="preserve">in both sites after on fire: </w:t>
        </w:r>
        <w:r w:rsidR="00233C28" w:rsidRPr="00284A7C">
          <w:rPr>
            <w:color w:val="000000" w:themeColor="text1"/>
          </w:rPr>
          <w:t xml:space="preserve">by a factor of </w:t>
        </w:r>
        <w:r w:rsidR="00D467A2" w:rsidRPr="00284A7C">
          <w:rPr>
            <w:color w:val="000000" w:themeColor="text1"/>
          </w:rPr>
          <w:t>164</w:t>
        </w:r>
        <w:r w:rsidR="00920C88" w:rsidRPr="00284A7C">
          <w:rPr>
            <w:color w:val="000000" w:themeColor="text1"/>
          </w:rPr>
          <w:t>x</w:t>
        </w:r>
        <w:r w:rsidR="00233C28" w:rsidRPr="00284A7C">
          <w:rPr>
            <w:color w:val="000000" w:themeColor="text1"/>
          </w:rPr>
          <w:t xml:space="preserve"> </w:t>
        </w:r>
        <w:r w:rsidR="00096983" w:rsidRPr="00284A7C">
          <w:rPr>
            <w:color w:val="000000" w:themeColor="text1"/>
          </w:rPr>
          <w:t xml:space="preserve">after </w:t>
        </w:r>
        <w:r w:rsidR="00233C28" w:rsidRPr="00284A7C">
          <w:rPr>
            <w:color w:val="000000" w:themeColor="text1"/>
          </w:rPr>
          <w:t>one</w:t>
        </w:r>
        <w:r w:rsidR="00096983" w:rsidRPr="00284A7C">
          <w:rPr>
            <w:color w:val="000000" w:themeColor="text1"/>
          </w:rPr>
          <w:t xml:space="preserve"> fire</w:t>
        </w:r>
        <w:r w:rsidR="00233C28" w:rsidRPr="00284A7C">
          <w:rPr>
            <w:color w:val="000000" w:themeColor="text1"/>
          </w:rPr>
          <w:t xml:space="preserve"> </w:t>
        </w:r>
        <w:r w:rsidR="00096983" w:rsidRPr="00284A7C">
          <w:rPr>
            <w:color w:val="000000" w:themeColor="text1"/>
          </w:rPr>
          <w:t>in upland plots</w:t>
        </w:r>
        <w:r w:rsidR="00920C88" w:rsidRPr="00284A7C">
          <w:rPr>
            <w:color w:val="000000" w:themeColor="text1"/>
          </w:rPr>
          <w:t xml:space="preserve"> (relative to unburned plots)</w:t>
        </w:r>
        <w:r w:rsidR="00233C28" w:rsidRPr="00284A7C">
          <w:rPr>
            <w:color w:val="000000" w:themeColor="text1"/>
          </w:rPr>
          <w:t xml:space="preserve">, </w:t>
        </w:r>
        <w:r w:rsidR="00A446DA" w:rsidRPr="00284A7C">
          <w:rPr>
            <w:color w:val="000000" w:themeColor="text1"/>
          </w:rPr>
          <w:t xml:space="preserve">and by a factor of 195x after one fire in the lowland site (relative to unburned plots). In upland plots, deciduous density then </w:t>
        </w:r>
        <w:r w:rsidR="00AB5456" w:rsidRPr="00284A7C">
          <w:rPr>
            <w:color w:val="000000" w:themeColor="text1"/>
          </w:rPr>
          <w:t xml:space="preserve">declined </w:t>
        </w:r>
        <w:r w:rsidR="00920C88" w:rsidRPr="00284A7C">
          <w:rPr>
            <w:color w:val="000000" w:themeColor="text1"/>
          </w:rPr>
          <w:t xml:space="preserve">by </w:t>
        </w:r>
        <w:r w:rsidR="00D467A2" w:rsidRPr="00284A7C">
          <w:rPr>
            <w:color w:val="000000" w:themeColor="text1"/>
          </w:rPr>
          <w:t>a factor of 2x</w:t>
        </w:r>
        <w:r w:rsidR="00920C88" w:rsidRPr="00284A7C">
          <w:rPr>
            <w:color w:val="000000" w:themeColor="text1"/>
          </w:rPr>
          <w:t xml:space="preserve"> after two fires (relative to once-burned plots) and</w:t>
        </w:r>
        <w:r w:rsidR="00A50A50" w:rsidRPr="00284A7C">
          <w:rPr>
            <w:color w:val="000000" w:themeColor="text1"/>
          </w:rPr>
          <w:t xml:space="preserve"> </w:t>
        </w:r>
        <w:r w:rsidR="00A50A50" w:rsidRPr="00284A7C">
          <w:rPr>
            <w:color w:val="000000" w:themeColor="text1"/>
          </w:rPr>
          <w:lastRenderedPageBreak/>
          <w:t>continued to decline</w:t>
        </w:r>
        <w:r w:rsidR="00920C88" w:rsidRPr="00284A7C">
          <w:rPr>
            <w:color w:val="000000" w:themeColor="text1"/>
          </w:rPr>
          <w:t xml:space="preserve"> by</w:t>
        </w:r>
        <w:r w:rsidR="00A446DA" w:rsidRPr="00284A7C">
          <w:rPr>
            <w:color w:val="000000" w:themeColor="text1"/>
          </w:rPr>
          <w:t xml:space="preserve"> an additional</w:t>
        </w:r>
        <w:r w:rsidR="00920C88" w:rsidRPr="00284A7C">
          <w:rPr>
            <w:color w:val="000000" w:themeColor="text1"/>
          </w:rPr>
          <w:t xml:space="preserve"> </w:t>
        </w:r>
        <w:r w:rsidR="007C096C" w:rsidRPr="00284A7C">
          <w:rPr>
            <w:color w:val="000000" w:themeColor="text1"/>
          </w:rPr>
          <w:t>2</w:t>
        </w:r>
        <w:r w:rsidR="00A446DA" w:rsidRPr="00284A7C">
          <w:rPr>
            <w:color w:val="000000" w:themeColor="text1"/>
          </w:rPr>
          <w:t>x</w:t>
        </w:r>
        <w:r w:rsidR="00920C88" w:rsidRPr="00284A7C">
          <w:rPr>
            <w:color w:val="000000" w:themeColor="text1"/>
          </w:rPr>
          <w:t xml:space="preserve"> after three (relative to twice-burned plots)</w:t>
        </w:r>
        <w:r w:rsidR="00AB5456" w:rsidRPr="00284A7C">
          <w:rPr>
            <w:color w:val="000000" w:themeColor="text1"/>
          </w:rPr>
          <w:t xml:space="preserve">. In lowland plots, deciduous density increased </w:t>
        </w:r>
        <w:r w:rsidR="00A446DA" w:rsidRPr="00284A7C">
          <w:rPr>
            <w:color w:val="000000" w:themeColor="text1"/>
          </w:rPr>
          <w:t xml:space="preserve">by </w:t>
        </w:r>
        <w:r w:rsidR="00AB5456" w:rsidRPr="00284A7C">
          <w:rPr>
            <w:color w:val="000000" w:themeColor="text1"/>
          </w:rPr>
          <w:t xml:space="preserve">a factor of </w:t>
        </w:r>
        <w:r w:rsidR="007C096C" w:rsidRPr="00284A7C">
          <w:rPr>
            <w:color w:val="000000" w:themeColor="text1"/>
          </w:rPr>
          <w:t>3</w:t>
        </w:r>
        <w:r w:rsidR="00D467A2" w:rsidRPr="00284A7C">
          <w:rPr>
            <w:color w:val="000000" w:themeColor="text1"/>
          </w:rPr>
          <w:t>x</w:t>
        </w:r>
        <w:r w:rsidR="00AB5456" w:rsidRPr="00284A7C">
          <w:rPr>
            <w:color w:val="000000" w:themeColor="text1"/>
          </w:rPr>
          <w:t xml:space="preserve"> after two fires</w:t>
        </w:r>
        <w:r w:rsidR="00D467A2" w:rsidRPr="00284A7C">
          <w:rPr>
            <w:color w:val="000000" w:themeColor="text1"/>
          </w:rPr>
          <w:t xml:space="preserve"> (relative to once-burned plots) and by a factor of </w:t>
        </w:r>
        <w:r w:rsidR="007C096C" w:rsidRPr="00284A7C">
          <w:rPr>
            <w:color w:val="000000" w:themeColor="text1"/>
          </w:rPr>
          <w:t>2</w:t>
        </w:r>
        <w:r w:rsidR="00D467A2" w:rsidRPr="00284A7C">
          <w:rPr>
            <w:color w:val="000000" w:themeColor="text1"/>
          </w:rPr>
          <w:t>x after three fires (relative to twice-burned plots)</w:t>
        </w:r>
        <w:r w:rsidR="00157DEA" w:rsidRPr="00284A7C">
          <w:rPr>
            <w:color w:val="000000" w:themeColor="text1"/>
          </w:rPr>
          <w:t xml:space="preserve">, </w:t>
        </w:r>
        <w:r w:rsidR="00AB5456" w:rsidRPr="00284A7C">
          <w:rPr>
            <w:color w:val="000000" w:themeColor="text1"/>
          </w:rPr>
          <w:t>a slower trend</w:t>
        </w:r>
        <w:r w:rsidR="00FA2279" w:rsidRPr="00284A7C">
          <w:rPr>
            <w:color w:val="000000" w:themeColor="text1"/>
          </w:rPr>
          <w:t xml:space="preserve"> </w:t>
        </w:r>
      </w:ins>
      <w:r w:rsidR="00157DEA" w:rsidRPr="00284A7C">
        <w:rPr>
          <w:color w:val="000000" w:themeColor="text1"/>
        </w:rPr>
        <w:t xml:space="preserve">compared to </w:t>
      </w:r>
      <w:del w:id="278" w:author="Hayes, Katherine" w:date="2020-09-18T09:45:00Z">
        <w:r w:rsidR="00D94313" w:rsidRPr="00F3691B">
          <w:rPr>
            <w:color w:val="000000" w:themeColor="text1"/>
          </w:rPr>
          <w:delText>lowland counterparts (</w:delText>
        </w:r>
        <w:r w:rsidR="002133FA" w:rsidRPr="00F3691B">
          <w:rPr>
            <w:color w:val="000000" w:themeColor="text1"/>
          </w:rPr>
          <w:delText>Dunn’s</w:delText>
        </w:r>
        <w:r w:rsidR="00D94313" w:rsidRPr="00F3691B">
          <w:rPr>
            <w:color w:val="000000" w:themeColor="text1"/>
          </w:rPr>
          <w:delText xml:space="preserve"> test,</w:delText>
        </w:r>
      </w:del>
      <w:ins w:id="279" w:author="Hayes, Katherine" w:date="2020-09-18T09:45:00Z">
        <w:r w:rsidR="00157DEA" w:rsidRPr="00284A7C">
          <w:rPr>
            <w:color w:val="000000" w:themeColor="text1"/>
          </w:rPr>
          <w:t xml:space="preserve">upland plots </w:t>
        </w:r>
        <w:r w:rsidR="00FA2279" w:rsidRPr="00284A7C">
          <w:rPr>
            <w:color w:val="000000" w:themeColor="text1"/>
          </w:rPr>
          <w:t>(for numerical values, see Fig. 4)</w:t>
        </w:r>
        <w:r w:rsidR="00AB5456" w:rsidRPr="00284A7C">
          <w:rPr>
            <w:color w:val="000000" w:themeColor="text1"/>
          </w:rPr>
          <w:t>.</w:t>
        </w:r>
      </w:ins>
    </w:p>
    <w:p w14:paraId="12421779" w14:textId="6BF7117F" w:rsidR="00FE289D" w:rsidRPr="00284A7C" w:rsidRDefault="00A446DA" w:rsidP="00270A95">
      <w:pPr>
        <w:autoSpaceDE w:val="0"/>
        <w:autoSpaceDN w:val="0"/>
        <w:adjustRightInd w:val="0"/>
        <w:spacing w:line="480" w:lineRule="auto"/>
        <w:ind w:firstLine="720"/>
        <w:rPr>
          <w:color w:val="000000" w:themeColor="text1"/>
        </w:rPr>
      </w:pPr>
      <w:ins w:id="280" w:author="Hayes, Katherine" w:date="2020-09-18T09:45:00Z">
        <w:r w:rsidRPr="00284A7C">
          <w:rPr>
            <w:color w:val="000000" w:themeColor="text1"/>
          </w:rPr>
          <w:t>Regeneration of</w:t>
        </w:r>
      </w:ins>
      <w:r w:rsidRPr="00284A7C">
        <w:rPr>
          <w:color w:val="000000" w:themeColor="text1"/>
        </w:rPr>
        <w:t xml:space="preserve"> basal area </w:t>
      </w:r>
      <w:del w:id="281" w:author="Hayes, Katherine" w:date="2020-09-18T09:45:00Z">
        <w:r w:rsidR="00D94313" w:rsidRPr="00F3691B">
          <w:rPr>
            <w:color w:val="000000" w:themeColor="text1"/>
          </w:rPr>
          <w:delText xml:space="preserve">p = </w:delText>
        </w:r>
        <w:r w:rsidR="00FA491C" w:rsidRPr="00F3691B">
          <w:rPr>
            <w:color w:val="000000" w:themeColor="text1"/>
          </w:rPr>
          <w:delText>&lt;0.001, density p = &lt;0.001</w:delText>
        </w:r>
        <w:r w:rsidR="00BA5400" w:rsidRPr="00F3691B">
          <w:rPr>
            <w:color w:val="000000" w:themeColor="text1"/>
          </w:rPr>
          <w:delText xml:space="preserve">; </w:delText>
        </w:r>
        <w:r w:rsidR="00D94313" w:rsidRPr="00F3691B">
          <w:rPr>
            <w:color w:val="000000" w:themeColor="text1"/>
          </w:rPr>
          <w:delText xml:space="preserve">Fig. </w:delText>
        </w:r>
        <w:r w:rsidR="00EA5063" w:rsidRPr="00F3691B">
          <w:rPr>
            <w:color w:val="000000" w:themeColor="text1"/>
          </w:rPr>
          <w:delText>3</w:delText>
        </w:r>
        <w:r w:rsidR="00D94313" w:rsidRPr="00F3691B">
          <w:rPr>
            <w:color w:val="000000" w:themeColor="text1"/>
          </w:rPr>
          <w:delText>).</w:delText>
        </w:r>
        <w:r w:rsidR="002A2579" w:rsidRPr="00F3691B">
          <w:rPr>
            <w:color w:val="000000" w:themeColor="text1"/>
          </w:rPr>
          <w:delText xml:space="preserve"> </w:delText>
        </w:r>
      </w:del>
      <w:ins w:id="282" w:author="Hayes, Katherine" w:date="2020-09-18T09:45:00Z">
        <w:r w:rsidRPr="00284A7C">
          <w:rPr>
            <w:color w:val="000000" w:themeColor="text1"/>
          </w:rPr>
          <w:t>followed a similar trend</w:t>
        </w:r>
        <w:r w:rsidR="006679BC" w:rsidRPr="00284A7C">
          <w:rPr>
            <w:color w:val="000000" w:themeColor="text1"/>
          </w:rPr>
          <w:t>: a</w:t>
        </w:r>
        <w:r w:rsidR="00096983" w:rsidRPr="00284A7C">
          <w:rPr>
            <w:color w:val="000000" w:themeColor="text1"/>
          </w:rPr>
          <w:t xml:space="preserve">fter one fire, deciduous basal area </w:t>
        </w:r>
        <w:r w:rsidR="00D467A2" w:rsidRPr="00284A7C">
          <w:rPr>
            <w:color w:val="000000" w:themeColor="text1"/>
          </w:rPr>
          <w:t xml:space="preserve">declines by a factor of </w:t>
        </w:r>
        <w:r w:rsidR="00EE6B1B" w:rsidRPr="00284A7C">
          <w:rPr>
            <w:color w:val="000000" w:themeColor="text1"/>
          </w:rPr>
          <w:t>2</w:t>
        </w:r>
        <w:r w:rsidR="00157DEA" w:rsidRPr="00284A7C">
          <w:rPr>
            <w:color w:val="000000" w:themeColor="text1"/>
          </w:rPr>
          <w:t>4</w:t>
        </w:r>
        <w:r w:rsidR="00EE6B1B" w:rsidRPr="00284A7C">
          <w:rPr>
            <w:color w:val="000000" w:themeColor="text1"/>
          </w:rPr>
          <w:t>x in uplands</w:t>
        </w:r>
        <w:r w:rsidR="006679BC" w:rsidRPr="00284A7C">
          <w:rPr>
            <w:color w:val="000000" w:themeColor="text1"/>
          </w:rPr>
          <w:t xml:space="preserve"> </w:t>
        </w:r>
        <w:r w:rsidR="00EE6B1B" w:rsidRPr="00284A7C">
          <w:rPr>
            <w:color w:val="000000" w:themeColor="text1"/>
          </w:rPr>
          <w:t xml:space="preserve">and </w:t>
        </w:r>
        <w:r w:rsidR="006679BC" w:rsidRPr="00284A7C">
          <w:rPr>
            <w:color w:val="000000" w:themeColor="text1"/>
          </w:rPr>
          <w:t xml:space="preserve">by </w:t>
        </w:r>
        <w:r w:rsidR="00D467A2" w:rsidRPr="00284A7C">
          <w:rPr>
            <w:color w:val="000000" w:themeColor="text1"/>
          </w:rPr>
          <w:t>a factor of 2</w:t>
        </w:r>
        <w:r w:rsidR="00EE6B1B" w:rsidRPr="00284A7C">
          <w:rPr>
            <w:color w:val="000000" w:themeColor="text1"/>
          </w:rPr>
          <w:t>0</w:t>
        </w:r>
        <w:r w:rsidR="00D467A2" w:rsidRPr="00284A7C">
          <w:rPr>
            <w:color w:val="000000" w:themeColor="text1"/>
          </w:rPr>
          <w:t>x</w:t>
        </w:r>
        <w:r w:rsidR="006679BC" w:rsidRPr="00284A7C">
          <w:rPr>
            <w:color w:val="000000" w:themeColor="text1"/>
          </w:rPr>
          <w:t xml:space="preserve"> in lowlands </w:t>
        </w:r>
        <w:r w:rsidR="00EE6B1B" w:rsidRPr="00284A7C">
          <w:rPr>
            <w:color w:val="000000" w:themeColor="text1"/>
          </w:rPr>
          <w:t>(compared with respective unburned plots). Deciduous basal area then increases by a factor of 1</w:t>
        </w:r>
        <w:r w:rsidR="00157DEA" w:rsidRPr="00284A7C">
          <w:rPr>
            <w:color w:val="000000" w:themeColor="text1"/>
          </w:rPr>
          <w:t>5</w:t>
        </w:r>
        <w:r w:rsidR="00EE6B1B" w:rsidRPr="00284A7C">
          <w:rPr>
            <w:color w:val="000000" w:themeColor="text1"/>
          </w:rPr>
          <w:t xml:space="preserve">x in upland plots but declines by a factor of </w:t>
        </w:r>
        <w:r w:rsidR="0048075C" w:rsidRPr="00284A7C">
          <w:rPr>
            <w:color w:val="000000" w:themeColor="text1"/>
          </w:rPr>
          <w:t>2</w:t>
        </w:r>
        <w:r w:rsidR="00EE6B1B" w:rsidRPr="00284A7C">
          <w:rPr>
            <w:color w:val="000000" w:themeColor="text1"/>
          </w:rPr>
          <w:t>x in lowland plots, relative to respective once-burned plots in each site. After three fires, deciduous basal area increases by a factor of 2</w:t>
        </w:r>
        <w:r w:rsidR="007C096C" w:rsidRPr="00284A7C">
          <w:rPr>
            <w:color w:val="000000" w:themeColor="text1"/>
          </w:rPr>
          <w:t>x</w:t>
        </w:r>
        <w:r w:rsidR="00EE6B1B" w:rsidRPr="00284A7C">
          <w:rPr>
            <w:color w:val="000000" w:themeColor="text1"/>
          </w:rPr>
          <w:t xml:space="preserve"> in upland plots and by 2x in lowlands, compared to twice-burned plots </w:t>
        </w:r>
        <w:r w:rsidR="00096983" w:rsidRPr="00284A7C">
          <w:rPr>
            <w:color w:val="000000" w:themeColor="text1"/>
          </w:rPr>
          <w:t xml:space="preserve">(Fig. </w:t>
        </w:r>
        <w:r w:rsidR="006679BC" w:rsidRPr="00284A7C">
          <w:rPr>
            <w:color w:val="000000" w:themeColor="text1"/>
          </w:rPr>
          <w:t>5</w:t>
        </w:r>
        <w:r w:rsidR="00096983" w:rsidRPr="00284A7C">
          <w:rPr>
            <w:color w:val="000000" w:themeColor="text1"/>
          </w:rPr>
          <w:t>).</w:t>
        </w:r>
      </w:ins>
      <w:r w:rsidR="00860B30" w:rsidRPr="00284A7C">
        <w:rPr>
          <w:color w:val="000000" w:themeColor="text1"/>
        </w:rPr>
        <w:t xml:space="preserve"> </w:t>
      </w:r>
    </w:p>
    <w:p w14:paraId="00672F93" w14:textId="77777777" w:rsidR="00096983" w:rsidRPr="00F3691B" w:rsidRDefault="00096983" w:rsidP="00096983">
      <w:pPr>
        <w:pStyle w:val="Heading2"/>
        <w:rPr>
          <w:del w:id="283" w:author="Hayes, Katherine" w:date="2020-09-18T09:45:00Z"/>
          <w:rFonts w:ascii="Times New Roman" w:hAnsi="Times New Roman" w:cs="Times New Roman"/>
        </w:rPr>
      </w:pPr>
      <w:del w:id="284" w:author="Hayes, Katherine" w:date="2020-09-18T09:45:00Z">
        <w:r w:rsidRPr="00F3691B">
          <w:rPr>
            <w:rFonts w:ascii="Times New Roman" w:hAnsi="Times New Roman" w:cs="Times New Roman"/>
          </w:rPr>
          <w:delText>Post-fire conifer and deciduous density</w:delText>
        </w:r>
      </w:del>
    </w:p>
    <w:p w14:paraId="1198C663" w14:textId="77777777" w:rsidR="00096983" w:rsidRPr="00F3691B" w:rsidRDefault="00096983" w:rsidP="00270A95">
      <w:pPr>
        <w:autoSpaceDE w:val="0"/>
        <w:autoSpaceDN w:val="0"/>
        <w:adjustRightInd w:val="0"/>
        <w:spacing w:line="480" w:lineRule="auto"/>
        <w:ind w:firstLine="720"/>
        <w:rPr>
          <w:del w:id="285" w:author="Hayes, Katherine" w:date="2020-09-18T09:45:00Z"/>
          <w:color w:val="000000" w:themeColor="text1"/>
        </w:rPr>
      </w:pPr>
      <w:del w:id="286" w:author="Hayes, Katherine" w:date="2020-09-18T09:45:00Z">
        <w:r w:rsidRPr="00F3691B">
          <w:delText>T</w:delText>
        </w:r>
        <w:r w:rsidR="00F069AB" w:rsidRPr="00F3691B">
          <w:delText>otal t</w:delText>
        </w:r>
        <w:r w:rsidRPr="00F3691B">
          <w:delText>ree density was highest in unburned plots in both sites</w:delText>
        </w:r>
        <w:r w:rsidRPr="00F3691B">
          <w:rPr>
            <w:color w:val="000000" w:themeColor="text1"/>
          </w:rPr>
          <w:delText xml:space="preserve"> (mean 2,622 stems per ha, SD 1,568 in uplands and 1,222 stems/ha, SD 703 in lowlands) </w:delText>
        </w:r>
        <w:r w:rsidRPr="00F3691B">
          <w:delText>and declined</w:delText>
        </w:r>
        <w:r w:rsidR="00EB6BD1" w:rsidRPr="00F3691B">
          <w:delText xml:space="preserve"> overall</w:delText>
        </w:r>
        <w:r w:rsidRPr="00F3691B">
          <w:delText xml:space="preserve"> with continued reburning in both upland and lowland plots (Fig. </w:delText>
        </w:r>
        <w:r w:rsidR="00B768BD" w:rsidRPr="00F3691B">
          <w:delText>4</w:delText>
        </w:r>
        <w:r w:rsidRPr="00F3691B">
          <w:delText xml:space="preserve">). </w:delText>
        </w:r>
        <w:r w:rsidRPr="00F3691B">
          <w:rPr>
            <w:color w:val="000000" w:themeColor="text1"/>
          </w:rPr>
          <w:delText xml:space="preserve">Conifer density declined sharply after one fire in both sites and remained low with each additional fire. </w:delText>
        </w:r>
        <w:r w:rsidR="00081895" w:rsidRPr="00F3691B">
          <w:rPr>
            <w:color w:val="000000" w:themeColor="text1"/>
          </w:rPr>
          <w:delText>The pattern of pairwise differences in deciduous density differed between upland and lowland plots</w:delText>
        </w:r>
        <w:r w:rsidRPr="00F3691B">
          <w:rPr>
            <w:color w:val="000000" w:themeColor="text1"/>
          </w:rPr>
          <w:delText>: density of deciduous species increased significantly after 2 fires in upland plots (p= &lt;0.001) but did not increase significantly until after three fires in lowland counterparts (p = &lt;0.001) (Table S</w:delText>
        </w:r>
        <w:r w:rsidR="00B768BD" w:rsidRPr="00F3691B">
          <w:rPr>
            <w:color w:val="000000" w:themeColor="text1"/>
          </w:rPr>
          <w:delText>5</w:delText>
        </w:r>
        <w:r w:rsidRPr="00F3691B">
          <w:rPr>
            <w:color w:val="000000" w:themeColor="text1"/>
          </w:rPr>
          <w:delText xml:space="preserve">). </w:delText>
        </w:r>
      </w:del>
    </w:p>
    <w:p w14:paraId="2CFF8F58" w14:textId="77777777" w:rsidR="00096983" w:rsidRPr="00F3691B" w:rsidRDefault="00096983" w:rsidP="00096983">
      <w:pPr>
        <w:pStyle w:val="Heading2"/>
        <w:rPr>
          <w:del w:id="287" w:author="Hayes, Katherine" w:date="2020-09-18T09:45:00Z"/>
          <w:rFonts w:ascii="Times New Roman" w:hAnsi="Times New Roman" w:cs="Times New Roman"/>
        </w:rPr>
      </w:pPr>
      <w:del w:id="288" w:author="Hayes, Katherine" w:date="2020-09-18T09:45:00Z">
        <w:r w:rsidRPr="00F3691B">
          <w:rPr>
            <w:rFonts w:ascii="Times New Roman" w:hAnsi="Times New Roman" w:cs="Times New Roman"/>
          </w:rPr>
          <w:delText>Post-fire conifer and deciduous basal area</w:delText>
        </w:r>
      </w:del>
    </w:p>
    <w:p w14:paraId="632B00D5" w14:textId="77777777" w:rsidR="00FE289D" w:rsidRPr="00F3691B" w:rsidRDefault="00096983" w:rsidP="00270A95">
      <w:pPr>
        <w:autoSpaceDE w:val="0"/>
        <w:autoSpaceDN w:val="0"/>
        <w:adjustRightInd w:val="0"/>
        <w:spacing w:line="480" w:lineRule="auto"/>
        <w:ind w:firstLine="720"/>
        <w:rPr>
          <w:del w:id="289" w:author="Hayes, Katherine" w:date="2020-09-18T09:45:00Z"/>
          <w:color w:val="FF0000"/>
        </w:rPr>
      </w:pPr>
      <w:del w:id="290" w:author="Hayes, Katherine" w:date="2020-09-18T09:45:00Z">
        <w:r w:rsidRPr="00F3691B">
          <w:rPr>
            <w:color w:val="000000" w:themeColor="text1"/>
          </w:rPr>
          <w:delText>Similar to tree density, conifer basal area declined significantly after one fire in both sites and never recovered</w:delText>
        </w:r>
        <w:r w:rsidR="001A2390" w:rsidRPr="00F3691B">
          <w:rPr>
            <w:color w:val="000000" w:themeColor="text1"/>
          </w:rPr>
          <w:delText xml:space="preserve"> to unburned levels</w:delText>
        </w:r>
        <w:r w:rsidRPr="00F3691B">
          <w:rPr>
            <w:color w:val="000000" w:themeColor="text1"/>
          </w:rPr>
          <w:delText xml:space="preserve"> (Dunn’s test, upland p = &lt;0.001, lowland p = &lt;0.001) (Fig. 6</w:delText>
        </w:r>
        <w:r w:rsidR="00B768BD" w:rsidRPr="00F3691B">
          <w:rPr>
            <w:color w:val="000000" w:themeColor="text1"/>
          </w:rPr>
          <w:delText>, Table S</w:delText>
        </w:r>
        <w:r w:rsidR="00673E4F" w:rsidRPr="00F3691B">
          <w:rPr>
            <w:color w:val="000000" w:themeColor="text1"/>
          </w:rPr>
          <w:delText>5</w:delText>
        </w:r>
        <w:r w:rsidRPr="00F3691B">
          <w:rPr>
            <w:color w:val="000000" w:themeColor="text1"/>
          </w:rPr>
          <w:delText>). After one fire, deciduous basal area increased significantly with each reburn in both sites (Fig. 6).</w:delText>
        </w:r>
      </w:del>
    </w:p>
    <w:p w14:paraId="03CBE3F1" w14:textId="77777777" w:rsidR="00C63BCA" w:rsidRPr="00F3691B" w:rsidRDefault="00972B8E" w:rsidP="001A2F0F">
      <w:pPr>
        <w:pStyle w:val="Heading2"/>
        <w:rPr>
          <w:del w:id="291" w:author="Hayes, Katherine" w:date="2020-09-18T09:45:00Z"/>
          <w:rFonts w:ascii="Times New Roman" w:hAnsi="Times New Roman" w:cs="Times New Roman"/>
        </w:rPr>
      </w:pPr>
      <w:del w:id="292" w:author="Hayes, Katherine" w:date="2020-09-18T09:45:00Z">
        <w:r w:rsidRPr="00F3691B">
          <w:rPr>
            <w:rFonts w:ascii="Times New Roman" w:hAnsi="Times New Roman" w:cs="Times New Roman"/>
          </w:rPr>
          <w:delText xml:space="preserve">Patterns in species </w:delText>
        </w:r>
        <w:r w:rsidR="008D3841" w:rsidRPr="00F3691B">
          <w:rPr>
            <w:rFonts w:ascii="Times New Roman" w:hAnsi="Times New Roman" w:cs="Times New Roman"/>
          </w:rPr>
          <w:delText>presence</w:delText>
        </w:r>
      </w:del>
    </w:p>
    <w:p w14:paraId="1C156D56" w14:textId="569E9579" w:rsidR="00270A95" w:rsidRPr="00284A7C" w:rsidRDefault="00BA5400" w:rsidP="00270A95">
      <w:pPr>
        <w:autoSpaceDE w:val="0"/>
        <w:autoSpaceDN w:val="0"/>
        <w:adjustRightInd w:val="0"/>
        <w:spacing w:line="480" w:lineRule="auto"/>
        <w:ind w:firstLine="720"/>
        <w:rPr>
          <w:b/>
          <w:color w:val="000000" w:themeColor="text1"/>
        </w:rPr>
      </w:pPr>
      <w:del w:id="293" w:author="Hayes, Katherine" w:date="2020-09-18T09:45:00Z">
        <w:r w:rsidRPr="00F3691B">
          <w:delText>A</w:delText>
        </w:r>
        <w:r w:rsidR="000A3FE0" w:rsidRPr="00F3691B">
          <w:delText xml:space="preserve">ll burned </w:delText>
        </w:r>
      </w:del>
      <w:ins w:id="294" w:author="Hayes, Katherine" w:date="2020-09-18T09:45:00Z">
        <w:r w:rsidR="00A446DA" w:rsidRPr="00284A7C">
          <w:rPr>
            <w:color w:val="000000" w:themeColor="text1"/>
          </w:rPr>
          <w:t>Composition of a</w:t>
        </w:r>
        <w:r w:rsidR="000A3FE0" w:rsidRPr="00284A7C">
          <w:rPr>
            <w:color w:val="000000" w:themeColor="text1"/>
          </w:rPr>
          <w:t xml:space="preserve">ll burned </w:t>
        </w:r>
        <w:r w:rsidR="00860B30" w:rsidRPr="00284A7C">
          <w:rPr>
            <w:color w:val="000000" w:themeColor="text1"/>
          </w:rPr>
          <w:t>plots</w:t>
        </w:r>
        <w:r w:rsidR="000A3FE0" w:rsidRPr="00284A7C">
          <w:rPr>
            <w:color w:val="000000" w:themeColor="text1"/>
          </w:rPr>
          <w:t xml:space="preserve"> </w:t>
        </w:r>
        <w:r w:rsidR="00A446DA" w:rsidRPr="00284A7C">
          <w:rPr>
            <w:color w:val="000000" w:themeColor="text1"/>
          </w:rPr>
          <w:t>was primarily</w:t>
        </w:r>
        <w:r w:rsidR="000A3FE0" w:rsidRPr="00284A7C">
          <w:rPr>
            <w:color w:val="000000" w:themeColor="text1"/>
          </w:rPr>
          <w:t xml:space="preserve"> deciduous species</w:t>
        </w:r>
        <w:r w:rsidR="001B0AB8" w:rsidRPr="00284A7C">
          <w:rPr>
            <w:color w:val="000000" w:themeColor="text1"/>
          </w:rPr>
          <w:t xml:space="preserve">, but </w:t>
        </w:r>
        <w:r w:rsidR="00860B30" w:rsidRPr="00284A7C">
          <w:rPr>
            <w:color w:val="000000" w:themeColor="text1"/>
          </w:rPr>
          <w:t xml:space="preserve">the specific species present differed between upland and lowland </w:t>
        </w:r>
      </w:ins>
      <w:r w:rsidR="00860B30" w:rsidRPr="00284A7C">
        <w:rPr>
          <w:color w:val="000000" w:themeColor="text1"/>
        </w:rPr>
        <w:t>sites</w:t>
      </w:r>
      <w:r w:rsidR="0030646A" w:rsidRPr="00284A7C">
        <w:rPr>
          <w:color w:val="000000" w:themeColor="text1"/>
        </w:rPr>
        <w:t xml:space="preserve"> </w:t>
      </w:r>
      <w:del w:id="295" w:author="Hayes, Katherine" w:date="2020-09-18T09:45:00Z">
        <w:r w:rsidR="000A3FE0" w:rsidRPr="00F3691B">
          <w:delText>were dominated in abundance by deciduous species</w:delText>
        </w:r>
        <w:r w:rsidR="0030646A" w:rsidRPr="00F3691B">
          <w:delText xml:space="preserve"> </w:delText>
        </w:r>
      </w:del>
      <w:r w:rsidR="0030646A" w:rsidRPr="00284A7C">
        <w:rPr>
          <w:color w:val="000000" w:themeColor="text1"/>
        </w:rPr>
        <w:t xml:space="preserve">(Fig. </w:t>
      </w:r>
      <w:r w:rsidR="00673E4F" w:rsidRPr="00284A7C">
        <w:rPr>
          <w:color w:val="000000" w:themeColor="text1"/>
        </w:rPr>
        <w:t>6</w:t>
      </w:r>
      <w:r w:rsidR="0030646A" w:rsidRPr="00284A7C">
        <w:rPr>
          <w:color w:val="000000" w:themeColor="text1"/>
        </w:rPr>
        <w:t>)</w:t>
      </w:r>
      <w:r w:rsidR="000A3FE0" w:rsidRPr="00284A7C">
        <w:rPr>
          <w:color w:val="000000" w:themeColor="text1"/>
        </w:rPr>
        <w:t xml:space="preserve">. Once-, twice- and thrice-burned </w:t>
      </w:r>
      <w:del w:id="296" w:author="Hayes, Katherine" w:date="2020-09-18T09:45:00Z">
        <w:r w:rsidR="000A3FE0" w:rsidRPr="00F3691B">
          <w:delText>upland canopies were</w:delText>
        </w:r>
      </w:del>
      <w:ins w:id="297" w:author="Hayes, Katherine" w:date="2020-09-18T09:45:00Z">
        <w:r w:rsidR="000B78DB" w:rsidRPr="00284A7C">
          <w:rPr>
            <w:color w:val="000000" w:themeColor="text1"/>
          </w:rPr>
          <w:t>lowland</w:t>
        </w:r>
        <w:r w:rsidR="00BF583C" w:rsidRPr="00284A7C">
          <w:rPr>
            <w:color w:val="000000" w:themeColor="text1"/>
          </w:rPr>
          <w:t xml:space="preserve"> regeneration</w:t>
        </w:r>
        <w:r w:rsidR="000A3FE0" w:rsidRPr="00284A7C">
          <w:rPr>
            <w:color w:val="000000" w:themeColor="text1"/>
          </w:rPr>
          <w:t xml:space="preserve"> w</w:t>
        </w:r>
        <w:r w:rsidR="00BF583C" w:rsidRPr="00284A7C">
          <w:rPr>
            <w:color w:val="000000" w:themeColor="text1"/>
          </w:rPr>
          <w:t>as</w:t>
        </w:r>
      </w:ins>
      <w:r w:rsidR="000A3FE0" w:rsidRPr="00284A7C">
        <w:rPr>
          <w:color w:val="000000" w:themeColor="text1"/>
        </w:rPr>
        <w:t xml:space="preserve"> predominantly</w:t>
      </w:r>
      <w:r w:rsidR="000B78DB" w:rsidRPr="00284A7C">
        <w:rPr>
          <w:i/>
          <w:color w:val="000000" w:themeColor="text1"/>
        </w:rPr>
        <w:t xml:space="preserve"> </w:t>
      </w:r>
      <w:del w:id="298" w:author="Hayes, Katherine" w:date="2020-09-18T09:45:00Z">
        <w:r w:rsidR="00FE4FDA" w:rsidRPr="00F3691B">
          <w:delText>birch</w:delText>
        </w:r>
        <w:r w:rsidR="000A3FE0" w:rsidRPr="00F3691B">
          <w:delText>, while the canopies in burned lowland</w:delText>
        </w:r>
      </w:del>
      <w:ins w:id="299" w:author="Hayes, Katherine" w:date="2020-09-18T09:45:00Z">
        <w:r w:rsidR="000B78DB" w:rsidRPr="00284A7C">
          <w:rPr>
            <w:iCs/>
            <w:color w:val="000000" w:themeColor="text1"/>
          </w:rPr>
          <w:t>willow</w:t>
        </w:r>
        <w:r w:rsidR="000B78DB" w:rsidRPr="00284A7C">
          <w:rPr>
            <w:color w:val="000000" w:themeColor="text1"/>
          </w:rPr>
          <w:t xml:space="preserve"> (29%</w:t>
        </w:r>
        <w:r w:rsidR="00E57BEA" w:rsidRPr="00284A7C">
          <w:rPr>
            <w:color w:val="000000" w:themeColor="text1"/>
          </w:rPr>
          <w:t>,</w:t>
        </w:r>
        <w:r w:rsidR="000B78DB" w:rsidRPr="00284A7C">
          <w:rPr>
            <w:color w:val="000000" w:themeColor="text1"/>
          </w:rPr>
          <w:t xml:space="preserve"> 55%, </w:t>
        </w:r>
        <w:r w:rsidR="00E57BEA" w:rsidRPr="00284A7C">
          <w:rPr>
            <w:color w:val="000000" w:themeColor="text1"/>
          </w:rPr>
          <w:t>and 58% respectively</w:t>
        </w:r>
        <w:r w:rsidR="000B78DB" w:rsidRPr="00284A7C">
          <w:rPr>
            <w:color w:val="000000" w:themeColor="text1"/>
          </w:rPr>
          <w:t>)</w:t>
        </w:r>
        <w:r w:rsidR="00E57BEA" w:rsidRPr="00284A7C">
          <w:rPr>
            <w:color w:val="000000" w:themeColor="text1"/>
          </w:rPr>
          <w:t xml:space="preserve"> with aspen emerging after the third burn (2</w:t>
        </w:r>
        <w:r w:rsidR="00157DEA" w:rsidRPr="00284A7C">
          <w:rPr>
            <w:color w:val="000000" w:themeColor="text1"/>
          </w:rPr>
          <w:t>4</w:t>
        </w:r>
        <w:r w:rsidR="00E57BEA" w:rsidRPr="00284A7C">
          <w:rPr>
            <w:color w:val="000000" w:themeColor="text1"/>
          </w:rPr>
          <w:t>%). Regeneration</w:t>
        </w:r>
        <w:r w:rsidR="000A3FE0" w:rsidRPr="00284A7C">
          <w:rPr>
            <w:color w:val="000000" w:themeColor="text1"/>
          </w:rPr>
          <w:t xml:space="preserve"> in burned </w:t>
        </w:r>
        <w:r w:rsidR="00E57BEA" w:rsidRPr="00284A7C">
          <w:rPr>
            <w:color w:val="000000" w:themeColor="text1"/>
          </w:rPr>
          <w:t>upland</w:t>
        </w:r>
      </w:ins>
      <w:r w:rsidR="00E57BEA" w:rsidRPr="00284A7C">
        <w:rPr>
          <w:color w:val="000000" w:themeColor="text1"/>
        </w:rPr>
        <w:t xml:space="preserve"> </w:t>
      </w:r>
      <w:r w:rsidR="000A3FE0" w:rsidRPr="00284A7C">
        <w:rPr>
          <w:color w:val="000000" w:themeColor="text1"/>
        </w:rPr>
        <w:t xml:space="preserve">plots differed across reburn sequence: </w:t>
      </w:r>
      <w:del w:id="300" w:author="Hayes, Katherine" w:date="2020-09-18T09:45:00Z">
        <w:r w:rsidR="003735F2" w:rsidRPr="00F3691B">
          <w:delText>o</w:delText>
        </w:r>
        <w:r w:rsidR="000A3FE0" w:rsidRPr="00F3691B">
          <w:delText xml:space="preserve">nce-burned lowland canopies were dominated by willow, canopies in twice-burned lowland plots were primarily birch </w:delText>
        </w:r>
      </w:del>
      <w:ins w:id="301" w:author="Hayes, Katherine" w:date="2020-09-18T09:45:00Z">
        <w:r w:rsidR="00E57BEA" w:rsidRPr="00284A7C">
          <w:rPr>
            <w:color w:val="000000" w:themeColor="text1"/>
          </w:rPr>
          <w:t xml:space="preserve">willow presence declined across reburn </w:t>
        </w:r>
      </w:ins>
      <w:r w:rsidR="00E57BEA" w:rsidRPr="00284A7C">
        <w:rPr>
          <w:color w:val="000000" w:themeColor="text1"/>
        </w:rPr>
        <w:t xml:space="preserve">while </w:t>
      </w:r>
      <w:del w:id="302" w:author="Hayes, Katherine" w:date="2020-09-18T09:45:00Z">
        <w:r w:rsidR="000A3FE0" w:rsidRPr="00F3691B">
          <w:delText xml:space="preserve">thrice-burned lowland canopies </w:delText>
        </w:r>
        <w:r w:rsidR="00BC2D63" w:rsidRPr="00F3691B">
          <w:delText>were predominantly composed of</w:delText>
        </w:r>
        <w:r w:rsidR="000A3FE0" w:rsidRPr="00F3691B">
          <w:delText xml:space="preserve"> aspen </w:delText>
        </w:r>
      </w:del>
      <w:ins w:id="303" w:author="Hayes, Katherine" w:date="2020-09-18T09:45:00Z">
        <w:r w:rsidR="00E57BEA" w:rsidRPr="00284A7C">
          <w:rPr>
            <w:color w:val="000000" w:themeColor="text1"/>
          </w:rPr>
          <w:t>birch presence</w:t>
        </w:r>
        <w:r w:rsidR="000B78DB" w:rsidRPr="00284A7C">
          <w:rPr>
            <w:color w:val="000000" w:themeColor="text1"/>
          </w:rPr>
          <w:t xml:space="preserve"> </w:t>
        </w:r>
        <w:r w:rsidR="00E57BEA" w:rsidRPr="00284A7C">
          <w:rPr>
            <w:color w:val="000000" w:themeColor="text1"/>
          </w:rPr>
          <w:t>increased to 6</w:t>
        </w:r>
        <w:r w:rsidR="00157DEA" w:rsidRPr="00284A7C">
          <w:rPr>
            <w:color w:val="000000" w:themeColor="text1"/>
          </w:rPr>
          <w:t>3</w:t>
        </w:r>
        <w:r w:rsidR="00E57BEA" w:rsidRPr="00284A7C">
          <w:rPr>
            <w:color w:val="000000" w:themeColor="text1"/>
          </w:rPr>
          <w:t xml:space="preserve">% by three fires </w:t>
        </w:r>
      </w:ins>
      <w:r w:rsidR="000A3FE0" w:rsidRPr="00284A7C">
        <w:rPr>
          <w:color w:val="000000" w:themeColor="text1"/>
        </w:rPr>
        <w:t>(Table S</w:t>
      </w:r>
      <w:r w:rsidR="00673E4F" w:rsidRPr="00284A7C">
        <w:rPr>
          <w:color w:val="000000" w:themeColor="text1"/>
        </w:rPr>
        <w:t>4</w:t>
      </w:r>
      <w:r w:rsidR="000A3FE0" w:rsidRPr="00284A7C">
        <w:rPr>
          <w:color w:val="000000" w:themeColor="text1"/>
        </w:rPr>
        <w:t xml:space="preserve">). </w:t>
      </w:r>
      <w:del w:id="304" w:author="Hayes, Katherine" w:date="2020-09-18T09:45:00Z">
        <w:r w:rsidR="00096C4E" w:rsidRPr="00F3691B">
          <w:rPr>
            <w:color w:val="000000" w:themeColor="text1"/>
          </w:rPr>
          <w:delText xml:space="preserve">While both the upland and lowland site are dominated by deciduous species after two fires, each is dominated by a different species. </w:delText>
        </w:r>
      </w:del>
    </w:p>
    <w:p w14:paraId="5CE409E8" w14:textId="1CD915C1" w:rsidR="00CF75A3" w:rsidRPr="00284A7C" w:rsidRDefault="006939FC" w:rsidP="00270A95">
      <w:pPr>
        <w:pStyle w:val="Heading2"/>
        <w:rPr>
          <w:rFonts w:ascii="Times New Roman" w:hAnsi="Times New Roman" w:cs="Times New Roman"/>
          <w:b w:val="0"/>
        </w:rPr>
      </w:pPr>
      <w:r w:rsidRPr="00284A7C">
        <w:rPr>
          <w:rFonts w:ascii="Times New Roman" w:hAnsi="Times New Roman" w:cs="Times New Roman"/>
        </w:rPr>
        <w:t>P</w:t>
      </w:r>
      <w:r w:rsidR="008D3841" w:rsidRPr="00284A7C">
        <w:rPr>
          <w:rFonts w:ascii="Times New Roman" w:hAnsi="Times New Roman" w:cs="Times New Roman"/>
        </w:rPr>
        <w:t xml:space="preserve">ost-fire soil characteristics </w:t>
      </w:r>
      <w:del w:id="305" w:author="Hayes, Katherine" w:date="2020-09-18T09:45:00Z">
        <w:r w:rsidR="008D3841" w:rsidRPr="00F3691B">
          <w:rPr>
            <w:rFonts w:ascii="Times New Roman" w:hAnsi="Times New Roman" w:cs="Times New Roman"/>
          </w:rPr>
          <w:delText>across reburns</w:delText>
        </w:r>
      </w:del>
    </w:p>
    <w:p w14:paraId="4F245BF0" w14:textId="77777777" w:rsidR="00A15946" w:rsidRPr="00F3691B" w:rsidRDefault="00A15946" w:rsidP="00E9317E">
      <w:pPr>
        <w:autoSpaceDE w:val="0"/>
        <w:autoSpaceDN w:val="0"/>
        <w:adjustRightInd w:val="0"/>
        <w:spacing w:line="480" w:lineRule="auto"/>
        <w:ind w:firstLine="720"/>
        <w:rPr>
          <w:del w:id="306" w:author="Hayes, Katherine" w:date="2020-09-18T09:45:00Z"/>
        </w:rPr>
      </w:pPr>
      <w:del w:id="307" w:author="Hayes, Katherine" w:date="2020-09-18T09:45:00Z">
        <w:r w:rsidRPr="00F3691B">
          <w:delText>Adventitious roots were only available to sample in once- and twice-burned plots</w:delText>
        </w:r>
        <w:r w:rsidR="000A163C" w:rsidRPr="00F3691B">
          <w:delText>, as thr</w:delText>
        </w:r>
        <w:r w:rsidR="00E73C04" w:rsidRPr="00F3691B">
          <w:delText>ice-</w:delText>
        </w:r>
        <w:r w:rsidR="000A163C" w:rsidRPr="00F3691B">
          <w:delText>burn</w:delText>
        </w:r>
        <w:r w:rsidR="00E73C04" w:rsidRPr="00F3691B">
          <w:delText>ed</w:delText>
        </w:r>
        <w:r w:rsidR="000A163C" w:rsidRPr="00F3691B">
          <w:delText xml:space="preserve"> plots had no</w:delText>
        </w:r>
        <w:r w:rsidR="00AF1C80" w:rsidRPr="00F3691B">
          <w:delText xml:space="preserve"> black spruce</w:delText>
        </w:r>
        <w:r w:rsidR="006B0AE5" w:rsidRPr="00F3691B">
          <w:delText xml:space="preserve"> snags left</w:delText>
        </w:r>
        <w:r w:rsidR="00AF1C80" w:rsidRPr="00F3691B">
          <w:delText xml:space="preserve"> </w:delText>
        </w:r>
        <w:r w:rsidR="000A163C" w:rsidRPr="00F3691B">
          <w:delText>to assess</w:delText>
        </w:r>
        <w:r w:rsidRPr="00F3691B">
          <w:delText xml:space="preserve">. </w:delText>
        </w:r>
        <w:r w:rsidR="005E21CD" w:rsidRPr="00F3691B">
          <w:delText xml:space="preserve">Depth of adventitious roots implied greater </w:delText>
        </w:r>
        <w:r w:rsidR="00073446">
          <w:delText>fire intensity (</w:delText>
        </w:r>
        <w:r w:rsidR="005E21CD" w:rsidRPr="00F3691B">
          <w:delText>soil consumption</w:delText>
        </w:r>
        <w:r w:rsidR="00073446">
          <w:delText>)</w:delText>
        </w:r>
        <w:r w:rsidR="005E21CD" w:rsidRPr="00F3691B">
          <w:delText xml:space="preserve"> in upland plots, particularly after one fire</w:delText>
        </w:r>
        <w:r w:rsidR="005634EB" w:rsidRPr="00F3691B">
          <w:delText xml:space="preserve"> (Fig. 7A)</w:delText>
        </w:r>
        <w:r w:rsidR="005E21CD" w:rsidRPr="00F3691B">
          <w:delText xml:space="preserve">. </w:delText>
        </w:r>
      </w:del>
    </w:p>
    <w:p w14:paraId="502F8FF5" w14:textId="44496F99" w:rsidR="002642C7" w:rsidRPr="00284A7C" w:rsidRDefault="005634EB" w:rsidP="00E9317E">
      <w:pPr>
        <w:autoSpaceDE w:val="0"/>
        <w:autoSpaceDN w:val="0"/>
        <w:adjustRightInd w:val="0"/>
        <w:spacing w:line="480" w:lineRule="auto"/>
        <w:ind w:firstLine="720"/>
        <w:rPr>
          <w:color w:val="000000" w:themeColor="text1"/>
        </w:rPr>
      </w:pPr>
      <w:del w:id="308" w:author="Hayes, Katherine" w:date="2020-09-18T09:45:00Z">
        <w:r w:rsidRPr="00F3691B">
          <w:delText>Despite similar depths in unburned locations</w:delText>
        </w:r>
      </w:del>
      <w:ins w:id="309" w:author="Hayes, Katherine" w:date="2020-09-18T09:45:00Z">
        <w:r w:rsidR="007C096C" w:rsidRPr="00284A7C">
          <w:rPr>
            <w:color w:val="000000" w:themeColor="text1"/>
          </w:rPr>
          <w:t>On average</w:t>
        </w:r>
      </w:ins>
      <w:r w:rsidR="007C096C" w:rsidRPr="00284A7C">
        <w:rPr>
          <w:color w:val="000000" w:themeColor="text1"/>
        </w:rPr>
        <w:t>, l</w:t>
      </w:r>
      <w:r w:rsidR="002642C7" w:rsidRPr="00284A7C">
        <w:rPr>
          <w:color w:val="000000" w:themeColor="text1"/>
        </w:rPr>
        <w:t>owland organic</w:t>
      </w:r>
      <w:del w:id="310" w:author="Hayes, Katherine" w:date="2020-09-18T09:45:00Z">
        <w:r w:rsidR="002642C7" w:rsidRPr="00F3691B">
          <w:delText>-</w:delText>
        </w:r>
      </w:del>
      <w:ins w:id="311" w:author="Hayes, Katherine" w:date="2020-09-18T09:45:00Z">
        <w:r w:rsidR="005343A2" w:rsidRPr="00284A7C">
          <w:rPr>
            <w:color w:val="000000" w:themeColor="text1"/>
          </w:rPr>
          <w:t xml:space="preserve"> </w:t>
        </w:r>
      </w:ins>
      <w:r w:rsidR="002642C7" w:rsidRPr="00284A7C">
        <w:rPr>
          <w:color w:val="000000" w:themeColor="text1"/>
        </w:rPr>
        <w:t>layers were</w:t>
      </w:r>
      <w:r w:rsidR="007C096C" w:rsidRPr="00284A7C">
        <w:rPr>
          <w:color w:val="000000" w:themeColor="text1"/>
        </w:rPr>
        <w:t xml:space="preserve"> </w:t>
      </w:r>
      <w:ins w:id="312" w:author="Hayes, Katherine" w:date="2020-09-18T09:45:00Z">
        <w:r w:rsidR="007C096C" w:rsidRPr="00284A7C">
          <w:rPr>
            <w:color w:val="000000" w:themeColor="text1"/>
          </w:rPr>
          <w:t>twice</w:t>
        </w:r>
        <w:r w:rsidR="002642C7" w:rsidRPr="00284A7C">
          <w:rPr>
            <w:color w:val="000000" w:themeColor="text1"/>
          </w:rPr>
          <w:t xml:space="preserve"> </w:t>
        </w:r>
      </w:ins>
      <w:r w:rsidR="002642C7" w:rsidRPr="00284A7C">
        <w:rPr>
          <w:color w:val="000000" w:themeColor="text1"/>
        </w:rPr>
        <w:t xml:space="preserve">thicker than upland layers regardless of </w:t>
      </w:r>
      <w:r w:rsidR="00E03124" w:rsidRPr="00284A7C">
        <w:rPr>
          <w:color w:val="000000" w:themeColor="text1"/>
        </w:rPr>
        <w:t>number of reburns</w:t>
      </w:r>
      <w:del w:id="313" w:author="Hayes, Katherine" w:date="2020-09-18T09:45:00Z">
        <w:r w:rsidR="002642C7" w:rsidRPr="00F3691B">
          <w:delText xml:space="preserve"> by a factor of 1.6, and the</w:delText>
        </w:r>
      </w:del>
      <w:ins w:id="314" w:author="Hayes, Katherine" w:date="2020-09-18T09:45:00Z">
        <w:r w:rsidR="007C096C" w:rsidRPr="00284A7C">
          <w:rPr>
            <w:color w:val="000000" w:themeColor="text1"/>
          </w:rPr>
          <w:t>. T</w:t>
        </w:r>
        <w:r w:rsidR="002642C7" w:rsidRPr="00284A7C">
          <w:rPr>
            <w:color w:val="000000" w:themeColor="text1"/>
          </w:rPr>
          <w:t>he</w:t>
        </w:r>
      </w:ins>
      <w:r w:rsidR="002642C7" w:rsidRPr="00284A7C">
        <w:rPr>
          <w:color w:val="000000" w:themeColor="text1"/>
        </w:rPr>
        <w:t xml:space="preserve"> difference between the two </w:t>
      </w:r>
      <w:r w:rsidR="00C253EE" w:rsidRPr="00284A7C">
        <w:rPr>
          <w:color w:val="000000" w:themeColor="text1"/>
        </w:rPr>
        <w:t>topographic positions was</w:t>
      </w:r>
      <w:r w:rsidR="002642C7" w:rsidRPr="00284A7C">
        <w:rPr>
          <w:color w:val="000000" w:themeColor="text1"/>
        </w:rPr>
        <w:t xml:space="preserve"> largest in twice-burned plots where</w:t>
      </w:r>
      <w:r w:rsidR="007C096C" w:rsidRPr="00284A7C">
        <w:rPr>
          <w:color w:val="000000" w:themeColor="text1"/>
        </w:rPr>
        <w:t xml:space="preserve"> </w:t>
      </w:r>
      <w:r w:rsidR="002642C7" w:rsidRPr="00284A7C">
        <w:rPr>
          <w:color w:val="000000" w:themeColor="text1"/>
        </w:rPr>
        <w:t xml:space="preserve">lowland organic-layers </w:t>
      </w:r>
      <w:r w:rsidR="007C096C" w:rsidRPr="00284A7C">
        <w:rPr>
          <w:color w:val="000000" w:themeColor="text1"/>
        </w:rPr>
        <w:t xml:space="preserve">were </w:t>
      </w:r>
      <w:ins w:id="315" w:author="Hayes, Katherine" w:date="2020-09-18T09:45:00Z">
        <w:r w:rsidR="007C096C" w:rsidRPr="00284A7C">
          <w:rPr>
            <w:color w:val="000000" w:themeColor="text1"/>
          </w:rPr>
          <w:t xml:space="preserve">3 times </w:t>
        </w:r>
      </w:ins>
      <w:r w:rsidR="007C096C" w:rsidRPr="00284A7C">
        <w:rPr>
          <w:color w:val="000000" w:themeColor="text1"/>
        </w:rPr>
        <w:t xml:space="preserve">larger </w:t>
      </w:r>
      <w:del w:id="316" w:author="Hayes, Katherine" w:date="2020-09-18T09:45:00Z">
        <w:r w:rsidR="002642C7" w:rsidRPr="00F3691B">
          <w:delText>by a factor of 3.2</w:delText>
        </w:r>
        <w:r w:rsidR="00C96716" w:rsidRPr="00F3691B">
          <w:delText xml:space="preserve"> </w:delText>
        </w:r>
      </w:del>
      <w:ins w:id="317" w:author="Hayes, Katherine" w:date="2020-09-18T09:45:00Z">
        <w:r w:rsidR="007C096C" w:rsidRPr="00284A7C">
          <w:rPr>
            <w:color w:val="000000" w:themeColor="text1"/>
          </w:rPr>
          <w:t>on average</w:t>
        </w:r>
        <w:r w:rsidR="00C96716" w:rsidRPr="00284A7C">
          <w:rPr>
            <w:color w:val="000000" w:themeColor="text1"/>
          </w:rPr>
          <w:t xml:space="preserve"> </w:t>
        </w:r>
      </w:ins>
      <w:r w:rsidR="00C96716" w:rsidRPr="00284A7C">
        <w:rPr>
          <w:color w:val="000000" w:themeColor="text1"/>
        </w:rPr>
        <w:t>(Fig</w:t>
      </w:r>
      <w:r w:rsidR="00186A55" w:rsidRPr="00284A7C">
        <w:rPr>
          <w:color w:val="000000" w:themeColor="text1"/>
        </w:rPr>
        <w:t>.</w:t>
      </w:r>
      <w:r w:rsidR="00C96716" w:rsidRPr="00284A7C">
        <w:rPr>
          <w:color w:val="000000" w:themeColor="text1"/>
        </w:rPr>
        <w:t xml:space="preserve"> 7)</w:t>
      </w:r>
      <w:r w:rsidR="002642C7" w:rsidRPr="00284A7C">
        <w:rPr>
          <w:color w:val="000000" w:themeColor="text1"/>
        </w:rPr>
        <w:t xml:space="preserve">. </w:t>
      </w:r>
      <w:r w:rsidR="004E6BCB" w:rsidRPr="00284A7C">
        <w:rPr>
          <w:color w:val="000000" w:themeColor="text1"/>
        </w:rPr>
        <w:t xml:space="preserve">The decline in organic layer depth </w:t>
      </w:r>
      <w:del w:id="318" w:author="Hayes, Katherine" w:date="2020-09-18T09:45:00Z">
        <w:r w:rsidR="004E6BCB" w:rsidRPr="00F3691B">
          <w:delText>occurs</w:delText>
        </w:r>
      </w:del>
      <w:ins w:id="319" w:author="Hayes, Katherine" w:date="2020-09-18T09:45:00Z">
        <w:r w:rsidR="00D82ABB" w:rsidRPr="00284A7C">
          <w:rPr>
            <w:color w:val="000000" w:themeColor="text1"/>
          </w:rPr>
          <w:t>occurred</w:t>
        </w:r>
      </w:ins>
      <w:r w:rsidR="004E6BCB" w:rsidRPr="00284A7C">
        <w:rPr>
          <w:color w:val="000000" w:themeColor="text1"/>
        </w:rPr>
        <w:t xml:space="preserve"> faster in upland plots than in lowland plots: organi</w:t>
      </w:r>
      <w:r w:rsidR="003C518F" w:rsidRPr="00284A7C">
        <w:rPr>
          <w:color w:val="000000" w:themeColor="text1"/>
        </w:rPr>
        <w:t>c layers were reduced by a facto</w:t>
      </w:r>
      <w:r w:rsidR="004E6BCB" w:rsidRPr="00284A7C">
        <w:rPr>
          <w:color w:val="000000" w:themeColor="text1"/>
        </w:rPr>
        <w:t xml:space="preserve">r of </w:t>
      </w:r>
      <w:del w:id="320" w:author="Hayes, Katherine" w:date="2020-09-18T09:45:00Z">
        <w:r w:rsidR="0071100D" w:rsidRPr="00F3691B">
          <w:delText>3.2</w:delText>
        </w:r>
      </w:del>
      <w:ins w:id="321" w:author="Hayes, Katherine" w:date="2020-09-18T09:45:00Z">
        <w:r w:rsidR="0071100D" w:rsidRPr="00284A7C">
          <w:rPr>
            <w:color w:val="000000" w:themeColor="text1"/>
          </w:rPr>
          <w:t>3</w:t>
        </w:r>
        <w:r w:rsidR="00920C88" w:rsidRPr="00284A7C">
          <w:rPr>
            <w:color w:val="000000" w:themeColor="text1"/>
          </w:rPr>
          <w:t>x</w:t>
        </w:r>
      </w:ins>
      <w:r w:rsidR="004E6BCB" w:rsidRPr="00284A7C">
        <w:rPr>
          <w:color w:val="000000" w:themeColor="text1"/>
        </w:rPr>
        <w:t xml:space="preserve"> after one fire in upland plots</w:t>
      </w:r>
      <w:del w:id="322" w:author="Hayes, Katherine" w:date="2020-09-18T09:45:00Z">
        <w:r w:rsidR="004E6BCB" w:rsidRPr="00F3691B">
          <w:delText>,</w:delText>
        </w:r>
      </w:del>
      <w:ins w:id="323" w:author="Hayes, Katherine" w:date="2020-09-18T09:45:00Z">
        <w:r w:rsidR="006227B6" w:rsidRPr="00284A7C">
          <w:rPr>
            <w:color w:val="000000" w:themeColor="text1"/>
          </w:rPr>
          <w:t xml:space="preserve"> (relative to unburned plots)</w:t>
        </w:r>
        <w:r w:rsidR="004E6BCB" w:rsidRPr="00284A7C">
          <w:rPr>
            <w:color w:val="000000" w:themeColor="text1"/>
          </w:rPr>
          <w:t>,</w:t>
        </w:r>
      </w:ins>
      <w:r w:rsidR="004E6BCB" w:rsidRPr="00284A7C">
        <w:rPr>
          <w:color w:val="000000" w:themeColor="text1"/>
        </w:rPr>
        <w:t xml:space="preserve"> but only by a factor of </w:t>
      </w:r>
      <w:del w:id="324" w:author="Hayes, Katherine" w:date="2020-09-18T09:45:00Z">
        <w:r w:rsidR="0071100D" w:rsidRPr="00F3691B">
          <w:delText>1.8</w:delText>
        </w:r>
      </w:del>
      <w:ins w:id="325" w:author="Hayes, Katherine" w:date="2020-09-18T09:45:00Z">
        <w:r w:rsidR="007C096C" w:rsidRPr="00284A7C">
          <w:rPr>
            <w:color w:val="000000" w:themeColor="text1"/>
          </w:rPr>
          <w:t>2</w:t>
        </w:r>
        <w:r w:rsidR="00920C88" w:rsidRPr="00284A7C">
          <w:rPr>
            <w:color w:val="000000" w:themeColor="text1"/>
          </w:rPr>
          <w:t>x</w:t>
        </w:r>
      </w:ins>
      <w:r w:rsidR="00920C88" w:rsidRPr="00284A7C">
        <w:rPr>
          <w:color w:val="000000" w:themeColor="text1"/>
        </w:rPr>
        <w:t xml:space="preserve"> </w:t>
      </w:r>
      <w:r w:rsidR="004E6BCB" w:rsidRPr="00284A7C">
        <w:rPr>
          <w:color w:val="000000" w:themeColor="text1"/>
        </w:rPr>
        <w:t>in lowland plots</w:t>
      </w:r>
      <w:r w:rsidR="005158E4" w:rsidRPr="00284A7C">
        <w:rPr>
          <w:color w:val="000000" w:themeColor="text1"/>
        </w:rPr>
        <w:t xml:space="preserve"> (Fig</w:t>
      </w:r>
      <w:r w:rsidR="00BC2D63" w:rsidRPr="00284A7C">
        <w:rPr>
          <w:color w:val="000000" w:themeColor="text1"/>
        </w:rPr>
        <w:t>.</w:t>
      </w:r>
      <w:r w:rsidR="005158E4" w:rsidRPr="00284A7C">
        <w:rPr>
          <w:color w:val="000000" w:themeColor="text1"/>
        </w:rPr>
        <w:t xml:space="preserve"> </w:t>
      </w:r>
      <w:r w:rsidR="00652C83" w:rsidRPr="00284A7C">
        <w:rPr>
          <w:color w:val="000000" w:themeColor="text1"/>
        </w:rPr>
        <w:t>7</w:t>
      </w:r>
      <w:r w:rsidR="005E21CD" w:rsidRPr="00284A7C">
        <w:rPr>
          <w:color w:val="000000" w:themeColor="text1"/>
        </w:rPr>
        <w:t>B</w:t>
      </w:r>
      <w:r w:rsidR="005158E4" w:rsidRPr="00284A7C">
        <w:rPr>
          <w:color w:val="000000" w:themeColor="text1"/>
        </w:rPr>
        <w:t>)</w:t>
      </w:r>
      <w:r w:rsidR="006227B6" w:rsidRPr="00284A7C">
        <w:rPr>
          <w:color w:val="000000" w:themeColor="text1"/>
        </w:rPr>
        <w:t>.</w:t>
      </w:r>
      <w:ins w:id="326" w:author="Hayes, Katherine" w:date="2020-09-18T09:45:00Z">
        <w:r w:rsidR="006227B6" w:rsidRPr="00284A7C">
          <w:rPr>
            <w:color w:val="000000" w:themeColor="text1"/>
          </w:rPr>
          <w:t xml:space="preserve"> After two fires, upland organic layers were smaller by a </w:t>
        </w:r>
        <w:r w:rsidR="006227B6" w:rsidRPr="00284A7C">
          <w:rPr>
            <w:color w:val="000000" w:themeColor="text1"/>
          </w:rPr>
          <w:lastRenderedPageBreak/>
          <w:t xml:space="preserve">factor of </w:t>
        </w:r>
        <w:r w:rsidR="007C096C" w:rsidRPr="00284A7C">
          <w:rPr>
            <w:color w:val="000000" w:themeColor="text1"/>
          </w:rPr>
          <w:t>2</w:t>
        </w:r>
        <w:r w:rsidR="006227B6" w:rsidRPr="00284A7C">
          <w:rPr>
            <w:color w:val="000000" w:themeColor="text1"/>
          </w:rPr>
          <w:t xml:space="preserve">x relative to once-burned sites, while lowland organic layers were smaller by an average factor of 1x. After three fires, average upland organic layers </w:t>
        </w:r>
        <w:r w:rsidR="00232954" w:rsidRPr="00284A7C">
          <w:rPr>
            <w:color w:val="000000" w:themeColor="text1"/>
          </w:rPr>
          <w:t xml:space="preserve">were 2 times smaller </w:t>
        </w:r>
        <w:r w:rsidR="006227B6" w:rsidRPr="00284A7C">
          <w:rPr>
            <w:color w:val="000000" w:themeColor="text1"/>
          </w:rPr>
          <w:t>compared to twice-burned counterparts, while lowland organic layers were smaller by a factor of 3x</w:t>
        </w:r>
        <w:r w:rsidR="00DA165C" w:rsidRPr="00284A7C">
          <w:rPr>
            <w:color w:val="000000" w:themeColor="text1"/>
          </w:rPr>
          <w:t>, indicating more organic soil layer was consumed in the third fire in lowland plots</w:t>
        </w:r>
        <w:r w:rsidR="006227B6" w:rsidRPr="00284A7C">
          <w:rPr>
            <w:color w:val="000000" w:themeColor="text1"/>
          </w:rPr>
          <w:t>.</w:t>
        </w:r>
      </w:ins>
      <w:r w:rsidR="00DA165C" w:rsidRPr="00284A7C">
        <w:rPr>
          <w:color w:val="000000" w:themeColor="text1"/>
        </w:rPr>
        <w:t xml:space="preserve"> </w:t>
      </w:r>
      <w:r w:rsidR="003C518F" w:rsidRPr="00284A7C">
        <w:rPr>
          <w:color w:val="000000" w:themeColor="text1"/>
        </w:rPr>
        <w:t xml:space="preserve">Similar trends exist </w:t>
      </w:r>
      <w:r w:rsidR="005E21CD" w:rsidRPr="00284A7C">
        <w:rPr>
          <w:color w:val="000000" w:themeColor="text1"/>
        </w:rPr>
        <w:t>in</w:t>
      </w:r>
      <w:r w:rsidR="003C518F" w:rsidRPr="00284A7C">
        <w:rPr>
          <w:color w:val="000000" w:themeColor="text1"/>
        </w:rPr>
        <w:t xml:space="preserve"> exposed mineral soil:</w:t>
      </w:r>
      <w:r w:rsidR="004E6BCB" w:rsidRPr="00284A7C">
        <w:rPr>
          <w:color w:val="000000" w:themeColor="text1"/>
        </w:rPr>
        <w:t xml:space="preserve"> </w:t>
      </w:r>
      <w:r w:rsidR="003C518F" w:rsidRPr="00284A7C">
        <w:rPr>
          <w:color w:val="000000" w:themeColor="text1"/>
        </w:rPr>
        <w:t>u</w:t>
      </w:r>
      <w:r w:rsidR="00141F91" w:rsidRPr="00284A7C">
        <w:rPr>
          <w:color w:val="000000" w:themeColor="text1"/>
        </w:rPr>
        <w:t>pland</w:t>
      </w:r>
      <w:r w:rsidR="00950B73" w:rsidRPr="00284A7C">
        <w:rPr>
          <w:color w:val="000000" w:themeColor="text1"/>
        </w:rPr>
        <w:t xml:space="preserve"> plots</w:t>
      </w:r>
      <w:r w:rsidR="008919A3" w:rsidRPr="00284A7C">
        <w:rPr>
          <w:color w:val="000000" w:themeColor="text1"/>
        </w:rPr>
        <w:t xml:space="preserve"> had no exposed mineral soil </w:t>
      </w:r>
      <w:r w:rsidR="00141F91" w:rsidRPr="00284A7C">
        <w:rPr>
          <w:color w:val="000000" w:themeColor="text1"/>
        </w:rPr>
        <w:t>in unburned</w:t>
      </w:r>
      <w:r w:rsidR="004D5DDE" w:rsidRPr="00284A7C">
        <w:rPr>
          <w:color w:val="000000" w:themeColor="text1"/>
        </w:rPr>
        <w:t xml:space="preserve"> plots </w:t>
      </w:r>
      <w:r w:rsidR="001675FB" w:rsidRPr="00284A7C">
        <w:rPr>
          <w:color w:val="000000" w:themeColor="text1"/>
        </w:rPr>
        <w:t>but</w:t>
      </w:r>
      <w:r w:rsidR="00950B73" w:rsidRPr="00284A7C">
        <w:rPr>
          <w:color w:val="000000" w:themeColor="text1"/>
        </w:rPr>
        <w:t xml:space="preserve"> saw an increase in the amount of exposed mineral soil, up to 10</w:t>
      </w:r>
      <w:r w:rsidR="003C518F" w:rsidRPr="00284A7C">
        <w:rPr>
          <w:color w:val="000000" w:themeColor="text1"/>
        </w:rPr>
        <w:t>0% in some thrice-burned plots</w:t>
      </w:r>
      <w:r w:rsidR="005158E4" w:rsidRPr="00284A7C">
        <w:rPr>
          <w:color w:val="000000" w:themeColor="text1"/>
        </w:rPr>
        <w:t xml:space="preserve"> (Fig</w:t>
      </w:r>
      <w:r w:rsidR="00BC2D63" w:rsidRPr="00284A7C">
        <w:rPr>
          <w:color w:val="000000" w:themeColor="text1"/>
        </w:rPr>
        <w:t>.</w:t>
      </w:r>
      <w:r w:rsidR="005158E4" w:rsidRPr="00284A7C">
        <w:rPr>
          <w:color w:val="000000" w:themeColor="text1"/>
        </w:rPr>
        <w:t xml:space="preserve"> </w:t>
      </w:r>
      <w:r w:rsidR="00652C83" w:rsidRPr="00284A7C">
        <w:rPr>
          <w:color w:val="000000" w:themeColor="text1"/>
        </w:rPr>
        <w:t>7</w:t>
      </w:r>
      <w:r w:rsidR="005E21CD" w:rsidRPr="00284A7C">
        <w:rPr>
          <w:color w:val="000000" w:themeColor="text1"/>
        </w:rPr>
        <w:t>C</w:t>
      </w:r>
      <w:r w:rsidR="005158E4" w:rsidRPr="00284A7C">
        <w:rPr>
          <w:color w:val="000000" w:themeColor="text1"/>
        </w:rPr>
        <w:t>)</w:t>
      </w:r>
      <w:r w:rsidR="003C518F" w:rsidRPr="00284A7C">
        <w:rPr>
          <w:color w:val="000000" w:themeColor="text1"/>
        </w:rPr>
        <w:t xml:space="preserve">. </w:t>
      </w:r>
      <w:ins w:id="327" w:author="Hayes, Katherine" w:date="2020-09-18T09:45:00Z">
        <w:r w:rsidR="00DA165C" w:rsidRPr="00284A7C">
          <w:rPr>
            <w:color w:val="000000" w:themeColor="text1"/>
          </w:rPr>
          <w:t xml:space="preserve">Less exposed mineral soil was present in lowland plots, potentially because of higher grass cover (data not shown). </w:t>
        </w:r>
      </w:ins>
    </w:p>
    <w:p w14:paraId="57601EFA" w14:textId="77777777" w:rsidR="00A15946" w:rsidRPr="00F3691B" w:rsidRDefault="008D3841" w:rsidP="006939FC">
      <w:pPr>
        <w:pStyle w:val="Heading2"/>
        <w:rPr>
          <w:del w:id="328" w:author="Hayes, Katherine" w:date="2020-09-18T09:45:00Z"/>
          <w:rFonts w:ascii="Times New Roman" w:hAnsi="Times New Roman" w:cs="Times New Roman"/>
          <w:color w:val="FF0000"/>
        </w:rPr>
      </w:pPr>
      <w:del w:id="329" w:author="Hayes, Katherine" w:date="2020-09-18T09:45:00Z">
        <w:r w:rsidRPr="00F3691B">
          <w:rPr>
            <w:rFonts w:ascii="Times New Roman" w:hAnsi="Times New Roman" w:cs="Times New Roman"/>
          </w:rPr>
          <w:delText xml:space="preserve">Impact </w:delText>
        </w:r>
      </w:del>
      <w:ins w:id="330" w:author="Hayes, Katherine" w:date="2020-09-18T09:45:00Z">
        <w:r w:rsidR="00DE1B5D" w:rsidRPr="00284A7C">
          <w:rPr>
            <w:bCs/>
            <w:iCs/>
          </w:rPr>
          <w:t xml:space="preserve">Interactive effects </w:t>
        </w:r>
      </w:ins>
      <w:r w:rsidR="00DE1B5D" w:rsidRPr="00284A7C">
        <w:rPr>
          <w:bCs/>
          <w:iCs/>
        </w:rPr>
        <w:t xml:space="preserve">of </w:t>
      </w:r>
      <w:del w:id="331" w:author="Hayes, Katherine" w:date="2020-09-18T09:45:00Z">
        <w:r w:rsidRPr="00F3691B">
          <w:rPr>
            <w:rFonts w:ascii="Times New Roman" w:hAnsi="Times New Roman" w:cs="Times New Roman"/>
          </w:rPr>
          <w:delText>repeat fires</w:delText>
        </w:r>
      </w:del>
      <w:ins w:id="332" w:author="Hayes, Katherine" w:date="2020-09-18T09:45:00Z">
        <w:r w:rsidR="00DE1B5D" w:rsidRPr="00284A7C">
          <w:rPr>
            <w:bCs/>
            <w:iCs/>
          </w:rPr>
          <w:t>fire and topographic position</w:t>
        </w:r>
      </w:ins>
      <w:r w:rsidR="00DE1B5D" w:rsidRPr="00284A7C">
        <w:rPr>
          <w:bCs/>
          <w:iCs/>
        </w:rPr>
        <w:t xml:space="preserve"> on </w:t>
      </w:r>
      <w:del w:id="333" w:author="Hayes, Katherine" w:date="2020-09-18T09:45:00Z">
        <w:r w:rsidRPr="00F3691B">
          <w:rPr>
            <w:rFonts w:ascii="Times New Roman" w:hAnsi="Times New Roman" w:cs="Times New Roman"/>
          </w:rPr>
          <w:delText>tree regeneration</w:delText>
        </w:r>
      </w:del>
    </w:p>
    <w:p w14:paraId="2989A225" w14:textId="0363472C" w:rsidR="00DE1B5D" w:rsidRPr="00284A7C" w:rsidRDefault="00763460" w:rsidP="00DE1B5D">
      <w:pPr>
        <w:autoSpaceDE w:val="0"/>
        <w:autoSpaceDN w:val="0"/>
        <w:adjustRightInd w:val="0"/>
        <w:spacing w:line="480" w:lineRule="auto"/>
        <w:rPr>
          <w:b/>
          <w:bCs/>
          <w:i/>
          <w:iCs/>
          <w:color w:val="000000" w:themeColor="text1"/>
        </w:rPr>
      </w:pPr>
      <w:del w:id="334" w:author="Hayes, Katherine" w:date="2020-09-18T09:45:00Z">
        <w:r w:rsidRPr="00F3691B">
          <w:rPr>
            <w:color w:val="000000" w:themeColor="text1"/>
          </w:rPr>
          <w:tab/>
        </w:r>
        <w:r w:rsidR="00261877" w:rsidRPr="00F3691B">
          <w:rPr>
            <w:color w:val="000000" w:themeColor="text1"/>
          </w:rPr>
          <w:delText xml:space="preserve">Increased short-interval fires promoted </w:delText>
        </w:r>
      </w:del>
      <w:ins w:id="335" w:author="Hayes, Katherine" w:date="2020-09-18T09:45:00Z">
        <w:r w:rsidR="00DE1B5D" w:rsidRPr="00284A7C">
          <w:rPr>
            <w:b/>
            <w:bCs/>
            <w:i/>
            <w:iCs/>
            <w:color w:val="000000" w:themeColor="text1"/>
          </w:rPr>
          <w:t xml:space="preserve">conifer and </w:t>
        </w:r>
      </w:ins>
      <w:r w:rsidR="00DE1B5D" w:rsidRPr="00284A7C">
        <w:rPr>
          <w:b/>
          <w:bCs/>
          <w:i/>
          <w:iCs/>
          <w:color w:val="000000" w:themeColor="text1"/>
        </w:rPr>
        <w:t>deciduous regeneration</w:t>
      </w:r>
      <w:del w:id="336" w:author="Hayes, Katherine" w:date="2020-09-18T09:45:00Z">
        <w:r w:rsidR="00261877" w:rsidRPr="00F3691B">
          <w:rPr>
            <w:color w:val="000000" w:themeColor="text1"/>
          </w:rPr>
          <w:delText xml:space="preserve"> and reduced conifer regeneration significantly</w:delText>
        </w:r>
        <w:r w:rsidR="002B7BD7" w:rsidRPr="00F3691B">
          <w:rPr>
            <w:color w:val="000000" w:themeColor="text1"/>
          </w:rPr>
          <w:delText>. Greater number of fires had significant effects on tree densities of both species (p &lt;0.01) but only impacted deciduous basal area significantly (Table 1).</w:delText>
        </w:r>
      </w:del>
    </w:p>
    <w:p w14:paraId="5DEA88DA" w14:textId="77777777" w:rsidR="009226B5" w:rsidRPr="00F3691B" w:rsidRDefault="008D3841" w:rsidP="006939FC">
      <w:pPr>
        <w:pStyle w:val="Heading2"/>
        <w:rPr>
          <w:del w:id="337" w:author="Hayes, Katherine" w:date="2020-09-18T09:45:00Z"/>
          <w:rFonts w:ascii="Times New Roman" w:hAnsi="Times New Roman" w:cs="Times New Roman"/>
        </w:rPr>
      </w:pPr>
      <w:del w:id="338" w:author="Hayes, Katherine" w:date="2020-09-18T09:45:00Z">
        <w:r w:rsidRPr="00F3691B">
          <w:rPr>
            <w:rFonts w:ascii="Times New Roman" w:hAnsi="Times New Roman" w:cs="Times New Roman"/>
          </w:rPr>
          <w:delText>Impact</w:delText>
        </w:r>
      </w:del>
      <w:ins w:id="339" w:author="Hayes, Katherine" w:date="2020-09-18T09:45:00Z">
        <w:r w:rsidR="00DE630D" w:rsidRPr="00284A7C">
          <w:tab/>
          <w:t>The most predictive model</w:t>
        </w:r>
      </w:ins>
      <w:r w:rsidR="00DE630D" w:rsidRPr="00284A7C">
        <w:t xml:space="preserve"> </w:t>
      </w:r>
      <w:r w:rsidR="0037214F" w:rsidRPr="00284A7C">
        <w:t xml:space="preserve">of </w:t>
      </w:r>
      <w:del w:id="340" w:author="Hayes, Katherine" w:date="2020-09-18T09:45:00Z">
        <w:r w:rsidRPr="00F3691B">
          <w:rPr>
            <w:rFonts w:ascii="Times New Roman" w:hAnsi="Times New Roman" w:cs="Times New Roman"/>
          </w:rPr>
          <w:delText xml:space="preserve">topographic and post-fire soil characteristics on tree </w:delText>
        </w:r>
      </w:del>
      <w:ins w:id="341" w:author="Hayes, Katherine" w:date="2020-09-18T09:45:00Z">
        <w:r w:rsidR="0037214F" w:rsidRPr="00284A7C">
          <w:t xml:space="preserve">density of </w:t>
        </w:r>
      </w:ins>
      <w:r w:rsidR="0037214F" w:rsidRPr="00284A7C">
        <w:t>regeneration</w:t>
      </w:r>
    </w:p>
    <w:p w14:paraId="6BC748F1" w14:textId="4187C30E" w:rsidR="00DE630D" w:rsidRPr="00284A7C" w:rsidRDefault="000A3FE0" w:rsidP="00DE1B5D">
      <w:pPr>
        <w:autoSpaceDE w:val="0"/>
        <w:autoSpaceDN w:val="0"/>
        <w:adjustRightInd w:val="0"/>
        <w:spacing w:line="480" w:lineRule="auto"/>
        <w:rPr>
          <w:color w:val="000000" w:themeColor="text1"/>
        </w:rPr>
      </w:pPr>
      <w:del w:id="342" w:author="Hayes, Katherine" w:date="2020-09-18T09:45:00Z">
        <w:r w:rsidRPr="00F3691B">
          <w:rPr>
            <w:color w:val="000000" w:themeColor="text1"/>
          </w:rPr>
          <w:delText xml:space="preserve">After accounting for the variation explained by reburn sequence, the primary factors driving post-fire tree density of conifers were </w:delText>
        </w:r>
        <w:r w:rsidR="00261877" w:rsidRPr="00F3691B">
          <w:rPr>
            <w:color w:val="000000" w:themeColor="text1"/>
          </w:rPr>
          <w:delText xml:space="preserve">average </w:delText>
        </w:r>
        <w:r w:rsidR="002C358A" w:rsidRPr="00F3691B">
          <w:rPr>
            <w:color w:val="000000" w:themeColor="text1"/>
          </w:rPr>
          <w:delText>organic layer depth</w:delText>
        </w:r>
        <w:r w:rsidRPr="00F3691B">
          <w:rPr>
            <w:color w:val="000000" w:themeColor="text1"/>
          </w:rPr>
          <w:delText xml:space="preserve"> (</w:delText>
        </w:r>
        <w:r w:rsidR="00634061" w:rsidRPr="00F3691B">
          <w:rPr>
            <w:color w:val="000000" w:themeColor="text1"/>
          </w:rPr>
          <w:delText>effect size -11.82, p=</w:delText>
        </w:r>
        <w:r w:rsidR="00BC442B" w:rsidRPr="00F3691B">
          <w:rPr>
            <w:color w:val="000000" w:themeColor="text1"/>
          </w:rPr>
          <w:delText xml:space="preserve"> 0.03</w:delText>
        </w:r>
        <w:r w:rsidRPr="00F3691B">
          <w:rPr>
            <w:color w:val="000000" w:themeColor="text1"/>
          </w:rPr>
          <w:delText xml:space="preserve">) </w:delText>
        </w:r>
        <w:r w:rsidR="00634061" w:rsidRPr="00F3691B">
          <w:rPr>
            <w:color w:val="000000" w:themeColor="text1"/>
          </w:rPr>
          <w:delText>followed by</w:delText>
        </w:r>
        <w:r w:rsidRPr="00F3691B">
          <w:rPr>
            <w:color w:val="000000" w:themeColor="text1"/>
          </w:rPr>
          <w:delText xml:space="preserve"> average </w:delText>
        </w:r>
        <w:r w:rsidR="002C358A" w:rsidRPr="00F3691B">
          <w:rPr>
            <w:color w:val="000000" w:themeColor="text1"/>
          </w:rPr>
          <w:delText>exposed mineral soil</w:delText>
        </w:r>
        <w:r w:rsidRPr="00F3691B">
          <w:rPr>
            <w:color w:val="000000" w:themeColor="text1"/>
          </w:rPr>
          <w:delText xml:space="preserve"> (</w:delText>
        </w:r>
        <w:r w:rsidR="00634061" w:rsidRPr="00F3691B">
          <w:rPr>
            <w:color w:val="000000" w:themeColor="text1"/>
          </w:rPr>
          <w:delText xml:space="preserve">effect size -5.09, p = </w:delText>
        </w:r>
        <w:r w:rsidR="00BC442B" w:rsidRPr="00F3691B">
          <w:rPr>
            <w:color w:val="000000" w:themeColor="text1"/>
          </w:rPr>
          <w:delText>0.07</w:delText>
        </w:r>
        <w:r w:rsidRPr="00F3691B">
          <w:rPr>
            <w:color w:val="000000" w:themeColor="text1"/>
          </w:rPr>
          <w:delText xml:space="preserve">) (Table </w:delText>
        </w:r>
      </w:del>
      <w:ins w:id="343" w:author="Hayes, Katherine" w:date="2020-09-18T09:45:00Z">
        <w:r w:rsidR="0037214F" w:rsidRPr="00284A7C">
          <w:rPr>
            <w:color w:val="000000" w:themeColor="text1"/>
          </w:rPr>
          <w:t xml:space="preserve"> of both</w:t>
        </w:r>
      </w:ins>
      <w:moveFromRangeStart w:id="344" w:author="Hayes, Katherine" w:date="2020-09-18T09:45:00Z" w:name="move51314724"/>
      <w:moveFrom w:id="345" w:author="Hayes, Katherine" w:date="2020-09-18T09:45:00Z">
        <w:r w:rsidR="00233C28" w:rsidRPr="00284A7C">
          <w:rPr>
            <w:color w:val="000000" w:themeColor="text1"/>
          </w:rPr>
          <w:t>3)</w:t>
        </w:r>
        <w:r w:rsidR="00BF583C" w:rsidRPr="00284A7C">
          <w:rPr>
            <w:color w:val="000000" w:themeColor="text1"/>
          </w:rPr>
          <w:t xml:space="preserve">. </w:t>
        </w:r>
      </w:moveFrom>
      <w:moveFromRangeEnd w:id="344"/>
      <w:del w:id="346" w:author="Hayes, Katherine" w:date="2020-09-18T09:45:00Z">
        <w:r w:rsidR="00261877" w:rsidRPr="00F3691B">
          <w:rPr>
            <w:color w:val="000000" w:themeColor="text1"/>
          </w:rPr>
          <w:delText xml:space="preserve">Conifer basal area was best described by all four variables, but no effect was significant, indicating </w:delText>
        </w:r>
        <w:r w:rsidR="00456FF8" w:rsidRPr="00F3691B">
          <w:rPr>
            <w:color w:val="000000" w:themeColor="text1"/>
          </w:rPr>
          <w:delText>variation in</w:delText>
        </w:r>
      </w:del>
      <w:r w:rsidR="0037214F" w:rsidRPr="00284A7C">
        <w:rPr>
          <w:color w:val="000000" w:themeColor="text1"/>
        </w:rPr>
        <w:t xml:space="preserve"> conifer </w:t>
      </w:r>
      <w:del w:id="347" w:author="Hayes, Katherine" w:date="2020-09-18T09:45:00Z">
        <w:r w:rsidR="00456FF8" w:rsidRPr="00F3691B">
          <w:rPr>
            <w:color w:val="000000" w:themeColor="text1"/>
          </w:rPr>
          <w:delText>basal area is better described by</w:delText>
        </w:r>
      </w:del>
      <w:ins w:id="348" w:author="Hayes, Katherine" w:date="2020-09-18T09:45:00Z">
        <w:r w:rsidR="0037214F" w:rsidRPr="00284A7C">
          <w:rPr>
            <w:color w:val="000000" w:themeColor="text1"/>
          </w:rPr>
          <w:t>and deciduous species</w:t>
        </w:r>
        <w:r w:rsidR="00DE630D" w:rsidRPr="00284A7C">
          <w:rPr>
            <w:color w:val="000000" w:themeColor="text1"/>
          </w:rPr>
          <w:t xml:space="preserve"> included only</w:t>
        </w:r>
      </w:ins>
      <w:r w:rsidR="00DE630D" w:rsidRPr="00284A7C">
        <w:rPr>
          <w:color w:val="000000" w:themeColor="text1"/>
        </w:rPr>
        <w:t xml:space="preserve"> number of </w:t>
      </w:r>
      <w:del w:id="349" w:author="Hayes, Katherine" w:date="2020-09-18T09:45:00Z">
        <w:r w:rsidR="00456FF8" w:rsidRPr="00F3691B">
          <w:rPr>
            <w:color w:val="000000" w:themeColor="text1"/>
          </w:rPr>
          <w:delText>fire (Table 3)</w:delText>
        </w:r>
        <w:r w:rsidR="002C358A" w:rsidRPr="00F3691B">
          <w:rPr>
            <w:color w:val="000000" w:themeColor="text1"/>
          </w:rPr>
          <w:delText>.</w:delText>
        </w:r>
        <w:r w:rsidRPr="00F3691B">
          <w:rPr>
            <w:color w:val="000000" w:themeColor="text1"/>
          </w:rPr>
          <w:delText xml:space="preserve"> Deciduous tree density was </w:delText>
        </w:r>
        <w:r w:rsidR="00BC442B" w:rsidRPr="00F3691B">
          <w:rPr>
            <w:color w:val="000000" w:themeColor="text1"/>
          </w:rPr>
          <w:delText>positively driven</w:delText>
        </w:r>
        <w:r w:rsidRPr="00F3691B">
          <w:rPr>
            <w:color w:val="000000" w:themeColor="text1"/>
          </w:rPr>
          <w:delText xml:space="preserve"> by </w:delText>
        </w:r>
        <w:r w:rsidR="002C358A" w:rsidRPr="00F3691B">
          <w:rPr>
            <w:color w:val="000000" w:themeColor="text1"/>
          </w:rPr>
          <w:delText>slope</w:delText>
        </w:r>
        <w:r w:rsidRPr="00F3691B">
          <w:rPr>
            <w:color w:val="000000" w:themeColor="text1"/>
          </w:rPr>
          <w:delText xml:space="preserve"> (</w:delText>
        </w:r>
        <w:r w:rsidR="002C358A" w:rsidRPr="00F3691B">
          <w:rPr>
            <w:color w:val="000000" w:themeColor="text1"/>
          </w:rPr>
          <w:delText>+</w:delText>
        </w:r>
        <w:r w:rsidR="00634061" w:rsidRPr="00F3691B">
          <w:rPr>
            <w:color w:val="000000" w:themeColor="text1"/>
          </w:rPr>
          <w:delText>484.8, p</w:delText>
        </w:r>
        <w:r w:rsidR="001D6FCA" w:rsidRPr="00F3691B">
          <w:rPr>
            <w:color w:val="000000" w:themeColor="text1"/>
          </w:rPr>
          <w:delText xml:space="preserve"> &lt; 0.01</w:delText>
        </w:r>
        <w:r w:rsidRPr="00F3691B">
          <w:rPr>
            <w:color w:val="000000" w:themeColor="text1"/>
          </w:rPr>
          <w:delText>)</w:delText>
        </w:r>
      </w:del>
      <w:ins w:id="350" w:author="Hayes, Katherine" w:date="2020-09-18T09:45:00Z">
        <w:r w:rsidR="00DE630D" w:rsidRPr="00284A7C">
          <w:rPr>
            <w:color w:val="000000" w:themeColor="text1"/>
          </w:rPr>
          <w:t>fires</w:t>
        </w:r>
      </w:ins>
      <w:r w:rsidR="00DE630D" w:rsidRPr="00284A7C">
        <w:rPr>
          <w:color w:val="000000" w:themeColor="text1"/>
        </w:rPr>
        <w:t xml:space="preserve"> and </w:t>
      </w:r>
      <w:del w:id="351" w:author="Hayes, Katherine" w:date="2020-09-18T09:45:00Z">
        <w:r w:rsidR="00BC442B" w:rsidRPr="00F3691B">
          <w:rPr>
            <w:color w:val="000000" w:themeColor="text1"/>
          </w:rPr>
          <w:delText>negatively impacted by</w:delText>
        </w:r>
        <w:r w:rsidRPr="00F3691B">
          <w:rPr>
            <w:color w:val="000000" w:themeColor="text1"/>
          </w:rPr>
          <w:delText xml:space="preserve"> organic layer depth (-</w:delText>
        </w:r>
        <w:r w:rsidR="00BC442B" w:rsidRPr="00F3691B">
          <w:rPr>
            <w:color w:val="000000" w:themeColor="text1"/>
          </w:rPr>
          <w:delText>349.8, p =</w:delText>
        </w:r>
        <w:r w:rsidR="001D6FCA" w:rsidRPr="00F3691B">
          <w:rPr>
            <w:color w:val="000000" w:themeColor="text1"/>
          </w:rPr>
          <w:delText xml:space="preserve"> 0.02</w:delText>
        </w:r>
        <w:r w:rsidRPr="00F3691B">
          <w:rPr>
            <w:color w:val="000000" w:themeColor="text1"/>
          </w:rPr>
          <w:delText>)</w:delText>
        </w:r>
        <w:r w:rsidR="002C358A" w:rsidRPr="00F3691B">
          <w:rPr>
            <w:color w:val="000000" w:themeColor="text1"/>
          </w:rPr>
          <w:delText xml:space="preserve"> and exposed mineral soil (-</w:delText>
        </w:r>
        <w:r w:rsidR="00BC442B" w:rsidRPr="00F3691B">
          <w:rPr>
            <w:color w:val="000000" w:themeColor="text1"/>
          </w:rPr>
          <w:delText xml:space="preserve">340.1, p </w:delText>
        </w:r>
        <w:r w:rsidR="001D6FCA" w:rsidRPr="00F3691B">
          <w:rPr>
            <w:color w:val="000000" w:themeColor="text1"/>
          </w:rPr>
          <w:delText>&lt; 0.01</w:delText>
        </w:r>
        <w:r w:rsidR="002C358A" w:rsidRPr="00F3691B">
          <w:rPr>
            <w:color w:val="000000" w:themeColor="text1"/>
          </w:rPr>
          <w:delText xml:space="preserve">) </w:delText>
        </w:r>
        <w:r w:rsidRPr="00F3691B">
          <w:rPr>
            <w:color w:val="000000" w:themeColor="text1"/>
          </w:rPr>
          <w:delText xml:space="preserve">while </w:delText>
        </w:r>
        <w:r w:rsidR="00456FF8" w:rsidRPr="00F3691B">
          <w:rPr>
            <w:color w:val="000000" w:themeColor="text1"/>
          </w:rPr>
          <w:delText>the significant effects on deciduous basal area were organic layer depth (-0.36, p =</w:delText>
        </w:r>
        <w:r w:rsidR="002B7BD7" w:rsidRPr="00F3691B">
          <w:rPr>
            <w:color w:val="000000" w:themeColor="text1"/>
          </w:rPr>
          <w:delText xml:space="preserve"> 0.03</w:delText>
        </w:r>
        <w:r w:rsidR="00456FF8" w:rsidRPr="00F3691B">
          <w:rPr>
            <w:color w:val="000000" w:themeColor="text1"/>
          </w:rPr>
          <w:delText>) and exposed mineral soil (+0.5, p &lt; 0.01)</w:delText>
        </w:r>
        <w:r w:rsidR="002C358A" w:rsidRPr="00F3691B">
          <w:rPr>
            <w:color w:val="000000" w:themeColor="text1"/>
          </w:rPr>
          <w:delText xml:space="preserve"> </w:delText>
        </w:r>
        <w:r w:rsidRPr="00F3691B">
          <w:rPr>
            <w:color w:val="000000" w:themeColor="text1"/>
          </w:rPr>
          <w:delText xml:space="preserve">(Table </w:delText>
        </w:r>
        <w:r w:rsidR="0030646A" w:rsidRPr="00F3691B">
          <w:rPr>
            <w:color w:val="000000" w:themeColor="text1"/>
          </w:rPr>
          <w:delText>2</w:delText>
        </w:r>
        <w:r w:rsidRPr="00F3691B">
          <w:rPr>
            <w:color w:val="000000" w:themeColor="text1"/>
          </w:rPr>
          <w:delText xml:space="preserve"> and </w:delText>
        </w:r>
        <w:r w:rsidR="0030646A" w:rsidRPr="00F3691B">
          <w:rPr>
            <w:color w:val="000000" w:themeColor="text1"/>
          </w:rPr>
          <w:delText>3</w:delText>
        </w:r>
        <w:r w:rsidRPr="00F3691B">
          <w:rPr>
            <w:color w:val="000000" w:themeColor="text1"/>
          </w:rPr>
          <w:delText xml:space="preserve">). </w:delText>
        </w:r>
        <w:r w:rsidR="002C358A" w:rsidRPr="00F3691B">
          <w:rPr>
            <w:color w:val="000000" w:themeColor="text1"/>
          </w:rPr>
          <w:delText xml:space="preserve">Overall, </w:delText>
        </w:r>
        <w:r w:rsidR="00BC442B" w:rsidRPr="00F3691B">
          <w:rPr>
            <w:color w:val="000000" w:themeColor="text1"/>
          </w:rPr>
          <w:delText xml:space="preserve">steeper </w:delText>
        </w:r>
        <w:r w:rsidR="002C358A" w:rsidRPr="00F3691B">
          <w:rPr>
            <w:color w:val="000000" w:themeColor="text1"/>
          </w:rPr>
          <w:delText>slope</w:delText>
        </w:r>
        <w:r w:rsidR="00BC442B" w:rsidRPr="00F3691B">
          <w:rPr>
            <w:color w:val="000000" w:themeColor="text1"/>
          </w:rPr>
          <w:delText>s</w:delText>
        </w:r>
        <w:r w:rsidR="002C358A" w:rsidRPr="00F3691B">
          <w:rPr>
            <w:color w:val="000000" w:themeColor="text1"/>
          </w:rPr>
          <w:delText xml:space="preserve"> </w:delText>
        </w:r>
        <w:r w:rsidR="00BC442B" w:rsidRPr="00F3691B">
          <w:rPr>
            <w:color w:val="000000" w:themeColor="text1"/>
          </w:rPr>
          <w:delText>were associated</w:delText>
        </w:r>
      </w:del>
      <w:ins w:id="352" w:author="Hayes, Katherine" w:date="2020-09-18T09:45:00Z">
        <w:r w:rsidR="00DE630D" w:rsidRPr="00284A7C">
          <w:rPr>
            <w:color w:val="000000" w:themeColor="text1"/>
          </w:rPr>
          <w:t>topographic position as variables</w:t>
        </w:r>
      </w:ins>
      <w:r w:rsidR="00DE630D" w:rsidRPr="00284A7C">
        <w:rPr>
          <w:color w:val="000000" w:themeColor="text1"/>
        </w:rPr>
        <w:t xml:space="preserve"> with </w:t>
      </w:r>
      <w:del w:id="353" w:author="Hayes, Katherine" w:date="2020-09-18T09:45:00Z">
        <w:r w:rsidR="00BC442B" w:rsidRPr="00F3691B">
          <w:rPr>
            <w:color w:val="000000" w:themeColor="text1"/>
          </w:rPr>
          <w:delText>greater</w:delText>
        </w:r>
        <w:r w:rsidR="002C358A" w:rsidRPr="00F3691B">
          <w:rPr>
            <w:color w:val="000000" w:themeColor="text1"/>
          </w:rPr>
          <w:delText xml:space="preserve"> </w:delText>
        </w:r>
      </w:del>
      <w:ins w:id="354" w:author="Hayes, Katherine" w:date="2020-09-18T09:45:00Z">
        <w:r w:rsidR="00DE630D" w:rsidRPr="00284A7C">
          <w:rPr>
            <w:color w:val="000000" w:themeColor="text1"/>
          </w:rPr>
          <w:t xml:space="preserve">an additional interaction term between the </w:t>
        </w:r>
        <w:r w:rsidR="0037214F" w:rsidRPr="00284A7C">
          <w:rPr>
            <w:color w:val="000000" w:themeColor="text1"/>
          </w:rPr>
          <w:t>two.</w:t>
        </w:r>
        <w:r w:rsidR="00DE630D" w:rsidRPr="00284A7C">
          <w:rPr>
            <w:color w:val="000000" w:themeColor="text1"/>
          </w:rPr>
          <w:t xml:space="preserve"> Including slope as an additional variable </w:t>
        </w:r>
        <w:r w:rsidR="0037214F" w:rsidRPr="00284A7C">
          <w:rPr>
            <w:color w:val="000000" w:themeColor="text1"/>
          </w:rPr>
          <w:t xml:space="preserve">marginally improved model fit of </w:t>
        </w:r>
      </w:ins>
      <w:r w:rsidR="0037214F" w:rsidRPr="00284A7C">
        <w:rPr>
          <w:color w:val="000000" w:themeColor="text1"/>
        </w:rPr>
        <w:t xml:space="preserve">deciduous </w:t>
      </w:r>
      <w:del w:id="355" w:author="Hayes, Katherine" w:date="2020-09-18T09:45:00Z">
        <w:r w:rsidR="002C358A" w:rsidRPr="00F3691B">
          <w:rPr>
            <w:color w:val="000000" w:themeColor="text1"/>
          </w:rPr>
          <w:delText xml:space="preserve">densities and </w:delText>
        </w:r>
        <w:r w:rsidR="00456FF8" w:rsidRPr="00F3691B">
          <w:rPr>
            <w:color w:val="000000" w:themeColor="text1"/>
          </w:rPr>
          <w:delText xml:space="preserve">greater </w:delText>
        </w:r>
        <w:r w:rsidR="002C358A" w:rsidRPr="00F3691B">
          <w:rPr>
            <w:color w:val="000000" w:themeColor="text1"/>
          </w:rPr>
          <w:delText>conifer and deciduous basal area within burned stands</w:delText>
        </w:r>
        <w:r w:rsidR="00AB2D3D" w:rsidRPr="00F3691B">
          <w:rPr>
            <w:color w:val="000000" w:themeColor="text1"/>
          </w:rPr>
          <w:delText>. D</w:delText>
        </w:r>
        <w:r w:rsidR="002C358A" w:rsidRPr="00F3691B">
          <w:rPr>
            <w:color w:val="000000" w:themeColor="text1"/>
          </w:rPr>
          <w:delText xml:space="preserve">eeper organic layers negatively affected all metrics of tree regeneration. A greater proportion of exposed mineral soil significantly decreased </w:delText>
        </w:r>
        <w:r w:rsidR="00456FF8" w:rsidRPr="00F3691B">
          <w:rPr>
            <w:color w:val="000000" w:themeColor="text1"/>
          </w:rPr>
          <w:delText>deciduous tree density but lead to greater deciduous basal area (Table 3)</w:delText>
        </w:r>
        <w:r w:rsidR="002C358A" w:rsidRPr="00F3691B">
          <w:rPr>
            <w:color w:val="000000" w:themeColor="text1"/>
          </w:rPr>
          <w:delText xml:space="preserve">. </w:delText>
        </w:r>
      </w:del>
      <w:ins w:id="356" w:author="Hayes, Katherine" w:date="2020-09-18T09:45:00Z">
        <w:r w:rsidR="0037214F" w:rsidRPr="00284A7C">
          <w:rPr>
            <w:color w:val="000000" w:themeColor="text1"/>
          </w:rPr>
          <w:t>basal area</w:t>
        </w:r>
        <w:r w:rsidR="000A44E4" w:rsidRPr="00284A7C">
          <w:rPr>
            <w:color w:val="000000" w:themeColor="text1"/>
          </w:rPr>
          <w:t>, as indicated by AIC value</w:t>
        </w:r>
        <w:r w:rsidR="0037214F" w:rsidRPr="00284A7C">
          <w:rPr>
            <w:color w:val="000000" w:themeColor="text1"/>
          </w:rPr>
          <w:t xml:space="preserve"> (Table S5).</w:t>
        </w:r>
        <w:r w:rsidR="00DE630D" w:rsidRPr="00284A7C">
          <w:rPr>
            <w:color w:val="000000" w:themeColor="text1"/>
          </w:rPr>
          <w:t xml:space="preserve"> </w:t>
        </w:r>
        <w:r w:rsidR="00D6172D" w:rsidRPr="00284A7C">
          <w:rPr>
            <w:color w:val="000000" w:themeColor="text1"/>
          </w:rPr>
          <w:tab/>
        </w:r>
      </w:ins>
    </w:p>
    <w:p w14:paraId="55F96DE6" w14:textId="101FCDD9" w:rsidR="00D6172D" w:rsidRPr="00284A7C" w:rsidRDefault="00D6172D" w:rsidP="00386D72">
      <w:pPr>
        <w:autoSpaceDE w:val="0"/>
        <w:autoSpaceDN w:val="0"/>
        <w:adjustRightInd w:val="0"/>
        <w:spacing w:line="480" w:lineRule="auto"/>
        <w:ind w:firstLine="720"/>
        <w:rPr>
          <w:ins w:id="357" w:author="Hayes, Katherine" w:date="2020-09-18T09:45:00Z"/>
          <w:color w:val="000000" w:themeColor="text1"/>
        </w:rPr>
      </w:pPr>
      <w:ins w:id="358" w:author="Hayes, Katherine" w:date="2020-09-18T09:45:00Z">
        <w:r w:rsidRPr="00284A7C">
          <w:rPr>
            <w:color w:val="000000" w:themeColor="text1"/>
          </w:rPr>
          <w:t>The effect of fire on regenerat</w:t>
        </w:r>
        <w:r w:rsidR="001E289D" w:rsidRPr="00284A7C">
          <w:rPr>
            <w:color w:val="000000" w:themeColor="text1"/>
          </w:rPr>
          <w:t xml:space="preserve">ion varied between topographic position and between conifer and deciduous species. As expected, fire </w:t>
        </w:r>
        <w:r w:rsidR="00FD3352" w:rsidRPr="00284A7C">
          <w:rPr>
            <w:color w:val="000000" w:themeColor="text1"/>
          </w:rPr>
          <w:t xml:space="preserve">decreased </w:t>
        </w:r>
        <w:r w:rsidR="001E289D" w:rsidRPr="00284A7C">
          <w:rPr>
            <w:color w:val="000000" w:themeColor="text1"/>
          </w:rPr>
          <w:t xml:space="preserve">density </w:t>
        </w:r>
        <w:r w:rsidR="00FD3352" w:rsidRPr="00284A7C">
          <w:rPr>
            <w:color w:val="000000" w:themeColor="text1"/>
          </w:rPr>
          <w:t>of conifer regeneration</w:t>
        </w:r>
        <w:r w:rsidR="000A44E4" w:rsidRPr="00284A7C">
          <w:rPr>
            <w:color w:val="000000" w:themeColor="text1"/>
          </w:rPr>
          <w:t>, but specific reburns had different effects:</w:t>
        </w:r>
        <w:r w:rsidR="00A705AF" w:rsidRPr="00284A7C">
          <w:rPr>
            <w:color w:val="000000" w:themeColor="text1"/>
          </w:rPr>
          <w:t xml:space="preserve"> three fires had a greater effect size (</w:t>
        </w:r>
        <w:r w:rsidR="000A44E4" w:rsidRPr="00284A7C">
          <w:rPr>
            <w:color w:val="000000" w:themeColor="text1"/>
          </w:rPr>
          <w:t xml:space="preserve">effect size </w:t>
        </w:r>
        <w:r w:rsidR="00A705AF" w:rsidRPr="00284A7C">
          <w:rPr>
            <w:color w:val="000000" w:themeColor="text1"/>
          </w:rPr>
          <w:t>-4.8</w:t>
        </w:r>
        <w:r w:rsidR="00026490" w:rsidRPr="00284A7C">
          <w:rPr>
            <w:color w:val="000000" w:themeColor="text1"/>
          </w:rPr>
          <w:t xml:space="preserve"> log conifer density per fire</w:t>
        </w:r>
        <w:r w:rsidR="00A705AF" w:rsidRPr="00284A7C">
          <w:rPr>
            <w:color w:val="000000" w:themeColor="text1"/>
          </w:rPr>
          <w:t>, SE 0.59) than two fires (-2.52, SE 0.55)</w:t>
        </w:r>
        <w:r w:rsidR="008447B1" w:rsidRPr="00284A7C">
          <w:rPr>
            <w:color w:val="000000" w:themeColor="text1"/>
          </w:rPr>
          <w:t xml:space="preserve"> (Table 1)</w:t>
        </w:r>
        <w:r w:rsidR="00FD3352" w:rsidRPr="00284A7C">
          <w:rPr>
            <w:color w:val="000000" w:themeColor="text1"/>
          </w:rPr>
          <w:t>.</w:t>
        </w:r>
        <w:r w:rsidR="001E289D" w:rsidRPr="00284A7C">
          <w:rPr>
            <w:color w:val="000000" w:themeColor="text1"/>
          </w:rPr>
          <w:t xml:space="preserve"> </w:t>
        </w:r>
        <w:r w:rsidR="008447B1" w:rsidRPr="00284A7C">
          <w:rPr>
            <w:color w:val="000000" w:themeColor="text1"/>
          </w:rPr>
          <w:t xml:space="preserve">Fire </w:t>
        </w:r>
        <w:r w:rsidR="00A705AF" w:rsidRPr="00284A7C">
          <w:rPr>
            <w:color w:val="000000" w:themeColor="text1"/>
          </w:rPr>
          <w:t xml:space="preserve">had </w:t>
        </w:r>
        <w:r w:rsidR="007D2E55" w:rsidRPr="00284A7C">
          <w:rPr>
            <w:color w:val="000000" w:themeColor="text1"/>
          </w:rPr>
          <w:t xml:space="preserve">negative effects on deciduous density, stronger after three fires (-1.45, SE 0.5) than after two (-0.8, SE 0.55) </w:t>
        </w:r>
        <w:r w:rsidR="008447B1" w:rsidRPr="00284A7C">
          <w:rPr>
            <w:color w:val="000000" w:themeColor="text1"/>
          </w:rPr>
          <w:t xml:space="preserve">(Table </w:t>
        </w:r>
        <w:r w:rsidR="007D2E55" w:rsidRPr="00284A7C">
          <w:rPr>
            <w:color w:val="000000" w:themeColor="text1"/>
          </w:rPr>
          <w:t>1</w:t>
        </w:r>
        <w:r w:rsidR="008447B1" w:rsidRPr="00284A7C">
          <w:rPr>
            <w:color w:val="000000" w:themeColor="text1"/>
          </w:rPr>
          <w:t>)</w:t>
        </w:r>
        <w:r w:rsidR="001E289D" w:rsidRPr="00284A7C">
          <w:rPr>
            <w:color w:val="000000" w:themeColor="text1"/>
          </w:rPr>
          <w:t>.</w:t>
        </w:r>
        <w:r w:rsidR="007D2E55" w:rsidRPr="00284A7C">
          <w:rPr>
            <w:color w:val="000000" w:themeColor="text1"/>
          </w:rPr>
          <w:t xml:space="preserve"> Both the second fire and the third had positive effects on deciduous basal area (1.77</w:t>
        </w:r>
        <w:r w:rsidR="00026490" w:rsidRPr="00284A7C">
          <w:rPr>
            <w:color w:val="000000" w:themeColor="text1"/>
          </w:rPr>
          <w:t xml:space="preserve"> log basal area per fire</w:t>
        </w:r>
        <w:r w:rsidR="007D2E55" w:rsidRPr="00284A7C">
          <w:rPr>
            <w:color w:val="000000" w:themeColor="text1"/>
          </w:rPr>
          <w:t xml:space="preserve">, SE 0.44; and 2.98, SE 0.50 respectively) (Table 2). </w:t>
        </w:r>
      </w:ins>
    </w:p>
    <w:p w14:paraId="2904CC55" w14:textId="3008D540" w:rsidR="008447B1" w:rsidRPr="00284A7C" w:rsidRDefault="001144A9" w:rsidP="00BB5212">
      <w:pPr>
        <w:autoSpaceDE w:val="0"/>
        <w:autoSpaceDN w:val="0"/>
        <w:adjustRightInd w:val="0"/>
        <w:spacing w:line="480" w:lineRule="auto"/>
        <w:rPr>
          <w:ins w:id="359" w:author="Hayes, Katherine" w:date="2020-09-18T09:45:00Z"/>
          <w:color w:val="000000" w:themeColor="text1"/>
        </w:rPr>
      </w:pPr>
      <w:ins w:id="360" w:author="Hayes, Katherine" w:date="2020-09-18T09:45:00Z">
        <w:r w:rsidRPr="00284A7C">
          <w:rPr>
            <w:color w:val="000000" w:themeColor="text1"/>
          </w:rPr>
          <w:tab/>
          <w:t>The strength of the interactive effect between fire and topographic position differed according to the metric of regeneration</w:t>
        </w:r>
        <w:r w:rsidR="00A705AF" w:rsidRPr="00284A7C">
          <w:rPr>
            <w:color w:val="000000" w:themeColor="text1"/>
          </w:rPr>
          <w:t xml:space="preserve"> and according to the fire</w:t>
        </w:r>
        <w:r w:rsidRPr="00284A7C">
          <w:rPr>
            <w:color w:val="000000" w:themeColor="text1"/>
          </w:rPr>
          <w:t xml:space="preserve">. </w:t>
        </w:r>
        <w:r w:rsidR="001272E4" w:rsidRPr="00284A7C">
          <w:rPr>
            <w:color w:val="000000" w:themeColor="text1"/>
          </w:rPr>
          <w:t xml:space="preserve">Two fires interacted with topographic position strongly to influence conifer density (effect size 2.6, SE 0.82), while the </w:t>
        </w:r>
        <w:r w:rsidR="001272E4" w:rsidRPr="00284A7C">
          <w:rPr>
            <w:color w:val="000000" w:themeColor="text1"/>
          </w:rPr>
          <w:lastRenderedPageBreak/>
          <w:t xml:space="preserve">effect of interaction between three fires and topographic position on conifer density was slightly weaker (1.47, SE 0.83) (Table 1). </w:t>
        </w:r>
        <w:r w:rsidR="007D2E55" w:rsidRPr="00284A7C">
          <w:rPr>
            <w:color w:val="000000" w:themeColor="text1"/>
          </w:rPr>
          <w:t>The inverse relationship existed between the interaction between fire and topographic position and deciduous density: the effect size of two fires interacting with position was 1.84 (SE 0.82), while the effect of three interacting with position was 2.0 (SE 0.83). Deciduous basal area was strongly impacted by the effect of two fires interacting with topographic position (-1.64, SE 0.61), but less impacted by the interaction of three fires and position, given the large standard error (-0.77, SE 0.69).</w:t>
        </w:r>
      </w:ins>
    </w:p>
    <w:p w14:paraId="5E65309D" w14:textId="7E60ADBB" w:rsidR="00141F91" w:rsidRPr="00284A7C" w:rsidRDefault="00D36EE1" w:rsidP="00270A95">
      <w:pPr>
        <w:pStyle w:val="Heading1"/>
        <w:rPr>
          <w:rFonts w:cs="Times New Roman"/>
        </w:rPr>
      </w:pPr>
      <w:r w:rsidRPr="00284A7C">
        <w:rPr>
          <w:rFonts w:cs="Times New Roman"/>
        </w:rPr>
        <w:t>Discussion</w:t>
      </w:r>
    </w:p>
    <w:p w14:paraId="6C64648F" w14:textId="1D1C228A" w:rsidR="12AF9917" w:rsidRPr="00284A7C" w:rsidRDefault="12AF9917" w:rsidP="12AF9917">
      <w:pPr>
        <w:spacing w:line="480" w:lineRule="auto"/>
        <w:ind w:firstLine="720"/>
        <w:rPr>
          <w:color w:val="000000" w:themeColor="text1"/>
        </w:rPr>
      </w:pPr>
      <w:del w:id="361" w:author="Hayes, Katherine" w:date="2020-09-18T09:45:00Z">
        <w:r>
          <w:delText xml:space="preserve">Ecological disturbance theory indicates that short-interval disturbances should favor communities better adapted to either quick recovery or rapid colonization from off-site. However, a major knowledge gap remains – are those communities themselves resilient to ongoing high </w:delText>
        </w:r>
        <w:r w:rsidR="00D71AEC">
          <w:delText xml:space="preserve">disturbance </w:delText>
        </w:r>
        <w:r>
          <w:delText>frequencies?  Furthermore, are historically resilient contexts (in this case, lowlands with relatively low flammability) more resistant to these</w:delText>
        </w:r>
        <w:r w:rsidR="00D71AEC">
          <w:delText xml:space="preserve"> ongoing</w:delText>
        </w:r>
        <w:r>
          <w:delText xml:space="preserve"> regime shifts? By testing in the boreal, we address these questions in a globally significant biome which is experiencing rapid climatic change, substantial increases in disturbance frequency, and has major implications for global climate feedbacks via carbon (in forests, soil, and permafrost) loss. Our results indicate</w:delText>
        </w:r>
      </w:del>
      <w:ins w:id="362" w:author="Hayes, Katherine" w:date="2020-09-18T09:45:00Z">
        <w:r w:rsidR="006F2DDF" w:rsidRPr="00284A7C">
          <w:rPr>
            <w:color w:val="000000" w:themeColor="text1"/>
          </w:rPr>
          <w:t>Using novel empirical evidence of 3 fires in short sequence, we show</w:t>
        </w:r>
      </w:ins>
      <w:r w:rsidR="006F2DDF" w:rsidRPr="00284A7C">
        <w:rPr>
          <w:color w:val="000000" w:themeColor="text1"/>
        </w:rPr>
        <w:t xml:space="preserve"> </w:t>
      </w:r>
      <w:r w:rsidRPr="00284A7C">
        <w:rPr>
          <w:color w:val="000000" w:themeColor="text1"/>
        </w:rPr>
        <w:t xml:space="preserve">that reburning-triggered shifts in forest composition and structure continue beyond two fires and that new effects begin to emerge with three short-interval fires. </w:t>
      </w:r>
      <w:del w:id="363" w:author="Hayes, Katherine" w:date="2020-09-18T09:45:00Z">
        <w:r w:rsidR="00D71AEC">
          <w:delText>Specific</w:delText>
        </w:r>
      </w:del>
      <w:ins w:id="364" w:author="Hayes, Katherine" w:date="2020-09-18T09:45:00Z">
        <w:r w:rsidR="006F2DDF" w:rsidRPr="00284A7C">
          <w:rPr>
            <w:color w:val="000000" w:themeColor="text1"/>
          </w:rPr>
          <w:t xml:space="preserve">Our results suggest that the transition from conifer to deciduous species documented by </w:t>
        </w:r>
        <w:r w:rsidR="00D75891" w:rsidRPr="00284A7C">
          <w:rPr>
            <w:color w:val="000000" w:themeColor="text1"/>
          </w:rPr>
          <w:t>Brown and Johnstone 2012</w:t>
        </w:r>
        <w:r w:rsidR="006F2DDF" w:rsidRPr="00284A7C">
          <w:rPr>
            <w:color w:val="000000" w:themeColor="text1"/>
          </w:rPr>
          <w:t xml:space="preserve"> and others </w:t>
        </w:r>
        <w:r w:rsidR="00026490" w:rsidRPr="00284A7C">
          <w:rPr>
            <w:color w:val="000000" w:themeColor="text1"/>
          </w:rPr>
          <w:t>(Beck et al. 2011, Hoy</w:t>
        </w:r>
        <w:r w:rsidR="005B3DAC" w:rsidRPr="00284A7C">
          <w:rPr>
            <w:rFonts w:eastAsia="Calibri"/>
            <w:color w:val="000000" w:themeColor="text1"/>
          </w:rPr>
          <w:t xml:space="preserve"> et al. </w:t>
        </w:r>
        <w:r w:rsidR="00026490" w:rsidRPr="00284A7C">
          <w:rPr>
            <w:color w:val="000000" w:themeColor="text1"/>
          </w:rPr>
          <w:t>2016, Johnstone et al. 2010)</w:t>
        </w:r>
        <w:r w:rsidR="00C421FC" w:rsidRPr="00284A7C">
          <w:rPr>
            <w:color w:val="000000" w:themeColor="text1"/>
          </w:rPr>
          <w:t xml:space="preserve"> </w:t>
        </w:r>
        <w:r w:rsidR="006F2DDF" w:rsidRPr="00284A7C">
          <w:rPr>
            <w:color w:val="000000" w:themeColor="text1"/>
          </w:rPr>
          <w:t>continues to occur with additional fires. Furthermore, s</w:t>
        </w:r>
        <w:r w:rsidR="00D71AEC" w:rsidRPr="00284A7C">
          <w:rPr>
            <w:color w:val="000000" w:themeColor="text1"/>
          </w:rPr>
          <w:t>pecific</w:t>
        </w:r>
      </w:ins>
      <w:r w:rsidR="00D71AEC" w:rsidRPr="00284A7C">
        <w:rPr>
          <w:color w:val="000000" w:themeColor="text1"/>
        </w:rPr>
        <w:t xml:space="preserve"> </w:t>
      </w:r>
      <w:r w:rsidRPr="00284A7C">
        <w:rPr>
          <w:color w:val="000000" w:themeColor="text1"/>
        </w:rPr>
        <w:t xml:space="preserve">species </w:t>
      </w:r>
      <w:r w:rsidR="00D71AEC" w:rsidRPr="00284A7C">
        <w:rPr>
          <w:color w:val="000000" w:themeColor="text1"/>
        </w:rPr>
        <w:t>composition</w:t>
      </w:r>
      <w:r w:rsidRPr="00284A7C">
        <w:rPr>
          <w:color w:val="000000" w:themeColor="text1"/>
        </w:rPr>
        <w:t xml:space="preserve"> within deciduous trajectories differed between topographic position, indicating the importance of local topography in </w:t>
      </w:r>
      <w:del w:id="365" w:author="Hayes, Katherine" w:date="2020-09-18T09:45:00Z">
        <w:r>
          <w:delText>determining</w:delText>
        </w:r>
      </w:del>
      <w:ins w:id="366" w:author="Hayes, Katherine" w:date="2020-09-18T09:45:00Z">
        <w:r w:rsidR="006F2DDF" w:rsidRPr="00284A7C">
          <w:rPr>
            <w:color w:val="000000" w:themeColor="text1"/>
          </w:rPr>
          <w:t>filtering</w:t>
        </w:r>
      </w:ins>
      <w:r w:rsidR="006F2DDF" w:rsidRPr="00284A7C">
        <w:rPr>
          <w:color w:val="000000" w:themeColor="text1"/>
        </w:rPr>
        <w:t xml:space="preserve"> </w:t>
      </w:r>
      <w:r w:rsidRPr="00284A7C">
        <w:rPr>
          <w:color w:val="000000" w:themeColor="text1"/>
        </w:rPr>
        <w:t xml:space="preserve">specific successional outcomes. </w:t>
      </w:r>
      <w:del w:id="367" w:author="Hayes, Katherine" w:date="2020-09-18T09:45:00Z">
        <w:r>
          <w:delText>Furthermore, our</w:delText>
        </w:r>
      </w:del>
      <w:ins w:id="368" w:author="Hayes, Katherine" w:date="2020-09-18T09:45:00Z">
        <w:r w:rsidR="006F2DDF" w:rsidRPr="00284A7C">
          <w:rPr>
            <w:color w:val="000000" w:themeColor="text1"/>
          </w:rPr>
          <w:t>O</w:t>
        </w:r>
        <w:r w:rsidRPr="00284A7C">
          <w:rPr>
            <w:color w:val="000000" w:themeColor="text1"/>
          </w:rPr>
          <w:t>ur</w:t>
        </w:r>
      </w:ins>
      <w:r w:rsidRPr="00284A7C">
        <w:rPr>
          <w:color w:val="000000" w:themeColor="text1"/>
        </w:rPr>
        <w:t xml:space="preserve"> results </w:t>
      </w:r>
      <w:del w:id="369" w:author="Hayes, Katherine" w:date="2020-09-18T09:45:00Z">
        <w:r>
          <w:delText>specifically indicate a disruption of</w:delText>
        </w:r>
      </w:del>
      <w:ins w:id="370" w:author="Hayes, Katherine" w:date="2020-09-18T09:45:00Z">
        <w:r w:rsidR="006F2DDF" w:rsidRPr="00284A7C">
          <w:rPr>
            <w:color w:val="000000" w:themeColor="text1"/>
          </w:rPr>
          <w:t>suggest</w:t>
        </w:r>
        <w:r w:rsidRPr="00284A7C">
          <w:rPr>
            <w:color w:val="000000" w:themeColor="text1"/>
          </w:rPr>
          <w:t xml:space="preserve"> </w:t>
        </w:r>
        <w:r w:rsidR="00F368FC" w:rsidRPr="00284A7C">
          <w:rPr>
            <w:color w:val="000000" w:themeColor="text1"/>
          </w:rPr>
          <w:t xml:space="preserve">that not only can </w:t>
        </w:r>
        <w:r w:rsidR="006F2DDF" w:rsidRPr="00284A7C">
          <w:rPr>
            <w:color w:val="000000" w:themeColor="text1"/>
          </w:rPr>
          <w:t xml:space="preserve">topographic position interact with </w:t>
        </w:r>
        <w:r w:rsidR="002C232F" w:rsidRPr="00284A7C">
          <w:rPr>
            <w:color w:val="000000" w:themeColor="text1"/>
          </w:rPr>
          <w:t>reburning to alter post-fire trajectories but that 3 reburns in sequence</w:t>
        </w:r>
        <w:r w:rsidR="00F368FC" w:rsidRPr="00284A7C">
          <w:rPr>
            <w:color w:val="000000" w:themeColor="text1"/>
          </w:rPr>
          <w:t xml:space="preserve"> appears to </w:t>
        </w:r>
        <w:r w:rsidRPr="00284A7C">
          <w:rPr>
            <w:color w:val="000000" w:themeColor="text1"/>
          </w:rPr>
          <w:t>disrup</w:t>
        </w:r>
        <w:r w:rsidR="00F368FC" w:rsidRPr="00284A7C">
          <w:rPr>
            <w:color w:val="000000" w:themeColor="text1"/>
          </w:rPr>
          <w:t>t</w:t>
        </w:r>
      </w:ins>
      <w:r w:rsidRPr="00284A7C">
        <w:rPr>
          <w:color w:val="000000" w:themeColor="text1"/>
        </w:rPr>
        <w:t xml:space="preserve"> self-replacement trajectories</w:t>
      </w:r>
      <w:del w:id="371" w:author="Hayes, Katherine" w:date="2020-09-18T09:45:00Z">
        <w:r>
          <w:delText xml:space="preserve"> occurring</w:delText>
        </w:r>
      </w:del>
      <w:r w:rsidR="006F2DDF" w:rsidRPr="00284A7C">
        <w:rPr>
          <w:color w:val="000000" w:themeColor="text1"/>
        </w:rPr>
        <w:t xml:space="preserve"> </w:t>
      </w:r>
      <w:r w:rsidRPr="00284A7C">
        <w:rPr>
          <w:color w:val="000000" w:themeColor="text1"/>
        </w:rPr>
        <w:t xml:space="preserve">even in a historically resilient topographical context. </w:t>
      </w:r>
    </w:p>
    <w:p w14:paraId="1F00569A" w14:textId="5B65BB02" w:rsidR="00A65EA6" w:rsidRPr="00284A7C" w:rsidRDefault="12AF9917" w:rsidP="00D75891">
      <w:pPr>
        <w:autoSpaceDE w:val="0"/>
        <w:autoSpaceDN w:val="0"/>
        <w:adjustRightInd w:val="0"/>
        <w:spacing w:line="480" w:lineRule="auto"/>
        <w:ind w:firstLine="720"/>
        <w:rPr>
          <w:color w:val="000000" w:themeColor="text1"/>
        </w:rPr>
      </w:pPr>
      <w:del w:id="372" w:author="Hayes, Katherine" w:date="2020-09-18T09:45:00Z">
        <w:r w:rsidRPr="12AF9917">
          <w:rPr>
            <w:color w:val="000000" w:themeColor="text1"/>
          </w:rPr>
          <w:delText xml:space="preserve">Our two primary objectives were to characterize post-fire regeneration </w:delText>
        </w:r>
        <w:r w:rsidR="00D71AEC">
          <w:rPr>
            <w:color w:val="000000" w:themeColor="text1"/>
          </w:rPr>
          <w:delText>after up to</w:delText>
        </w:r>
        <w:r w:rsidRPr="12AF9917">
          <w:rPr>
            <w:color w:val="000000" w:themeColor="text1"/>
          </w:rPr>
          <w:delText xml:space="preserve"> three short interval fires and to investigate whether </w:delText>
        </w:r>
        <w:r w:rsidR="00D71AEC">
          <w:rPr>
            <w:color w:val="000000" w:themeColor="text1"/>
          </w:rPr>
          <w:delText>fire effects</w:delText>
        </w:r>
        <w:r w:rsidRPr="12AF9917">
          <w:rPr>
            <w:color w:val="000000" w:themeColor="text1"/>
          </w:rPr>
          <w:delText xml:space="preserve"> differed in upland and lowland sites (via differences in local topographic and soil characteristics). Conifer populations declined later in reburn sequence in the lowland site, suggesting that local topographical context may allow conifers to persist for longer under repeated short-interval fires. Three reburns move the lowland landscape across a critical threshold from a small but persistent conifer population to a locally extirpated conifer presence, similar to upland counterparts.</w:delText>
        </w:r>
      </w:del>
      <w:ins w:id="373" w:author="Hayes, Katherine" w:date="2020-09-18T09:45:00Z">
        <w:r w:rsidR="00924295" w:rsidRPr="00284A7C">
          <w:rPr>
            <w:color w:val="000000" w:themeColor="text1"/>
          </w:rPr>
          <w:t>Conifer</w:t>
        </w:r>
        <w:r w:rsidR="002C232F" w:rsidRPr="00284A7C">
          <w:rPr>
            <w:color w:val="000000" w:themeColor="text1"/>
          </w:rPr>
          <w:t xml:space="preserve"> regeneration decline</w:t>
        </w:r>
        <w:r w:rsidR="00924295" w:rsidRPr="00284A7C">
          <w:rPr>
            <w:color w:val="000000" w:themeColor="text1"/>
          </w:rPr>
          <w:t>d</w:t>
        </w:r>
        <w:r w:rsidR="002C232F" w:rsidRPr="00284A7C">
          <w:rPr>
            <w:color w:val="000000" w:themeColor="text1"/>
          </w:rPr>
          <w:t xml:space="preserve"> with reburning in favor of deciduous species. These results are </w:t>
        </w:r>
        <w:r w:rsidR="00924295" w:rsidRPr="00284A7C">
          <w:rPr>
            <w:color w:val="000000" w:themeColor="text1"/>
          </w:rPr>
          <w:t xml:space="preserve">consistent with trends reported in </w:t>
        </w:r>
        <w:r w:rsidR="00D75891" w:rsidRPr="00284A7C">
          <w:rPr>
            <w:color w:val="000000" w:themeColor="text1"/>
          </w:rPr>
          <w:t>Brown and Johnstone 2012</w:t>
        </w:r>
        <w:r w:rsidR="002C232F" w:rsidRPr="00284A7C">
          <w:rPr>
            <w:color w:val="000000" w:themeColor="text1"/>
          </w:rPr>
          <w:t xml:space="preserve"> and others, who have documented </w:t>
        </w:r>
        <w:r w:rsidR="00E91B1C" w:rsidRPr="00284A7C">
          <w:rPr>
            <w:color w:val="000000" w:themeColor="text1"/>
          </w:rPr>
          <w:t>a sharp decline in conifer regeneration</w:t>
        </w:r>
        <w:r w:rsidR="002C232F" w:rsidRPr="00284A7C">
          <w:rPr>
            <w:color w:val="000000" w:themeColor="text1"/>
          </w:rPr>
          <w:t xml:space="preserve"> </w:t>
        </w:r>
        <w:r w:rsidR="00E91B1C" w:rsidRPr="00284A7C">
          <w:rPr>
            <w:color w:val="000000" w:themeColor="text1"/>
          </w:rPr>
          <w:t>following two fires in short sequence</w:t>
        </w:r>
        <w:r w:rsidR="00286B52" w:rsidRPr="00284A7C">
          <w:rPr>
            <w:color w:val="000000" w:themeColor="text1"/>
          </w:rPr>
          <w:t xml:space="preserve"> (I.e., Whitman et al. 2019</w:t>
        </w:r>
        <w:r w:rsidR="00D75891" w:rsidRPr="00284A7C">
          <w:rPr>
            <w:color w:val="000000" w:themeColor="text1"/>
          </w:rPr>
          <w:t>, Johnstone and Chapin 2006</w:t>
        </w:r>
        <w:r w:rsidR="00286B52" w:rsidRPr="00284A7C">
          <w:rPr>
            <w:color w:val="000000" w:themeColor="text1"/>
          </w:rPr>
          <w:t>)</w:t>
        </w:r>
        <w:r w:rsidR="00E91B1C" w:rsidRPr="00284A7C">
          <w:rPr>
            <w:color w:val="000000" w:themeColor="text1"/>
          </w:rPr>
          <w:t>.</w:t>
        </w:r>
        <w:r w:rsidR="002C232F" w:rsidRPr="00284A7C">
          <w:rPr>
            <w:color w:val="000000" w:themeColor="text1"/>
          </w:rPr>
          <w:t xml:space="preserve"> However, </w:t>
        </w:r>
        <w:r w:rsidR="00924295" w:rsidRPr="00284A7C">
          <w:rPr>
            <w:color w:val="000000" w:themeColor="text1"/>
          </w:rPr>
          <w:t xml:space="preserve">the extent of conifer population collapse documented in this study surpasses that reported in Johnstone et al. 2014 and others: </w:t>
        </w:r>
        <w:r w:rsidR="00286B52" w:rsidRPr="00284A7C">
          <w:rPr>
            <w:color w:val="000000" w:themeColor="text1"/>
          </w:rPr>
          <w:t xml:space="preserve">Whitman et al. 2019 reported </w:t>
        </w:r>
        <w:r w:rsidR="00E5554E" w:rsidRPr="00284A7C">
          <w:rPr>
            <w:color w:val="000000" w:themeColor="text1"/>
          </w:rPr>
          <w:t xml:space="preserve">conifer regeneration in plots burned under short intervals (&lt;17 </w:t>
        </w:r>
        <w:r w:rsidR="00E5554E" w:rsidRPr="00284A7C">
          <w:rPr>
            <w:color w:val="000000" w:themeColor="text1"/>
          </w:rPr>
          <w:lastRenderedPageBreak/>
          <w:t>years) declined by a factor of 2x compared to plots burned under more typical intervals (&gt;30 years)</w:t>
        </w:r>
        <w:r w:rsidR="00D75891" w:rsidRPr="00284A7C">
          <w:rPr>
            <w:color w:val="000000" w:themeColor="text1"/>
          </w:rPr>
          <w:t>, similar to our finding that conifer recruitment declined by a factor of 3.7x after 2 fires in upland plots. However, w</w:t>
        </w:r>
        <w:r w:rsidR="00286B52" w:rsidRPr="00284A7C">
          <w:rPr>
            <w:color w:val="000000" w:themeColor="text1"/>
          </w:rPr>
          <w:t>hile</w:t>
        </w:r>
        <w:r w:rsidR="00C7768B" w:rsidRPr="00284A7C">
          <w:rPr>
            <w:color w:val="000000" w:themeColor="text1"/>
          </w:rPr>
          <w:t xml:space="preserve"> others </w:t>
        </w:r>
        <w:r w:rsidR="00286B52" w:rsidRPr="00284A7C">
          <w:rPr>
            <w:color w:val="000000" w:themeColor="text1"/>
          </w:rPr>
          <w:t xml:space="preserve">have documented widespread extirpation of conifer regeneration after two </w:t>
        </w:r>
        <w:r w:rsidR="00C7768B" w:rsidRPr="00284A7C">
          <w:rPr>
            <w:color w:val="000000" w:themeColor="text1"/>
          </w:rPr>
          <w:t>fires in short-intervals</w:t>
        </w:r>
        <w:r w:rsidR="008D5694" w:rsidRPr="00284A7C">
          <w:rPr>
            <w:color w:val="000000" w:themeColor="text1"/>
          </w:rPr>
          <w:t>,</w:t>
        </w:r>
        <w:r w:rsidR="00286B52" w:rsidRPr="00284A7C">
          <w:rPr>
            <w:color w:val="000000" w:themeColor="text1"/>
          </w:rPr>
          <w:t xml:space="preserve"> hinting at a regime shift, </w:t>
        </w:r>
        <w:r w:rsidR="00C7768B" w:rsidRPr="00284A7C">
          <w:rPr>
            <w:color w:val="000000" w:themeColor="text1"/>
          </w:rPr>
          <w:t>previous studies examine only the effects of a single reburn event, and are limited in their ability to address the question of ongoing burning.</w:t>
        </w:r>
        <w:r w:rsidR="00C7768B" w:rsidRPr="00284A7C">
          <w:rPr>
            <w:i/>
            <w:iCs/>
            <w:color w:val="000000" w:themeColor="text1"/>
          </w:rPr>
          <w:t xml:space="preserve"> </w:t>
        </w:r>
        <w:r w:rsidR="008D5694" w:rsidRPr="00284A7C">
          <w:rPr>
            <w:i/>
            <w:iCs/>
            <w:color w:val="000000" w:themeColor="text1"/>
          </w:rPr>
          <w:t xml:space="preserve"> </w:t>
        </w:r>
        <w:r w:rsidR="00C7768B" w:rsidRPr="00284A7C">
          <w:rPr>
            <w:color w:val="000000" w:themeColor="text1"/>
          </w:rPr>
          <w:t>W</w:t>
        </w:r>
        <w:r w:rsidR="008D5694" w:rsidRPr="00284A7C">
          <w:rPr>
            <w:color w:val="000000" w:themeColor="text1"/>
          </w:rPr>
          <w:t>e confirm that here</w:t>
        </w:r>
        <w:r w:rsidR="00C7768B" w:rsidRPr="00284A7C">
          <w:rPr>
            <w:color w:val="000000" w:themeColor="text1"/>
          </w:rPr>
          <w:t xml:space="preserve"> that ongoing </w:t>
        </w:r>
        <w:r w:rsidR="008D5694" w:rsidRPr="00284A7C">
          <w:rPr>
            <w:color w:val="000000" w:themeColor="text1"/>
          </w:rPr>
          <w:t xml:space="preserve">burning </w:t>
        </w:r>
        <w:r w:rsidR="00C7768B" w:rsidRPr="00284A7C">
          <w:rPr>
            <w:color w:val="000000" w:themeColor="text1"/>
          </w:rPr>
          <w:t>continues to change regeneration of both conifer and deciduous species, particularly even in potentially more resilient lowlands. A study of single reburn events in lowland forests might capture the demonstrated slower decline in conifer regeneration and presume that lowlands might be more resilient to short-interval burning</w:t>
        </w:r>
        <w:r w:rsidR="00C7768B" w:rsidRPr="00284A7C">
          <w:rPr>
            <w:i/>
            <w:iCs/>
            <w:color w:val="000000" w:themeColor="text1"/>
          </w:rPr>
          <w:t xml:space="preserve">. </w:t>
        </w:r>
        <w:r w:rsidR="00BF7E5E" w:rsidRPr="00284A7C">
          <w:rPr>
            <w:color w:val="000000" w:themeColor="text1"/>
          </w:rPr>
          <w:t xml:space="preserve">Our results indicate that </w:t>
        </w:r>
        <w:r w:rsidR="00E5554E" w:rsidRPr="00284A7C">
          <w:rPr>
            <w:color w:val="000000" w:themeColor="text1"/>
          </w:rPr>
          <w:t>accounting for the</w:t>
        </w:r>
        <w:r w:rsidR="00BF7E5E" w:rsidRPr="00284A7C">
          <w:rPr>
            <w:color w:val="000000" w:themeColor="text1"/>
          </w:rPr>
          <w:t xml:space="preserve"> effects of short-interval disturbances across heterogenous landscapes like Interior Alaska </w:t>
        </w:r>
        <w:r w:rsidR="00E5554E" w:rsidRPr="00284A7C">
          <w:rPr>
            <w:color w:val="000000" w:themeColor="text1"/>
          </w:rPr>
          <w:t>requires examining ongoing change.</w:t>
        </w:r>
      </w:ins>
      <w:r w:rsidR="00E5554E" w:rsidRPr="00284A7C">
        <w:rPr>
          <w:color w:val="000000" w:themeColor="text1"/>
        </w:rPr>
        <w:t xml:space="preserve"> </w:t>
      </w:r>
    </w:p>
    <w:p w14:paraId="5F65F3A8" w14:textId="68C42260" w:rsidR="001E3D0E" w:rsidRPr="00284A7C" w:rsidRDefault="00D71AEC" w:rsidP="001E3D0E">
      <w:pPr>
        <w:autoSpaceDE w:val="0"/>
        <w:autoSpaceDN w:val="0"/>
        <w:adjustRightInd w:val="0"/>
        <w:spacing w:line="480" w:lineRule="auto"/>
        <w:ind w:firstLine="720"/>
        <w:rPr>
          <w:color w:val="000000" w:themeColor="text1"/>
        </w:rPr>
      </w:pPr>
      <w:r w:rsidRPr="00284A7C">
        <w:rPr>
          <w:color w:val="000000" w:themeColor="text1"/>
        </w:rPr>
        <w:t>Post</w:t>
      </w:r>
      <w:r w:rsidR="12AF9917" w:rsidRPr="00284A7C">
        <w:rPr>
          <w:color w:val="000000" w:themeColor="text1"/>
        </w:rPr>
        <w:t xml:space="preserve">-fire soil characteristics differed between topographic contexts as hypothesized: uplands had substantially thinner organic layers and more exposed mineral soil than lowlands, but organic layer thickness decreased with greater burn frequency in both locations. Given the </w:t>
      </w:r>
      <w:ins w:id="374" w:author="Hayes, Katherine" w:date="2020-09-18T09:45:00Z">
        <w:r w:rsidR="002C232F" w:rsidRPr="00284A7C">
          <w:rPr>
            <w:color w:val="000000" w:themeColor="text1"/>
          </w:rPr>
          <w:t xml:space="preserve">well-documented </w:t>
        </w:r>
      </w:ins>
      <w:r w:rsidR="12AF9917" w:rsidRPr="00284A7C">
        <w:rPr>
          <w:color w:val="000000" w:themeColor="text1"/>
        </w:rPr>
        <w:t xml:space="preserve">role of burn severity in altering competitive </w:t>
      </w:r>
      <w:r w:rsidR="001A7CB6" w:rsidRPr="00284A7C">
        <w:rPr>
          <w:color w:val="000000" w:themeColor="text1"/>
        </w:rPr>
        <w:t>dynamics</w:t>
      </w:r>
      <w:r w:rsidR="12AF9917" w:rsidRPr="00284A7C">
        <w:rPr>
          <w:color w:val="000000" w:themeColor="text1"/>
        </w:rPr>
        <w:t xml:space="preserve"> between coniferous and deciduous species</w:t>
      </w:r>
      <w:del w:id="375" w:author="Hayes, Katherine" w:date="2020-09-18T09:45:00Z">
        <w:r w:rsidR="12AF9917">
          <w:delText>,</w:delText>
        </w:r>
      </w:del>
      <w:ins w:id="376" w:author="Hayes, Katherine" w:date="2020-09-18T09:45:00Z">
        <w:r w:rsidR="00A31E59" w:rsidRPr="00284A7C">
          <w:rPr>
            <w:color w:val="000000" w:themeColor="text1"/>
          </w:rPr>
          <w:t xml:space="preserve"> in the North American boreal</w:t>
        </w:r>
        <w:r w:rsidR="002C232F" w:rsidRPr="00284A7C">
          <w:rPr>
            <w:color w:val="000000" w:themeColor="text1"/>
          </w:rPr>
          <w:t xml:space="preserve"> (</w:t>
        </w:r>
        <w:r w:rsidR="00A31E59" w:rsidRPr="00284A7C">
          <w:rPr>
            <w:color w:val="000000" w:themeColor="text1"/>
          </w:rPr>
          <w:t>Johnstone and Chapin 2006</w:t>
        </w:r>
        <w:r w:rsidR="002C232F" w:rsidRPr="00284A7C">
          <w:rPr>
            <w:color w:val="000000" w:themeColor="text1"/>
          </w:rPr>
          <w:t xml:space="preserve">, </w:t>
        </w:r>
        <w:r w:rsidR="00A31E59" w:rsidRPr="00284A7C">
          <w:rPr>
            <w:color w:val="000000" w:themeColor="text1"/>
          </w:rPr>
          <w:t>Whitman et al. 2018</w:t>
        </w:r>
        <w:r w:rsidR="002C232F" w:rsidRPr="00284A7C">
          <w:rPr>
            <w:color w:val="000000" w:themeColor="text1"/>
          </w:rPr>
          <w:t>)</w:t>
        </w:r>
        <w:r w:rsidR="12AF9917" w:rsidRPr="00284A7C">
          <w:rPr>
            <w:color w:val="000000" w:themeColor="text1"/>
          </w:rPr>
          <w:t>,</w:t>
        </w:r>
      </w:ins>
      <w:r w:rsidR="12AF9917" w:rsidRPr="00284A7C">
        <w:rPr>
          <w:color w:val="000000" w:themeColor="text1"/>
        </w:rPr>
        <w:t xml:space="preserve"> this variation between topographic position indicates that black spruce may retain competitive advantage longer in lowlands under single fires or reburn events. However, lowland plots still underwent a transition to deciduous communities</w:t>
      </w:r>
      <w:r w:rsidRPr="00284A7C">
        <w:rPr>
          <w:color w:val="000000" w:themeColor="text1"/>
        </w:rPr>
        <w:t xml:space="preserve"> linked with a removal of organic layers</w:t>
      </w:r>
      <w:r w:rsidR="12AF9917" w:rsidRPr="00284A7C">
        <w:rPr>
          <w:color w:val="000000" w:themeColor="text1"/>
        </w:rPr>
        <w:t xml:space="preserve">, indicating potential resilience </w:t>
      </w:r>
      <w:r w:rsidRPr="00284A7C">
        <w:rPr>
          <w:color w:val="000000" w:themeColor="text1"/>
        </w:rPr>
        <w:t>via initially</w:t>
      </w:r>
      <w:r w:rsidR="12AF9917" w:rsidRPr="00284A7C">
        <w:rPr>
          <w:color w:val="000000" w:themeColor="text1"/>
        </w:rPr>
        <w:t xml:space="preserve"> lower soil consumption</w:t>
      </w:r>
      <w:r w:rsidR="00D50ACF" w:rsidRPr="00284A7C">
        <w:rPr>
          <w:color w:val="000000" w:themeColor="text1"/>
        </w:rPr>
        <w:t xml:space="preserve"> (implying lower fire intensity)</w:t>
      </w:r>
      <w:r w:rsidR="12AF9917" w:rsidRPr="00284A7C">
        <w:rPr>
          <w:color w:val="000000" w:themeColor="text1"/>
        </w:rPr>
        <w:t xml:space="preserve"> is limited and that, as predicted by theory, frequency </w:t>
      </w:r>
      <w:r w:rsidRPr="00284A7C">
        <w:rPr>
          <w:color w:val="000000" w:themeColor="text1"/>
        </w:rPr>
        <w:t xml:space="preserve">of events </w:t>
      </w:r>
      <w:r w:rsidR="12AF9917" w:rsidRPr="00284A7C">
        <w:rPr>
          <w:color w:val="000000" w:themeColor="text1"/>
        </w:rPr>
        <w:t xml:space="preserve">is as important as any disturbance characteristic in driving recovery trajectories (Fraterrigo 2020). </w:t>
      </w:r>
    </w:p>
    <w:p w14:paraId="51A69A9D" w14:textId="4767B73C" w:rsidR="00E05925" w:rsidRPr="00284A7C" w:rsidRDefault="00C23546" w:rsidP="001E3D0E">
      <w:pPr>
        <w:autoSpaceDE w:val="0"/>
        <w:autoSpaceDN w:val="0"/>
        <w:adjustRightInd w:val="0"/>
        <w:spacing w:line="480" w:lineRule="auto"/>
        <w:ind w:firstLine="720"/>
        <w:rPr>
          <w:b/>
          <w:color w:val="000000" w:themeColor="text1"/>
        </w:rPr>
      </w:pPr>
      <w:r w:rsidRPr="00284A7C">
        <w:rPr>
          <w:color w:val="000000" w:themeColor="text1"/>
        </w:rPr>
        <w:lastRenderedPageBreak/>
        <w:t>Post-fire stand</w:t>
      </w:r>
      <w:r w:rsidR="001E3D0E" w:rsidRPr="00284A7C">
        <w:rPr>
          <w:color w:val="000000" w:themeColor="text1"/>
        </w:rPr>
        <w:t xml:space="preserve"> characteristics differed across reburn sequence and between </w:t>
      </w:r>
      <w:r w:rsidR="00FB10A3" w:rsidRPr="00284A7C">
        <w:rPr>
          <w:color w:val="000000" w:themeColor="text1"/>
        </w:rPr>
        <w:t>topographic position</w:t>
      </w:r>
      <w:r w:rsidR="001E3D0E" w:rsidRPr="00284A7C">
        <w:rPr>
          <w:color w:val="000000" w:themeColor="text1"/>
        </w:rPr>
        <w:t xml:space="preserve">. </w:t>
      </w:r>
      <w:r w:rsidR="00D71AEC" w:rsidRPr="00284A7C">
        <w:rPr>
          <w:color w:val="000000" w:themeColor="text1"/>
        </w:rPr>
        <w:t>Tree</w:t>
      </w:r>
      <w:r w:rsidR="001E3D0E" w:rsidRPr="00284A7C">
        <w:rPr>
          <w:color w:val="000000" w:themeColor="text1"/>
        </w:rPr>
        <w:t xml:space="preserve"> density and basal area </w:t>
      </w:r>
      <w:r w:rsidR="00D71AEC" w:rsidRPr="00284A7C">
        <w:rPr>
          <w:color w:val="000000" w:themeColor="text1"/>
        </w:rPr>
        <w:t>were consistently higher in upland stands t</w:t>
      </w:r>
      <w:r w:rsidR="001E3D0E" w:rsidRPr="00284A7C">
        <w:rPr>
          <w:color w:val="000000" w:themeColor="text1"/>
        </w:rPr>
        <w:t>han lowland counterparts</w:t>
      </w:r>
      <w:del w:id="377" w:author="Hayes, Katherine" w:date="2020-09-18T09:45:00Z">
        <w:r w:rsidR="001E3D0E" w:rsidRPr="00F3691B">
          <w:delText xml:space="preserve">, but in both </w:delText>
        </w:r>
        <w:r w:rsidR="00D71AEC">
          <w:delText>locations</w:delText>
        </w:r>
        <w:r w:rsidR="001E3D0E" w:rsidRPr="00F3691B">
          <w:delText>, both basal area and tree density never returned to pre-fire levels.</w:delText>
        </w:r>
      </w:del>
      <w:ins w:id="378" w:author="Hayes, Katherine" w:date="2020-09-18T09:45:00Z">
        <w:r w:rsidR="001E3D0E" w:rsidRPr="00284A7C">
          <w:rPr>
            <w:color w:val="000000" w:themeColor="text1"/>
          </w:rPr>
          <w:t>.</w:t>
        </w:r>
      </w:ins>
      <w:r w:rsidR="00456FF8" w:rsidRPr="00284A7C">
        <w:rPr>
          <w:color w:val="000000" w:themeColor="text1"/>
        </w:rPr>
        <w:t xml:space="preserve"> Greater exposed mineral soil lead to greater deciduous basal area but reduced deciduous densities, indicating a more open stand structure with larger individual trees.</w:t>
      </w:r>
      <w:r w:rsidR="001E3D0E" w:rsidRPr="00284A7C">
        <w:rPr>
          <w:color w:val="000000" w:themeColor="text1"/>
        </w:rPr>
        <w:t xml:space="preserve"> </w:t>
      </w:r>
      <w:r w:rsidRPr="00284A7C">
        <w:rPr>
          <w:color w:val="000000" w:themeColor="text1"/>
        </w:rPr>
        <w:t xml:space="preserve">A shift in stand structure (via changes to stand density) may alter </w:t>
      </w:r>
      <w:r w:rsidR="00E750BA" w:rsidRPr="00284A7C">
        <w:rPr>
          <w:color w:val="000000" w:themeColor="text1"/>
        </w:rPr>
        <w:t xml:space="preserve">landscape characteristics like aboveground carbon storage and landscape flammability. Given that fuel will play a central role in ongoing boreal fire regime change, understanding the influence of </w:t>
      </w:r>
      <w:r w:rsidRPr="00284A7C">
        <w:rPr>
          <w:color w:val="000000" w:themeColor="text1"/>
        </w:rPr>
        <w:t>altered stand structure</w:t>
      </w:r>
      <w:r w:rsidR="00E750BA" w:rsidRPr="00284A7C">
        <w:rPr>
          <w:color w:val="000000" w:themeColor="text1"/>
        </w:rPr>
        <w:t xml:space="preserve"> on local fuel loads and structure will be crucial to managing and predicting future fire behavior (Higuera et al. </w:t>
      </w:r>
      <w:r w:rsidR="008B791E" w:rsidRPr="00284A7C">
        <w:rPr>
          <w:color w:val="000000" w:themeColor="text1"/>
        </w:rPr>
        <w:t>20</w:t>
      </w:r>
      <w:r w:rsidR="00E750BA" w:rsidRPr="00284A7C">
        <w:rPr>
          <w:color w:val="000000" w:themeColor="text1"/>
        </w:rPr>
        <w:t xml:space="preserve">08). </w:t>
      </w:r>
    </w:p>
    <w:p w14:paraId="4AED1D06" w14:textId="70ED4406" w:rsidR="00075C6D" w:rsidRPr="00284A7C" w:rsidRDefault="00D31DF1" w:rsidP="00075C6D">
      <w:pPr>
        <w:autoSpaceDE w:val="0"/>
        <w:autoSpaceDN w:val="0"/>
        <w:adjustRightInd w:val="0"/>
        <w:spacing w:line="480" w:lineRule="auto"/>
        <w:ind w:firstLine="720"/>
        <w:rPr>
          <w:color w:val="000000" w:themeColor="text1"/>
        </w:rPr>
      </w:pPr>
      <w:del w:id="379" w:author="Hayes, Katherine" w:date="2020-09-18T09:45:00Z">
        <w:r w:rsidRPr="00F3691B">
          <w:rPr>
            <w:color w:val="000000" w:themeColor="text1"/>
          </w:rPr>
          <w:delText>Species</w:delText>
        </w:r>
        <w:r w:rsidR="00075C6D" w:rsidRPr="00F3691B">
          <w:rPr>
            <w:color w:val="000000" w:themeColor="text1"/>
          </w:rPr>
          <w:delText>-</w:delText>
        </w:r>
        <w:r w:rsidRPr="00F3691B">
          <w:rPr>
            <w:color w:val="000000" w:themeColor="text1"/>
          </w:rPr>
          <w:delText>specific</w:delText>
        </w:r>
        <w:r w:rsidR="00075C6D" w:rsidRPr="00F3691B">
          <w:rPr>
            <w:color w:val="000000" w:themeColor="text1"/>
          </w:rPr>
          <w:delText xml:space="preserve"> trends in tree occupation, density and abundance </w:delText>
        </w:r>
        <w:r w:rsidRPr="00F3691B">
          <w:rPr>
            <w:color w:val="000000" w:themeColor="text1"/>
          </w:rPr>
          <w:delText xml:space="preserve">differed </w:delText>
        </w:r>
        <w:r w:rsidR="00075C6D" w:rsidRPr="00F3691B">
          <w:rPr>
            <w:color w:val="000000" w:themeColor="text1"/>
          </w:rPr>
          <w:delText>between</w:delText>
        </w:r>
      </w:del>
      <w:ins w:id="380" w:author="Hayes, Katherine" w:date="2020-09-18T09:45:00Z">
        <w:r w:rsidR="00A446DA" w:rsidRPr="00284A7C">
          <w:rPr>
            <w:color w:val="000000" w:themeColor="text1"/>
          </w:rPr>
          <w:t>The shift from conifer to deciduous species occurred differently in</w:t>
        </w:r>
      </w:ins>
      <w:r w:rsidR="00A446DA" w:rsidRPr="00284A7C">
        <w:rPr>
          <w:color w:val="000000" w:themeColor="text1"/>
        </w:rPr>
        <w:t xml:space="preserve"> </w:t>
      </w:r>
      <w:r w:rsidR="00075C6D" w:rsidRPr="00284A7C">
        <w:rPr>
          <w:color w:val="000000" w:themeColor="text1"/>
        </w:rPr>
        <w:t>upland and lowland sites</w:t>
      </w:r>
      <w:r w:rsidRPr="00284A7C">
        <w:rPr>
          <w:color w:val="000000" w:themeColor="text1"/>
        </w:rPr>
        <w:t>: upland reburned plots were composed of willow and birch in higher abundance and densities than comparable lowland plots and experienced a decline in black spruce earlier in the reburn</w:t>
      </w:r>
      <w:r w:rsidR="00C23546" w:rsidRPr="00284A7C">
        <w:rPr>
          <w:color w:val="000000" w:themeColor="text1"/>
        </w:rPr>
        <w:t xml:space="preserve"> sequence</w:t>
      </w:r>
      <w:r w:rsidRPr="00284A7C">
        <w:rPr>
          <w:color w:val="000000" w:themeColor="text1"/>
        </w:rPr>
        <w:t>. Black spruce populations declined slower in lowland plots and were replaced by aspen</w:t>
      </w:r>
      <w:r w:rsidRPr="00284A7C">
        <w:rPr>
          <w:i/>
          <w:color w:val="000000" w:themeColor="text1"/>
        </w:rPr>
        <w:t xml:space="preserve"> </w:t>
      </w:r>
      <w:r w:rsidRPr="00284A7C">
        <w:rPr>
          <w:color w:val="000000" w:themeColor="text1"/>
        </w:rPr>
        <w:t>and willow after three fires. This divergence</w:t>
      </w:r>
      <w:r w:rsidR="00075C6D" w:rsidRPr="00284A7C">
        <w:rPr>
          <w:color w:val="000000" w:themeColor="text1"/>
        </w:rPr>
        <w:t xml:space="preserve"> suggests that both site-level differences in drainage conditions and reburning</w:t>
      </w:r>
      <w:r w:rsidRPr="00284A7C">
        <w:rPr>
          <w:color w:val="000000" w:themeColor="text1"/>
        </w:rPr>
        <w:t xml:space="preserve"> effects</w:t>
      </w:r>
      <w:r w:rsidR="00075C6D" w:rsidRPr="00284A7C">
        <w:rPr>
          <w:color w:val="000000" w:themeColor="text1"/>
        </w:rPr>
        <w:t xml:space="preserve"> play an important </w:t>
      </w:r>
      <w:r w:rsidR="001A2390" w:rsidRPr="00284A7C">
        <w:rPr>
          <w:color w:val="000000" w:themeColor="text1"/>
        </w:rPr>
        <w:t xml:space="preserve">initial </w:t>
      </w:r>
      <w:r w:rsidR="00075C6D" w:rsidRPr="00284A7C">
        <w:rPr>
          <w:color w:val="000000" w:themeColor="text1"/>
        </w:rPr>
        <w:t xml:space="preserve">role in determining species-specific successional outcomes in boreal forests – </w:t>
      </w:r>
      <w:r w:rsidR="001A2390" w:rsidRPr="00284A7C">
        <w:rPr>
          <w:color w:val="000000" w:themeColor="text1"/>
        </w:rPr>
        <w:t xml:space="preserve">but </w:t>
      </w:r>
      <w:r w:rsidR="00075C6D" w:rsidRPr="00284A7C">
        <w:rPr>
          <w:color w:val="000000" w:themeColor="text1"/>
        </w:rPr>
        <w:t>that the effects of reburning continue to accrue after the 2</w:t>
      </w:r>
      <w:r w:rsidR="00075C6D" w:rsidRPr="00284A7C">
        <w:rPr>
          <w:color w:val="000000" w:themeColor="text1"/>
          <w:vertAlign w:val="superscript"/>
        </w:rPr>
        <w:t>nd</w:t>
      </w:r>
      <w:r w:rsidR="00075C6D" w:rsidRPr="00284A7C">
        <w:rPr>
          <w:color w:val="000000" w:themeColor="text1"/>
        </w:rPr>
        <w:t xml:space="preserve"> event. </w:t>
      </w:r>
      <w:ins w:id="381" w:author="Hayes, Katherine" w:date="2020-09-18T09:45:00Z">
        <w:r w:rsidR="00B918D6" w:rsidRPr="00284A7C">
          <w:rPr>
            <w:color w:val="000000" w:themeColor="text1"/>
          </w:rPr>
          <w:t>Additionally, species-specific reproductive traits like asexual reproduction may play an important role, which this study does not address.</w:t>
        </w:r>
      </w:ins>
      <w:r w:rsidR="00B918D6" w:rsidRPr="00284A7C">
        <w:rPr>
          <w:color w:val="000000" w:themeColor="text1"/>
        </w:rPr>
        <w:t xml:space="preserve"> </w:t>
      </w:r>
    </w:p>
    <w:p w14:paraId="18483FC2" w14:textId="5957821B" w:rsidR="00CA676C" w:rsidRPr="00284A7C" w:rsidRDefault="12AF9917" w:rsidP="00CA676C">
      <w:pPr>
        <w:autoSpaceDE w:val="0"/>
        <w:autoSpaceDN w:val="0"/>
        <w:adjustRightInd w:val="0"/>
        <w:spacing w:line="480" w:lineRule="auto"/>
        <w:ind w:left="-180" w:firstLine="900"/>
        <w:rPr>
          <w:ins w:id="382" w:author="Hayes, Katherine" w:date="2020-09-18T09:45:00Z"/>
          <w:color w:val="000000" w:themeColor="text1"/>
        </w:rPr>
      </w:pPr>
      <w:del w:id="383" w:author="Hayes, Katherine" w:date="2020-09-18T09:45:00Z">
        <w:r>
          <w:delText>The spatial extent of</w:delText>
        </w:r>
      </w:del>
      <w:ins w:id="384" w:author="Hayes, Katherine" w:date="2020-09-18T09:45:00Z">
        <w:r w:rsidR="00CA676C" w:rsidRPr="00284A7C">
          <w:rPr>
            <w:color w:val="000000" w:themeColor="text1"/>
          </w:rPr>
          <w:t>These results are limited in spatial and temporal scale in two major ways: one, o</w:t>
        </w:r>
        <w:r w:rsidR="002C232F" w:rsidRPr="00284A7C">
          <w:rPr>
            <w:color w:val="000000" w:themeColor="text1"/>
          </w:rPr>
          <w:t xml:space="preserve">ur assessment of forest regeneration occurs 15-16 years post-fire, </w:t>
        </w:r>
        <w:r w:rsidR="00A31E59" w:rsidRPr="00284A7C">
          <w:rPr>
            <w:color w:val="000000" w:themeColor="text1"/>
          </w:rPr>
          <w:t xml:space="preserve">resting on the assumption that early recruitment dynamics in boreal Alaskan forests remain sufficiently predictive of future composition. </w:t>
        </w:r>
        <w:r w:rsidR="00CA676C" w:rsidRPr="00284A7C">
          <w:rPr>
            <w:color w:val="000000" w:themeColor="text1"/>
          </w:rPr>
          <w:t>The eventual composition of these specific sites will remain to be seen,</w:t>
        </w:r>
        <w:r w:rsidR="0051167B" w:rsidRPr="00284A7C">
          <w:rPr>
            <w:color w:val="000000" w:themeColor="text1"/>
          </w:rPr>
          <w:t xml:space="preserve"> as even low densities of black spruce (for example) can infill if the interval between fires is long enough. </w:t>
        </w:r>
        <w:r w:rsidR="0051167B" w:rsidRPr="00284A7C">
          <w:rPr>
            <w:color w:val="000000" w:themeColor="text1"/>
          </w:rPr>
          <w:lastRenderedPageBreak/>
          <w:t>However,</w:t>
        </w:r>
        <w:r w:rsidR="00CA676C" w:rsidRPr="00284A7C">
          <w:rPr>
            <w:color w:val="000000" w:themeColor="text1"/>
          </w:rPr>
          <w:t xml:space="preserve"> t</w:t>
        </w:r>
        <w:r w:rsidR="00A5048D" w:rsidRPr="00284A7C">
          <w:rPr>
            <w:color w:val="000000" w:themeColor="text1"/>
          </w:rPr>
          <w:t xml:space="preserve">he bulk of evidence provided by Johnstone and Chapin 2006 and others indicate that early patterns of regeneration </w:t>
        </w:r>
        <w:r w:rsidR="00CA676C" w:rsidRPr="00284A7C">
          <w:rPr>
            <w:color w:val="000000" w:themeColor="text1"/>
          </w:rPr>
          <w:t xml:space="preserve">in the boreal </w:t>
        </w:r>
        <w:r w:rsidR="00A5048D" w:rsidRPr="00284A7C">
          <w:rPr>
            <w:color w:val="000000" w:themeColor="text1"/>
          </w:rPr>
          <w:t xml:space="preserve">tend to be highly prescriptive of multidecadal successional trajectories. </w:t>
        </w:r>
        <w:r w:rsidR="00CA676C" w:rsidRPr="00284A7C">
          <w:rPr>
            <w:color w:val="000000" w:themeColor="text1"/>
          </w:rPr>
          <w:t>Furthermore, t</w:t>
        </w:r>
        <w:r w:rsidRPr="00284A7C">
          <w:rPr>
            <w:color w:val="000000" w:themeColor="text1"/>
          </w:rPr>
          <w:t xml:space="preserve">he spatial extent of </w:t>
        </w:r>
        <w:r w:rsidR="00CA676C" w:rsidRPr="00284A7C">
          <w:rPr>
            <w:color w:val="000000" w:themeColor="text1"/>
          </w:rPr>
          <w:t>larger</w:t>
        </w:r>
      </w:ins>
      <w:r w:rsidR="00CA676C" w:rsidRPr="00284A7C">
        <w:rPr>
          <w:color w:val="000000" w:themeColor="text1"/>
        </w:rPr>
        <w:t xml:space="preserve"> </w:t>
      </w:r>
      <w:r w:rsidRPr="00284A7C">
        <w:rPr>
          <w:color w:val="000000" w:themeColor="text1"/>
        </w:rPr>
        <w:t xml:space="preserve">ecosystem transition in the boreal remains unknown: emerging deciduous communities appear to be spatially constrained </w:t>
      </w:r>
      <w:r w:rsidR="00C23546" w:rsidRPr="00284A7C">
        <w:rPr>
          <w:color w:val="000000" w:themeColor="text1"/>
        </w:rPr>
        <w:t>within</w:t>
      </w:r>
      <w:r w:rsidRPr="00284A7C">
        <w:rPr>
          <w:color w:val="000000" w:themeColor="text1"/>
        </w:rPr>
        <w:t xml:space="preserve"> fire or reburn perimeters (Roland et al. 2019). The results of this study are similarly limited in scale. However, </w:t>
      </w:r>
      <w:r w:rsidR="00C23546" w:rsidRPr="00284A7C">
        <w:rPr>
          <w:color w:val="000000" w:themeColor="text1"/>
        </w:rPr>
        <w:t xml:space="preserve">we </w:t>
      </w:r>
      <w:r w:rsidRPr="00284A7C">
        <w:rPr>
          <w:color w:val="000000" w:themeColor="text1"/>
        </w:rPr>
        <w:t xml:space="preserve">contribute to the growing body of evidence of site-level successional trajectory disruption </w:t>
      </w:r>
      <w:r w:rsidR="00C23546" w:rsidRPr="00284A7C">
        <w:rPr>
          <w:color w:val="000000" w:themeColor="text1"/>
        </w:rPr>
        <w:t xml:space="preserve">via </w:t>
      </w:r>
      <w:r w:rsidRPr="00284A7C">
        <w:rPr>
          <w:color w:val="000000" w:themeColor="text1"/>
        </w:rPr>
        <w:t xml:space="preserve">short-interval reburns. </w:t>
      </w:r>
    </w:p>
    <w:p w14:paraId="08384CD1" w14:textId="0D271D41" w:rsidR="00075C6D" w:rsidRPr="00284A7C" w:rsidRDefault="12AF9917" w:rsidP="00CA676C">
      <w:pPr>
        <w:autoSpaceDE w:val="0"/>
        <w:autoSpaceDN w:val="0"/>
        <w:adjustRightInd w:val="0"/>
        <w:spacing w:line="480" w:lineRule="auto"/>
        <w:ind w:firstLine="720"/>
        <w:rPr>
          <w:color w:val="000000" w:themeColor="text1"/>
        </w:rPr>
      </w:pPr>
      <w:r w:rsidRPr="00284A7C">
        <w:rPr>
          <w:color w:val="000000" w:themeColor="text1"/>
        </w:rPr>
        <w:t>Our work presents several key inferences relevant to boreal forest ecology and disturbance theory generally. First, low quantities of black spruce seedlings in twice- and thrice-burned plots suggests a potential local extirpation of black spruce seed sources</w:t>
      </w:r>
      <w:r w:rsidR="00C23546" w:rsidRPr="00284A7C">
        <w:rPr>
          <w:color w:val="000000" w:themeColor="text1"/>
        </w:rPr>
        <w:t>, preventing future self-replacement</w:t>
      </w:r>
      <w:r w:rsidRPr="00284A7C">
        <w:rPr>
          <w:color w:val="000000" w:themeColor="text1"/>
        </w:rPr>
        <w:t xml:space="preserve">. Second, organic soil layers in both sites were consumed during each reburn, even in the wetter lowland site, leading to increased exposure of mineral soil surfaces. </w:t>
      </w:r>
      <w:del w:id="385" w:author="Hayes, Katherine" w:date="2020-09-18T09:45:00Z">
        <w:r w:rsidR="00C23546">
          <w:delText>Organic layers</w:delText>
        </w:r>
        <w:r>
          <w:delText xml:space="preserve"> in </w:delText>
        </w:r>
        <w:r w:rsidR="00C23546">
          <w:delText>both locations</w:delText>
        </w:r>
        <w:r>
          <w:delText xml:space="preserve"> ha</w:delText>
        </w:r>
        <w:r w:rsidR="00C23546">
          <w:delText>ve not</w:delText>
        </w:r>
        <w:r>
          <w:delText xml:space="preserve"> recovered to inferred pre-fire depth, even 15 years post-fire. </w:delText>
        </w:r>
      </w:del>
      <w:r w:rsidRPr="00284A7C">
        <w:rPr>
          <w:color w:val="000000" w:themeColor="text1"/>
        </w:rPr>
        <w:t xml:space="preserve">Finally, deciduous communities emerged in both upland and lowland sites, replacing original black spruce communities entirely. Together, these patterns suggest that </w:t>
      </w:r>
      <w:r w:rsidR="00B077C7" w:rsidRPr="00284A7C">
        <w:rPr>
          <w:color w:val="000000" w:themeColor="text1"/>
        </w:rPr>
        <w:t>short interval fires</w:t>
      </w:r>
      <w:r w:rsidRPr="00284A7C">
        <w:rPr>
          <w:color w:val="000000" w:themeColor="text1"/>
        </w:rPr>
        <w:t xml:space="preserve"> lead to meaningful disruption of existing successional trends despite proposed local resiliency </w:t>
      </w:r>
      <w:r w:rsidR="00B077C7" w:rsidRPr="00284A7C">
        <w:rPr>
          <w:color w:val="000000" w:themeColor="text1"/>
        </w:rPr>
        <w:t>within</w:t>
      </w:r>
      <w:r w:rsidRPr="00284A7C">
        <w:rPr>
          <w:color w:val="000000" w:themeColor="text1"/>
        </w:rPr>
        <w:t xml:space="preserve"> poorly drained lowland conditions, and that repeat burning in emerging deciduous post-fire communities not only can occur but continues to drive community shifts towards dominance of deciduous trees and shrubs partly facilitated by removal of organic soil layers and surfaces. Results from this study have broad implications for transitions and trajectories of both coniferous and deciduous boreal forests under climate change, as it appears the widely anticipated reduction in fire return intervals will continue to change forest structure and function beyond initial short-interval effects and regardless of initial local resiliency. </w:t>
      </w:r>
    </w:p>
    <w:p w14:paraId="5E80B52C" w14:textId="00974582" w:rsidR="00E05925" w:rsidRPr="00284A7C" w:rsidRDefault="00E05925" w:rsidP="006939FC">
      <w:pPr>
        <w:pStyle w:val="Heading1"/>
        <w:rPr>
          <w:rFonts w:cs="Times New Roman"/>
        </w:rPr>
      </w:pPr>
      <w:r w:rsidRPr="00284A7C">
        <w:rPr>
          <w:rFonts w:cs="Times New Roman"/>
        </w:rPr>
        <w:lastRenderedPageBreak/>
        <w:t>Conclusion</w:t>
      </w:r>
      <w:r w:rsidR="008A79B2" w:rsidRPr="00284A7C">
        <w:rPr>
          <w:rFonts w:cs="Times New Roman"/>
        </w:rPr>
        <w:t>s</w:t>
      </w:r>
    </w:p>
    <w:p w14:paraId="2B7DD0AC" w14:textId="04324172" w:rsidR="005D2A4F" w:rsidRPr="00284A7C" w:rsidRDefault="12AF9917" w:rsidP="008306F8">
      <w:pPr>
        <w:autoSpaceDE w:val="0"/>
        <w:autoSpaceDN w:val="0"/>
        <w:adjustRightInd w:val="0"/>
        <w:spacing w:line="480" w:lineRule="auto"/>
        <w:ind w:firstLine="720"/>
        <w:rPr>
          <w:color w:val="000000" w:themeColor="text1"/>
        </w:rPr>
      </w:pPr>
      <w:r w:rsidRPr="00284A7C">
        <w:rPr>
          <w:color w:val="000000" w:themeColor="text1"/>
        </w:rPr>
        <w:t>The effects of more frequent disturbances do not stop with the first ecosystem transition, recovering communities themselves can be transformed by ongoing short-interval events. Further, high frequency</w:t>
      </w:r>
      <w:ins w:id="386" w:author="Hayes, Katherine" w:date="2020-09-18T09:45:00Z">
        <w:r w:rsidRPr="00284A7C">
          <w:rPr>
            <w:color w:val="000000" w:themeColor="text1"/>
          </w:rPr>
          <w:t xml:space="preserve"> </w:t>
        </w:r>
        <w:r w:rsidR="002979DC" w:rsidRPr="00284A7C">
          <w:rPr>
            <w:color w:val="000000" w:themeColor="text1"/>
          </w:rPr>
          <w:t>disturbances</w:t>
        </w:r>
      </w:ins>
      <w:r w:rsidR="002979DC" w:rsidRPr="00284A7C">
        <w:rPr>
          <w:color w:val="000000" w:themeColor="text1"/>
        </w:rPr>
        <w:t xml:space="preserve"> </w:t>
      </w:r>
      <w:r w:rsidRPr="00284A7C">
        <w:rPr>
          <w:color w:val="000000" w:themeColor="text1"/>
        </w:rPr>
        <w:t xml:space="preserve">can drive transitions even if those occur with lower intensity. For boreal forests, successional trajectories can quickly become untethered from regional legacy conditions. Ongoing transformations are more in line with primary successional pathways then secondary, and while wetter lowland forests are initially more resistant to ecosystem transitions, that resilience is overcome by subsequent fires. The unique perspective of this study demonstrates current shifts in disturbance regimes continue to drive quantitatively different outcomes compared to single, short-interval events, and therefore questions regarding resilience to future climate effects must explicitly consider unfolding, emerging, and ongoing changes, not just snapshots in time. </w:t>
      </w:r>
    </w:p>
    <w:p w14:paraId="3897C223" w14:textId="77777777" w:rsidR="001A2F0F" w:rsidRPr="00284A7C" w:rsidRDefault="005D2A4F" w:rsidP="001A2F0F">
      <w:pPr>
        <w:pStyle w:val="Heading1"/>
        <w:spacing w:line="480" w:lineRule="auto"/>
        <w:rPr>
          <w:rFonts w:cs="Times New Roman"/>
        </w:rPr>
      </w:pPr>
      <w:r w:rsidRPr="00284A7C">
        <w:rPr>
          <w:rFonts w:cs="Times New Roman"/>
        </w:rPr>
        <w:t>Acknowledgements</w:t>
      </w:r>
    </w:p>
    <w:p w14:paraId="25FB0B6D" w14:textId="77777777" w:rsidR="006A6CC6" w:rsidRPr="00284A7C" w:rsidRDefault="001A2F0F" w:rsidP="001A2F0F">
      <w:pPr>
        <w:spacing w:line="480" w:lineRule="auto"/>
        <w:rPr>
          <w:ins w:id="387" w:author="Hayes, Katherine" w:date="2020-09-18T09:45:00Z"/>
          <w:color w:val="000000" w:themeColor="text1"/>
        </w:rPr>
      </w:pPr>
      <w:r w:rsidRPr="00284A7C">
        <w:rPr>
          <w:color w:val="000000" w:themeColor="text1"/>
        </w:rPr>
        <w:t xml:space="preserve">This research was supported by </w:t>
      </w:r>
      <w:r w:rsidR="00721EC7" w:rsidRPr="00284A7C">
        <w:rPr>
          <w:color w:val="000000" w:themeColor="text1"/>
        </w:rPr>
        <w:t>funding provided by the National Science Foundation (</w:t>
      </w:r>
      <w:r w:rsidR="008D647E" w:rsidRPr="00284A7C">
        <w:rPr>
          <w:color w:val="000000" w:themeColor="text1"/>
        </w:rPr>
        <w:t>NSF-OPP-1903231</w:t>
      </w:r>
      <w:r w:rsidR="00721EC7" w:rsidRPr="00284A7C">
        <w:rPr>
          <w:color w:val="000000" w:themeColor="text1"/>
        </w:rPr>
        <w:t>). We thank</w:t>
      </w:r>
      <w:r w:rsidRPr="00284A7C">
        <w:rPr>
          <w:color w:val="000000" w:themeColor="text1"/>
        </w:rPr>
        <w:t xml:space="preserve"> K</w:t>
      </w:r>
      <w:r w:rsidR="000F4C84" w:rsidRPr="00284A7C">
        <w:rPr>
          <w:color w:val="000000" w:themeColor="text1"/>
        </w:rPr>
        <w:t>ristin</w:t>
      </w:r>
      <w:r w:rsidRPr="00284A7C">
        <w:rPr>
          <w:color w:val="000000" w:themeColor="text1"/>
        </w:rPr>
        <w:t xml:space="preserve"> Olson, V</w:t>
      </w:r>
      <w:r w:rsidR="000F4C84" w:rsidRPr="00284A7C">
        <w:rPr>
          <w:color w:val="000000" w:themeColor="text1"/>
        </w:rPr>
        <w:t>ishnu</w:t>
      </w:r>
      <w:r w:rsidR="00721EC7" w:rsidRPr="00284A7C">
        <w:rPr>
          <w:color w:val="000000" w:themeColor="text1"/>
        </w:rPr>
        <w:t>sai</w:t>
      </w:r>
      <w:r w:rsidRPr="00284A7C">
        <w:rPr>
          <w:color w:val="000000" w:themeColor="text1"/>
        </w:rPr>
        <w:t xml:space="preserve"> Kodicherla, K</w:t>
      </w:r>
      <w:r w:rsidR="000F4C84" w:rsidRPr="00284A7C">
        <w:rPr>
          <w:color w:val="000000" w:themeColor="text1"/>
        </w:rPr>
        <w:t>yle</w:t>
      </w:r>
      <w:r w:rsidRPr="00284A7C">
        <w:rPr>
          <w:color w:val="000000" w:themeColor="text1"/>
        </w:rPr>
        <w:t xml:space="preserve"> Martini and K</w:t>
      </w:r>
      <w:r w:rsidR="000F4C84" w:rsidRPr="00284A7C">
        <w:rPr>
          <w:color w:val="000000" w:themeColor="text1"/>
        </w:rPr>
        <w:t>yle</w:t>
      </w:r>
      <w:r w:rsidRPr="00284A7C">
        <w:rPr>
          <w:color w:val="000000" w:themeColor="text1"/>
        </w:rPr>
        <w:t xml:space="preserve"> Turchick </w:t>
      </w:r>
      <w:r w:rsidR="00D946CA" w:rsidRPr="00284A7C">
        <w:rPr>
          <w:color w:val="000000" w:themeColor="text1"/>
        </w:rPr>
        <w:t>for assistance in the field</w:t>
      </w:r>
      <w:r w:rsidRPr="00284A7C">
        <w:rPr>
          <w:color w:val="000000" w:themeColor="text1"/>
        </w:rPr>
        <w:t xml:space="preserve"> </w:t>
      </w:r>
      <w:r w:rsidR="000F4C84" w:rsidRPr="00284A7C">
        <w:rPr>
          <w:color w:val="000000" w:themeColor="text1"/>
        </w:rPr>
        <w:t>and to Shelby Weiss</w:t>
      </w:r>
      <w:r w:rsidR="00721EC7" w:rsidRPr="00284A7C">
        <w:rPr>
          <w:color w:val="000000" w:themeColor="text1"/>
        </w:rPr>
        <w:t>, Adrienne Marshall,</w:t>
      </w:r>
      <w:r w:rsidR="000F4C84" w:rsidRPr="00284A7C">
        <w:rPr>
          <w:color w:val="000000" w:themeColor="text1"/>
        </w:rPr>
        <w:t xml:space="preserve"> and Jason Shabaga for valuable support and advice. </w:t>
      </w:r>
      <w:r w:rsidR="00721EC7" w:rsidRPr="00284A7C">
        <w:rPr>
          <w:color w:val="000000" w:themeColor="text1"/>
        </w:rPr>
        <w:t xml:space="preserve">We thank Melissa Lucash and Kathy Kelsey for providing friendly review which significantly contributed to the quality of the paper. </w:t>
      </w:r>
    </w:p>
    <w:p w14:paraId="64BCB065" w14:textId="77777777" w:rsidR="006A6CC6" w:rsidRPr="00284A7C" w:rsidRDefault="006A6CC6" w:rsidP="001A2F0F">
      <w:pPr>
        <w:spacing w:line="480" w:lineRule="auto"/>
        <w:rPr>
          <w:ins w:id="388" w:author="Hayes, Katherine" w:date="2020-09-18T09:45:00Z"/>
          <w:b/>
          <w:bCs/>
          <w:color w:val="000000" w:themeColor="text1"/>
        </w:rPr>
      </w:pPr>
      <w:ins w:id="389" w:author="Hayes, Katherine" w:date="2020-09-18T09:45:00Z">
        <w:r w:rsidRPr="00284A7C">
          <w:rPr>
            <w:b/>
            <w:bCs/>
            <w:color w:val="000000" w:themeColor="text1"/>
          </w:rPr>
          <w:t>Data Availability Statement</w:t>
        </w:r>
      </w:ins>
    </w:p>
    <w:p w14:paraId="4C4DC77E" w14:textId="3499DBC9" w:rsidR="00BF7E5E" w:rsidRPr="00284A7C" w:rsidRDefault="006A6CC6" w:rsidP="00FC24B9">
      <w:pPr>
        <w:spacing w:line="480" w:lineRule="auto"/>
        <w:rPr>
          <w:color w:val="000000" w:themeColor="text1"/>
        </w:rPr>
      </w:pPr>
      <w:ins w:id="390" w:author="Hayes, Katherine" w:date="2020-09-18T09:45:00Z">
        <w:r w:rsidRPr="00284A7C">
          <w:rPr>
            <w:color w:val="000000" w:themeColor="text1"/>
          </w:rPr>
          <w:t>Regeneration and soil datasets available o</w:t>
        </w:r>
        <w:r w:rsidR="00AB151D" w:rsidRPr="00284A7C">
          <w:rPr>
            <w:color w:val="000000" w:themeColor="text1"/>
          </w:rPr>
          <w:t>n Zenodo</w:t>
        </w:r>
        <w:r w:rsidRPr="00284A7C">
          <w:rPr>
            <w:color w:val="000000" w:themeColor="text1"/>
          </w:rPr>
          <w:t xml:space="preserve"> (</w:t>
        </w:r>
        <w:r w:rsidR="00375586">
          <w:fldChar w:fldCharType="begin"/>
        </w:r>
        <w:r w:rsidR="00375586">
          <w:instrText xml:space="preserve"> HYPERLINK "http://doi.org/10.5281/zenodo.4016939" </w:instrText>
        </w:r>
        <w:r w:rsidR="00375586">
          <w:fldChar w:fldCharType="separate"/>
        </w:r>
        <w:r w:rsidR="00AB151D" w:rsidRPr="00284A7C">
          <w:rPr>
            <w:rStyle w:val="Hyperlink"/>
            <w:color w:val="000000" w:themeColor="text1"/>
          </w:rPr>
          <w:t>http://doi.org/10.5281/zenodo.4016939</w:t>
        </w:r>
        <w:r w:rsidR="00375586">
          <w:rPr>
            <w:rStyle w:val="Hyperlink"/>
            <w:color w:val="000000" w:themeColor="text1"/>
          </w:rPr>
          <w:fldChar w:fldCharType="end"/>
        </w:r>
        <w:r w:rsidR="00AB151D" w:rsidRPr="00284A7C">
          <w:rPr>
            <w:color w:val="000000" w:themeColor="text1"/>
          </w:rPr>
          <w:t>).</w:t>
        </w:r>
      </w:ins>
      <w:r w:rsidR="00BF7E5E" w:rsidRPr="00284A7C">
        <w:rPr>
          <w:color w:val="000000" w:themeColor="text1"/>
        </w:rPr>
        <w:br w:type="page"/>
      </w:r>
    </w:p>
    <w:p w14:paraId="7CB2F754" w14:textId="5D7AD517" w:rsidR="00592406" w:rsidRPr="00284A7C" w:rsidRDefault="00E112CD" w:rsidP="006939FC">
      <w:pPr>
        <w:pStyle w:val="Heading1"/>
        <w:rPr>
          <w:rFonts w:cs="Times New Roman"/>
        </w:rPr>
      </w:pPr>
      <w:r w:rsidRPr="00284A7C">
        <w:rPr>
          <w:rFonts w:cs="Times New Roman"/>
        </w:rPr>
        <w:lastRenderedPageBreak/>
        <w:t>Literature Cited</w:t>
      </w:r>
    </w:p>
    <w:p w14:paraId="5BFA9B61" w14:textId="7D8CD44B" w:rsidR="00F62AC6" w:rsidRPr="00284A7C" w:rsidRDefault="00F62AC6" w:rsidP="00472356">
      <w:pPr>
        <w:ind w:left="720" w:hanging="720"/>
        <w:rPr>
          <w:color w:val="000000" w:themeColor="text1"/>
        </w:rPr>
      </w:pPr>
      <w:r w:rsidRPr="00284A7C">
        <w:rPr>
          <w:iCs/>
          <w:color w:val="000000" w:themeColor="text1"/>
        </w:rPr>
        <w:t>Alaska Large Fire Database</w:t>
      </w:r>
      <w:r w:rsidRPr="00284A7C">
        <w:rPr>
          <w:i/>
          <w:color w:val="000000" w:themeColor="text1"/>
        </w:rPr>
        <w:t xml:space="preserve">, </w:t>
      </w:r>
      <w:r w:rsidRPr="00284A7C">
        <w:rPr>
          <w:color w:val="000000" w:themeColor="text1"/>
        </w:rPr>
        <w:t>Alaska Fire Service, Fire Research and Management Exchange System. 2018. Web. March 2018. https://www.frames.gov/catalog/10465</w:t>
      </w:r>
    </w:p>
    <w:p w14:paraId="310DECA7" w14:textId="1EA6036A" w:rsidR="00305EDD" w:rsidRPr="00284A7C" w:rsidRDefault="00305EDD" w:rsidP="00305EDD">
      <w:pPr>
        <w:autoSpaceDE w:val="0"/>
        <w:autoSpaceDN w:val="0"/>
        <w:adjustRightInd w:val="0"/>
        <w:spacing w:line="276" w:lineRule="auto"/>
        <w:ind w:left="720" w:hanging="720"/>
        <w:rPr>
          <w:rFonts w:eastAsia="Calibri"/>
          <w:color w:val="000000" w:themeColor="text1"/>
        </w:rPr>
      </w:pPr>
      <w:r w:rsidRPr="00284A7C">
        <w:rPr>
          <w:rFonts w:eastAsia="Calibri"/>
          <w:color w:val="000000" w:themeColor="text1"/>
        </w:rPr>
        <w:t xml:space="preserve">Alexander, </w:t>
      </w:r>
      <w:del w:id="391" w:author="Hayes, Katherine" w:date="2020-09-18T09:45:00Z">
        <w:r w:rsidRPr="00F3691B">
          <w:rPr>
            <w:rFonts w:eastAsia="Calibri"/>
          </w:rPr>
          <w:delText>Heather</w:delText>
        </w:r>
      </w:del>
      <w:ins w:id="392" w:author="Hayes, Katherine" w:date="2020-09-18T09:45:00Z">
        <w:r w:rsidR="00E01578" w:rsidRPr="00284A7C">
          <w:rPr>
            <w:rFonts w:eastAsia="Calibri"/>
            <w:color w:val="000000" w:themeColor="text1"/>
          </w:rPr>
          <w:t>H.</w:t>
        </w:r>
      </w:ins>
      <w:r w:rsidRPr="00284A7C">
        <w:rPr>
          <w:rFonts w:eastAsia="Calibri"/>
          <w:color w:val="000000" w:themeColor="text1"/>
        </w:rPr>
        <w:t xml:space="preserve"> D., and </w:t>
      </w:r>
      <w:del w:id="393" w:author="Hayes, Katherine" w:date="2020-09-18T09:45:00Z">
        <w:r w:rsidRPr="00F3691B">
          <w:rPr>
            <w:rFonts w:eastAsia="Calibri"/>
          </w:rPr>
          <w:delText>Michelle</w:delText>
        </w:r>
      </w:del>
      <w:ins w:id="394" w:author="Hayes, Katherine" w:date="2020-09-18T09:45:00Z">
        <w:r w:rsidR="00E01578" w:rsidRPr="00284A7C">
          <w:rPr>
            <w:rFonts w:eastAsia="Calibri"/>
            <w:color w:val="000000" w:themeColor="text1"/>
          </w:rPr>
          <w:t>M.</w:t>
        </w:r>
      </w:ins>
      <w:r w:rsidRPr="00284A7C">
        <w:rPr>
          <w:rFonts w:eastAsia="Calibri"/>
          <w:color w:val="000000" w:themeColor="text1"/>
        </w:rPr>
        <w:t xml:space="preserve"> C. Mack. </w:t>
      </w:r>
      <w:r w:rsidR="00E31A65" w:rsidRPr="00284A7C">
        <w:rPr>
          <w:rFonts w:eastAsia="Calibri"/>
          <w:color w:val="000000" w:themeColor="text1"/>
        </w:rPr>
        <w:t xml:space="preserve">2016. </w:t>
      </w:r>
      <w:r w:rsidRPr="00284A7C">
        <w:rPr>
          <w:rFonts w:eastAsia="Calibri"/>
          <w:color w:val="000000" w:themeColor="text1"/>
        </w:rPr>
        <w:t>A canopy shift in interior Alaskan boreal forests: consequences for above-and belowground carbon and nitrogen pools during post-fire succession. </w:t>
      </w:r>
      <w:r w:rsidRPr="00284A7C">
        <w:rPr>
          <w:rFonts w:eastAsia="Calibri"/>
          <w:i/>
          <w:color w:val="000000" w:themeColor="text1"/>
        </w:rPr>
        <w:t>Ecosystems</w:t>
      </w:r>
      <w:r w:rsidRPr="00284A7C">
        <w:rPr>
          <w:rFonts w:eastAsia="Calibri"/>
          <w:color w:val="000000" w:themeColor="text1"/>
        </w:rPr>
        <w:t> 19</w:t>
      </w:r>
      <w:del w:id="395" w:author="Hayes, Katherine" w:date="2020-09-18T09:45:00Z">
        <w:r w:rsidRPr="00F3691B">
          <w:rPr>
            <w:rFonts w:eastAsia="Calibri"/>
          </w:rPr>
          <w:delText>.</w:delText>
        </w:r>
      </w:del>
      <w:ins w:id="396" w:author="Hayes, Katherine" w:date="2020-09-18T09:45:00Z">
        <w:r w:rsidR="00E01578" w:rsidRPr="00284A7C">
          <w:rPr>
            <w:rFonts w:eastAsia="Calibri"/>
            <w:color w:val="000000" w:themeColor="text1"/>
          </w:rPr>
          <w:t>(</w:t>
        </w:r>
      </w:ins>
      <w:r w:rsidRPr="00284A7C">
        <w:rPr>
          <w:rFonts w:eastAsia="Calibri"/>
          <w:color w:val="000000" w:themeColor="text1"/>
        </w:rPr>
        <w:t>1</w:t>
      </w:r>
      <w:del w:id="397" w:author="Hayes, Katherine" w:date="2020-09-18T09:45:00Z">
        <w:r w:rsidRPr="00F3691B">
          <w:rPr>
            <w:rFonts w:eastAsia="Calibri"/>
          </w:rPr>
          <w:delText>:</w:delText>
        </w:r>
      </w:del>
      <w:ins w:id="398" w:author="Hayes, Katherine" w:date="2020-09-18T09:45:00Z">
        <w:r w:rsidR="00E01578" w:rsidRPr="00284A7C">
          <w:rPr>
            <w:rFonts w:eastAsia="Calibri"/>
            <w:color w:val="000000" w:themeColor="text1"/>
          </w:rPr>
          <w:t>)</w:t>
        </w:r>
        <w:r w:rsidR="001272E4" w:rsidRPr="00284A7C">
          <w:rPr>
            <w:rFonts w:eastAsia="Calibri"/>
            <w:color w:val="000000" w:themeColor="text1"/>
          </w:rPr>
          <w:t>:</w:t>
        </w:r>
      </w:ins>
      <w:r w:rsidRPr="00284A7C">
        <w:rPr>
          <w:rFonts w:eastAsia="Calibri"/>
          <w:color w:val="000000" w:themeColor="text1"/>
        </w:rPr>
        <w:t xml:space="preserve"> 98-114.</w:t>
      </w:r>
    </w:p>
    <w:p w14:paraId="4EB072F7" w14:textId="4573024B" w:rsidR="00E31A65" w:rsidRPr="00284A7C" w:rsidRDefault="00E31A65" w:rsidP="00E31A65">
      <w:pPr>
        <w:autoSpaceDE w:val="0"/>
        <w:autoSpaceDN w:val="0"/>
        <w:adjustRightInd w:val="0"/>
        <w:spacing w:line="276" w:lineRule="auto"/>
        <w:ind w:left="720" w:hanging="720"/>
        <w:rPr>
          <w:rFonts w:eastAsia="Calibri"/>
          <w:color w:val="000000" w:themeColor="text1"/>
        </w:rPr>
      </w:pPr>
      <w:r w:rsidRPr="00284A7C">
        <w:rPr>
          <w:rFonts w:eastAsia="Calibri"/>
          <w:color w:val="000000" w:themeColor="text1"/>
        </w:rPr>
        <w:t xml:space="preserve">Archibald, </w:t>
      </w:r>
      <w:ins w:id="399" w:author="Hayes, Katherine" w:date="2020-09-18T09:45:00Z">
        <w:r w:rsidR="00E01578" w:rsidRPr="00284A7C">
          <w:rPr>
            <w:rFonts w:eastAsia="Calibri"/>
            <w:color w:val="000000" w:themeColor="text1"/>
          </w:rPr>
          <w:t>SS</w:t>
        </w:r>
        <w:r w:rsidRPr="00284A7C">
          <w:rPr>
            <w:rFonts w:eastAsia="Calibri"/>
            <w:color w:val="000000" w:themeColor="text1"/>
          </w:rPr>
          <w:t>.,</w:t>
        </w:r>
        <w:r w:rsidR="00600BC1" w:rsidRPr="00284A7C">
          <w:rPr>
            <w:rFonts w:eastAsia="Calibri"/>
            <w:color w:val="000000" w:themeColor="text1"/>
          </w:rPr>
          <w:t xml:space="preserve"> et al</w:t>
        </w:r>
      </w:ins>
      <w:moveFromRangeStart w:id="400" w:author="Hayes, Katherine" w:date="2020-09-18T09:45:00Z" w:name="move51314725"/>
      <w:moveFrom w:id="401" w:author="Hayes, Katherine" w:date="2020-09-18T09:45:00Z">
        <w:r w:rsidR="001272E4" w:rsidRPr="00284A7C">
          <w:rPr>
            <w:rFonts w:eastAsia="Calibri"/>
            <w:color w:val="000000" w:themeColor="text1"/>
          </w:rPr>
          <w:t xml:space="preserve">S., </w:t>
        </w:r>
      </w:moveFrom>
      <w:moveFromRangeEnd w:id="400"/>
      <w:del w:id="402" w:author="Hayes, Katherine" w:date="2020-09-18T09:45:00Z">
        <w:r w:rsidRPr="00E31A65">
          <w:rPr>
            <w:rFonts w:eastAsia="Calibri"/>
          </w:rPr>
          <w:delText>W. J. Bond,</w:delText>
        </w:r>
      </w:del>
      <w:moveFromRangeStart w:id="403" w:author="Hayes, Katherine" w:date="2020-09-18T09:45:00Z" w:name="move51314726"/>
      <w:moveFrom w:id="404" w:author="Hayes, Katherine" w:date="2020-09-18T09:45:00Z">
        <w:r w:rsidR="00E01578" w:rsidRPr="00284A7C">
          <w:rPr>
            <w:color w:val="000000" w:themeColor="text1"/>
          </w:rPr>
          <w:t xml:space="preserve"> W. </w:t>
        </w:r>
      </w:moveFrom>
      <w:moveFromRangeEnd w:id="403"/>
      <w:del w:id="405" w:author="Hayes, Katherine" w:date="2020-09-18T09:45:00Z">
        <w:r w:rsidRPr="00E31A65">
          <w:rPr>
            <w:rFonts w:eastAsia="Calibri"/>
          </w:rPr>
          <w:delText>D. Stock, and D. H. K.</w:delText>
        </w:r>
        <w:r>
          <w:rPr>
            <w:rFonts w:eastAsia="Calibri"/>
          </w:rPr>
          <w:delText xml:space="preserve"> </w:delText>
        </w:r>
        <w:r w:rsidRPr="00E31A65">
          <w:rPr>
            <w:rFonts w:eastAsia="Calibri"/>
          </w:rPr>
          <w:delText>Fairbanks</w:delText>
        </w:r>
      </w:del>
      <w:r w:rsidRPr="00284A7C">
        <w:rPr>
          <w:rFonts w:eastAsia="Calibri"/>
          <w:color w:val="000000" w:themeColor="text1"/>
        </w:rPr>
        <w:t xml:space="preserve">. 2005. Shaping the landscape: fire-grazer interactions in an African savanna. </w:t>
      </w:r>
      <w:r w:rsidRPr="00284A7C">
        <w:rPr>
          <w:rFonts w:eastAsia="Calibri"/>
          <w:i/>
          <w:iCs/>
          <w:color w:val="000000" w:themeColor="text1"/>
        </w:rPr>
        <w:t>Ecological Applications</w:t>
      </w:r>
      <w:r w:rsidRPr="00284A7C">
        <w:rPr>
          <w:rFonts w:eastAsia="Calibri"/>
          <w:color w:val="000000" w:themeColor="text1"/>
        </w:rPr>
        <w:t xml:space="preserve"> 15(1):96–109.</w:t>
      </w:r>
    </w:p>
    <w:p w14:paraId="682BC984" w14:textId="77777777" w:rsidR="00B51FF0" w:rsidRPr="00F3691B" w:rsidRDefault="001272E4" w:rsidP="006D3BF6">
      <w:pPr>
        <w:autoSpaceDE w:val="0"/>
        <w:autoSpaceDN w:val="0"/>
        <w:adjustRightInd w:val="0"/>
        <w:spacing w:line="276" w:lineRule="auto"/>
        <w:ind w:left="720" w:hanging="720"/>
        <w:rPr>
          <w:del w:id="406" w:author="Hayes, Katherine" w:date="2020-09-18T09:45:00Z"/>
          <w:rFonts w:eastAsia="Calibri"/>
        </w:rPr>
      </w:pPr>
      <w:ins w:id="407" w:author="Hayes, Katherine" w:date="2020-09-18T09:45:00Z">
        <w:r w:rsidRPr="00284A7C">
          <w:rPr>
            <w:rFonts w:eastAsia="Calibri"/>
            <w:color w:val="000000" w:themeColor="text1"/>
          </w:rPr>
          <w:t xml:space="preserve">Beck, P. </w:t>
        </w:r>
      </w:ins>
      <w:moveToRangeStart w:id="408" w:author="Hayes, Katherine" w:date="2020-09-18T09:45:00Z" w:name="move51314725"/>
      <w:moveTo w:id="409" w:author="Hayes, Katherine" w:date="2020-09-18T09:45:00Z">
        <w:r w:rsidRPr="00284A7C">
          <w:rPr>
            <w:rFonts w:eastAsia="Calibri"/>
            <w:color w:val="000000" w:themeColor="text1"/>
          </w:rPr>
          <w:t xml:space="preserve">S., </w:t>
        </w:r>
      </w:moveTo>
      <w:moveToRangeEnd w:id="408"/>
      <w:del w:id="410" w:author="Hayes, Katherine" w:date="2020-09-18T09:45:00Z">
        <w:r w:rsidR="00B51FF0" w:rsidRPr="00F3691B">
          <w:rPr>
            <w:rFonts w:eastAsia="Calibri"/>
          </w:rPr>
          <w:delText xml:space="preserve">Bates, Douglas M. </w:delText>
        </w:r>
        <w:r w:rsidR="00E31A65">
          <w:rPr>
            <w:rFonts w:eastAsia="Calibri"/>
          </w:rPr>
          <w:delText xml:space="preserve">2010. </w:delText>
        </w:r>
        <w:r w:rsidR="00B51FF0" w:rsidRPr="00F3691B">
          <w:rPr>
            <w:rFonts w:eastAsia="Calibri"/>
          </w:rPr>
          <w:delText>lme4: Mixed-effects modeling with R. 470-474.</w:delText>
        </w:r>
      </w:del>
    </w:p>
    <w:p w14:paraId="4D08A641" w14:textId="72DEB7B9" w:rsidR="00026490" w:rsidRPr="00284A7C" w:rsidRDefault="001272E4" w:rsidP="00E01578">
      <w:pPr>
        <w:autoSpaceDE w:val="0"/>
        <w:autoSpaceDN w:val="0"/>
        <w:adjustRightInd w:val="0"/>
        <w:spacing w:line="276" w:lineRule="auto"/>
        <w:ind w:left="720" w:hanging="720"/>
        <w:rPr>
          <w:ins w:id="411" w:author="Hayes, Katherine" w:date="2020-09-18T09:45:00Z"/>
          <w:rFonts w:eastAsia="Calibri"/>
          <w:color w:val="000000" w:themeColor="text1"/>
        </w:rPr>
      </w:pPr>
      <w:ins w:id="412" w:author="Hayes, Katherine" w:date="2020-09-18T09:45:00Z">
        <w:r w:rsidRPr="00284A7C">
          <w:rPr>
            <w:rFonts w:eastAsia="Calibri"/>
            <w:color w:val="000000" w:themeColor="text1"/>
          </w:rPr>
          <w:t xml:space="preserve">et al. 2011. </w:t>
        </w:r>
        <w:r w:rsidR="00026490" w:rsidRPr="00284A7C">
          <w:rPr>
            <w:rFonts w:eastAsia="Calibri"/>
            <w:color w:val="000000" w:themeColor="text1"/>
          </w:rPr>
          <w:t>The impacts</w:t>
        </w:r>
        <w:r w:rsidR="00813347" w:rsidRPr="00284A7C">
          <w:rPr>
            <w:rFonts w:eastAsia="Calibri"/>
            <w:color w:val="000000" w:themeColor="text1"/>
          </w:rPr>
          <w:t xml:space="preserve"> and </w:t>
        </w:r>
        <w:r w:rsidR="00026490" w:rsidRPr="00284A7C">
          <w:rPr>
            <w:rFonts w:eastAsia="Calibri"/>
            <w:color w:val="000000" w:themeColor="text1"/>
          </w:rPr>
          <w:t>implications of an intensifying fire regime on Alaskan boreal forest composition and albedo.</w:t>
        </w:r>
        <w:r w:rsidR="00026490" w:rsidRPr="00284A7C">
          <w:rPr>
            <w:rFonts w:eastAsia="Calibri"/>
            <w:i/>
            <w:iCs/>
            <w:color w:val="000000" w:themeColor="text1"/>
          </w:rPr>
          <w:t xml:space="preserve"> Global Change Biology</w:t>
        </w:r>
        <w:r w:rsidR="00026490" w:rsidRPr="00284A7C">
          <w:rPr>
            <w:rFonts w:eastAsia="Calibri"/>
            <w:color w:val="000000" w:themeColor="text1"/>
          </w:rPr>
          <w:t xml:space="preserve"> 17(9): 2853-2866.</w:t>
        </w:r>
      </w:ins>
    </w:p>
    <w:p w14:paraId="245DB9F3" w14:textId="0B3A83DF" w:rsidR="00813347" w:rsidRPr="00284A7C" w:rsidRDefault="00E01578" w:rsidP="006D3BF6">
      <w:pPr>
        <w:autoSpaceDE w:val="0"/>
        <w:autoSpaceDN w:val="0"/>
        <w:adjustRightInd w:val="0"/>
        <w:spacing w:line="276" w:lineRule="auto"/>
        <w:ind w:left="720" w:hanging="720"/>
        <w:rPr>
          <w:rFonts w:eastAsia="Calibri"/>
          <w:color w:val="000000" w:themeColor="text1"/>
        </w:rPr>
      </w:pPr>
      <w:r w:rsidRPr="00284A7C">
        <w:rPr>
          <w:rFonts w:eastAsia="Calibri"/>
          <w:color w:val="000000" w:themeColor="text1"/>
        </w:rPr>
        <w:t xml:space="preserve">Bergeron, </w:t>
      </w:r>
      <w:del w:id="413" w:author="Hayes, Katherine" w:date="2020-09-18T09:45:00Z">
        <w:r w:rsidR="00813347" w:rsidRPr="00F3691B">
          <w:rPr>
            <w:rFonts w:eastAsia="Calibri"/>
          </w:rPr>
          <w:delText>Yves,</w:delText>
        </w:r>
      </w:del>
      <w:ins w:id="414" w:author="Hayes, Katherine" w:date="2020-09-18T09:45:00Z">
        <w:r w:rsidRPr="00284A7C">
          <w:rPr>
            <w:rFonts w:eastAsia="Calibri"/>
            <w:color w:val="000000" w:themeColor="text1"/>
          </w:rPr>
          <w:t>Y.,</w:t>
        </w:r>
      </w:ins>
      <w:r w:rsidRPr="00284A7C">
        <w:rPr>
          <w:rFonts w:eastAsia="Calibri"/>
          <w:color w:val="000000" w:themeColor="text1"/>
        </w:rPr>
        <w:t xml:space="preserve"> and </w:t>
      </w:r>
      <w:del w:id="415" w:author="Hayes, Katherine" w:date="2020-09-18T09:45:00Z">
        <w:r w:rsidR="00813347" w:rsidRPr="00F3691B">
          <w:rPr>
            <w:rFonts w:eastAsia="Calibri"/>
          </w:rPr>
          <w:delText>Nicole</w:delText>
        </w:r>
      </w:del>
      <w:ins w:id="416" w:author="Hayes, Katherine" w:date="2020-09-18T09:45:00Z">
        <w:r w:rsidRPr="00284A7C">
          <w:rPr>
            <w:rFonts w:eastAsia="Calibri"/>
            <w:color w:val="000000" w:themeColor="text1"/>
          </w:rPr>
          <w:t>N.</w:t>
        </w:r>
      </w:ins>
      <w:r w:rsidR="00813347" w:rsidRPr="00284A7C">
        <w:rPr>
          <w:rFonts w:eastAsia="Calibri"/>
          <w:color w:val="000000" w:themeColor="text1"/>
        </w:rPr>
        <w:t xml:space="preserve"> J. Fenton. </w:t>
      </w:r>
      <w:r w:rsidR="00E31A65" w:rsidRPr="00284A7C">
        <w:rPr>
          <w:rFonts w:eastAsia="Calibri"/>
          <w:color w:val="000000" w:themeColor="text1"/>
        </w:rPr>
        <w:t xml:space="preserve">2012. </w:t>
      </w:r>
      <w:r w:rsidR="00813347" w:rsidRPr="00284A7C">
        <w:rPr>
          <w:rFonts w:eastAsia="Calibri"/>
          <w:color w:val="000000" w:themeColor="text1"/>
        </w:rPr>
        <w:t>Boreal forests of eastern Canada revisited: old growth, nonfire disturbances, forest succession, and biodiversity</w:t>
      </w:r>
      <w:del w:id="417" w:author="Hayes, Katherine" w:date="2020-09-18T09:45:00Z">
        <w:r w:rsidR="00813347" w:rsidRPr="00F3691B">
          <w:rPr>
            <w:rFonts w:eastAsia="Calibri"/>
          </w:rPr>
          <w:delText>." </w:delText>
        </w:r>
      </w:del>
      <w:ins w:id="418" w:author="Hayes, Katherine" w:date="2020-09-18T09:45:00Z">
        <w:r w:rsidR="00813347" w:rsidRPr="00284A7C">
          <w:rPr>
            <w:rFonts w:eastAsia="Calibri"/>
            <w:color w:val="000000" w:themeColor="text1"/>
          </w:rPr>
          <w:t>.</w:t>
        </w:r>
        <w:r w:rsidR="00600BC1" w:rsidRPr="00284A7C">
          <w:rPr>
            <w:rFonts w:eastAsia="Calibri"/>
            <w:color w:val="000000" w:themeColor="text1"/>
          </w:rPr>
          <w:t xml:space="preserve"> </w:t>
        </w:r>
      </w:ins>
      <w:r w:rsidR="00813347" w:rsidRPr="00284A7C">
        <w:rPr>
          <w:rFonts w:eastAsia="Calibri"/>
          <w:i/>
          <w:color w:val="000000" w:themeColor="text1"/>
        </w:rPr>
        <w:t>Botany</w:t>
      </w:r>
      <w:r w:rsidR="00813347" w:rsidRPr="00284A7C">
        <w:rPr>
          <w:rFonts w:eastAsia="Calibri"/>
          <w:color w:val="000000" w:themeColor="text1"/>
        </w:rPr>
        <w:t> 90</w:t>
      </w:r>
      <w:del w:id="419" w:author="Hayes, Katherine" w:date="2020-09-18T09:45:00Z">
        <w:r w:rsidR="00813347" w:rsidRPr="00F3691B">
          <w:rPr>
            <w:rFonts w:eastAsia="Calibri"/>
          </w:rPr>
          <w:delText>.</w:delText>
        </w:r>
      </w:del>
      <w:ins w:id="420" w:author="Hayes, Katherine" w:date="2020-09-18T09:45:00Z">
        <w:r w:rsidRPr="00284A7C">
          <w:rPr>
            <w:rFonts w:eastAsia="Calibri"/>
            <w:color w:val="000000" w:themeColor="text1"/>
          </w:rPr>
          <w:t>(</w:t>
        </w:r>
      </w:ins>
      <w:r w:rsidR="00813347" w:rsidRPr="00284A7C">
        <w:rPr>
          <w:rFonts w:eastAsia="Calibri"/>
          <w:color w:val="000000" w:themeColor="text1"/>
        </w:rPr>
        <w:t>6</w:t>
      </w:r>
      <w:del w:id="421" w:author="Hayes, Katherine" w:date="2020-09-18T09:45:00Z">
        <w:r w:rsidR="00813347" w:rsidRPr="00F3691B">
          <w:rPr>
            <w:rFonts w:eastAsia="Calibri"/>
          </w:rPr>
          <w:delText>:</w:delText>
        </w:r>
      </w:del>
      <w:ins w:id="422" w:author="Hayes, Katherine" w:date="2020-09-18T09:45:00Z">
        <w:r w:rsidRPr="00284A7C">
          <w:rPr>
            <w:rFonts w:eastAsia="Calibri"/>
            <w:color w:val="000000" w:themeColor="text1"/>
          </w:rPr>
          <w:t>):</w:t>
        </w:r>
      </w:ins>
      <w:r w:rsidR="00813347" w:rsidRPr="00284A7C">
        <w:rPr>
          <w:rFonts w:eastAsia="Calibri"/>
          <w:color w:val="000000" w:themeColor="text1"/>
        </w:rPr>
        <w:t xml:space="preserve"> 509-523.</w:t>
      </w:r>
    </w:p>
    <w:p w14:paraId="3AB35946" w14:textId="16499393" w:rsidR="00813347" w:rsidRPr="00284A7C" w:rsidRDefault="00813347" w:rsidP="006D3BF6">
      <w:pPr>
        <w:autoSpaceDE w:val="0"/>
        <w:autoSpaceDN w:val="0"/>
        <w:adjustRightInd w:val="0"/>
        <w:spacing w:line="276" w:lineRule="auto"/>
        <w:ind w:left="720" w:hanging="720"/>
        <w:rPr>
          <w:rFonts w:eastAsia="Calibri"/>
          <w:color w:val="000000" w:themeColor="text1"/>
        </w:rPr>
      </w:pPr>
      <w:r w:rsidRPr="00284A7C">
        <w:rPr>
          <w:rFonts w:eastAsia="Calibri"/>
          <w:color w:val="000000" w:themeColor="text1"/>
        </w:rPr>
        <w:t xml:space="preserve">Brooks, </w:t>
      </w:r>
      <w:del w:id="423" w:author="Hayes, Katherine" w:date="2020-09-18T09:45:00Z">
        <w:r w:rsidRPr="00F3691B">
          <w:rPr>
            <w:rFonts w:eastAsia="Calibri"/>
          </w:rPr>
          <w:delText>Matthew</w:delText>
        </w:r>
      </w:del>
      <w:ins w:id="424" w:author="Hayes, Katherine" w:date="2020-09-18T09:45:00Z">
        <w:r w:rsidR="00E01578" w:rsidRPr="00284A7C">
          <w:rPr>
            <w:rFonts w:eastAsia="Calibri"/>
            <w:color w:val="000000" w:themeColor="text1"/>
          </w:rPr>
          <w:t>M.</w:t>
        </w:r>
      </w:ins>
      <w:r w:rsidRPr="00284A7C">
        <w:rPr>
          <w:rFonts w:eastAsia="Calibri"/>
          <w:color w:val="000000" w:themeColor="text1"/>
        </w:rPr>
        <w:t xml:space="preserve"> L., et al. </w:t>
      </w:r>
      <w:r w:rsidR="00E31A65" w:rsidRPr="00284A7C">
        <w:rPr>
          <w:rFonts w:eastAsia="Calibri"/>
          <w:color w:val="000000" w:themeColor="text1"/>
        </w:rPr>
        <w:t xml:space="preserve">2004. </w:t>
      </w:r>
      <w:r w:rsidRPr="00284A7C">
        <w:rPr>
          <w:rFonts w:eastAsia="Calibri"/>
          <w:color w:val="000000" w:themeColor="text1"/>
        </w:rPr>
        <w:t>Effects of invasive alien plants on fire regimes. </w:t>
      </w:r>
      <w:r w:rsidRPr="00284A7C">
        <w:rPr>
          <w:rFonts w:eastAsia="Calibri"/>
          <w:i/>
          <w:color w:val="000000" w:themeColor="text1"/>
        </w:rPr>
        <w:t>BioScience</w:t>
      </w:r>
      <w:r w:rsidRPr="00284A7C">
        <w:rPr>
          <w:rFonts w:eastAsia="Calibri"/>
          <w:color w:val="000000" w:themeColor="text1"/>
        </w:rPr>
        <w:t> 54</w:t>
      </w:r>
      <w:del w:id="425" w:author="Hayes, Katherine" w:date="2020-09-18T09:45:00Z">
        <w:r w:rsidRPr="00F3691B">
          <w:rPr>
            <w:rFonts w:eastAsia="Calibri"/>
          </w:rPr>
          <w:delText>:</w:delText>
        </w:r>
      </w:del>
      <w:ins w:id="426" w:author="Hayes, Katherine" w:date="2020-09-18T09:45:00Z">
        <w:r w:rsidR="00E01578" w:rsidRPr="00284A7C">
          <w:rPr>
            <w:rFonts w:eastAsia="Calibri"/>
            <w:color w:val="000000" w:themeColor="text1"/>
          </w:rPr>
          <w:t>(7):</w:t>
        </w:r>
      </w:ins>
      <w:r w:rsidRPr="00284A7C">
        <w:rPr>
          <w:rFonts w:eastAsia="Calibri"/>
          <w:color w:val="000000" w:themeColor="text1"/>
        </w:rPr>
        <w:t xml:space="preserve"> 677-688.</w:t>
      </w:r>
    </w:p>
    <w:p w14:paraId="5F4695DC" w14:textId="1C82A89C" w:rsidR="006D3BF6" w:rsidRPr="00284A7C" w:rsidRDefault="006D3BF6" w:rsidP="006D3BF6">
      <w:pPr>
        <w:autoSpaceDE w:val="0"/>
        <w:autoSpaceDN w:val="0"/>
        <w:adjustRightInd w:val="0"/>
        <w:spacing w:line="276" w:lineRule="auto"/>
        <w:ind w:left="720" w:hanging="720"/>
        <w:rPr>
          <w:rFonts w:eastAsia="Calibri"/>
          <w:color w:val="000000" w:themeColor="text1"/>
        </w:rPr>
      </w:pPr>
      <w:r w:rsidRPr="00284A7C">
        <w:rPr>
          <w:rFonts w:eastAsia="Calibri"/>
          <w:color w:val="000000" w:themeColor="text1"/>
        </w:rPr>
        <w:t xml:space="preserve">Brown, </w:t>
      </w:r>
      <w:del w:id="427" w:author="Hayes, Katherine" w:date="2020-09-18T09:45:00Z">
        <w:r w:rsidRPr="00F3691B">
          <w:rPr>
            <w:rFonts w:eastAsia="Calibri"/>
          </w:rPr>
          <w:delText>Carissa</w:delText>
        </w:r>
      </w:del>
      <w:ins w:id="428" w:author="Hayes, Katherine" w:date="2020-09-18T09:45:00Z">
        <w:r w:rsidR="00E01578" w:rsidRPr="00284A7C">
          <w:rPr>
            <w:rFonts w:eastAsia="Calibri"/>
            <w:color w:val="000000" w:themeColor="text1"/>
          </w:rPr>
          <w:t>C.</w:t>
        </w:r>
      </w:ins>
      <w:r w:rsidRPr="00284A7C">
        <w:rPr>
          <w:rFonts w:eastAsia="Calibri"/>
          <w:color w:val="000000" w:themeColor="text1"/>
        </w:rPr>
        <w:t xml:space="preserve"> D., et al. </w:t>
      </w:r>
      <w:r w:rsidR="00E31A65" w:rsidRPr="00284A7C">
        <w:rPr>
          <w:rFonts w:eastAsia="Calibri"/>
          <w:color w:val="000000" w:themeColor="text1"/>
        </w:rPr>
        <w:t xml:space="preserve">2015. </w:t>
      </w:r>
      <w:r w:rsidRPr="00284A7C">
        <w:rPr>
          <w:rFonts w:eastAsia="Calibri"/>
          <w:color w:val="000000" w:themeColor="text1"/>
        </w:rPr>
        <w:t>Disentangling legacy effects from environmental filters of postfire assembly of boreal tree assemblages. </w:t>
      </w:r>
      <w:r w:rsidRPr="00284A7C">
        <w:rPr>
          <w:rFonts w:eastAsia="Calibri"/>
          <w:i/>
          <w:color w:val="000000" w:themeColor="text1"/>
        </w:rPr>
        <w:t>Ecology</w:t>
      </w:r>
      <w:r w:rsidRPr="00284A7C">
        <w:rPr>
          <w:rFonts w:eastAsia="Calibri"/>
          <w:color w:val="000000" w:themeColor="text1"/>
        </w:rPr>
        <w:t> 96</w:t>
      </w:r>
      <w:del w:id="429" w:author="Hayes, Katherine" w:date="2020-09-18T09:45:00Z">
        <w:r w:rsidRPr="00F3691B">
          <w:rPr>
            <w:rFonts w:eastAsia="Calibri"/>
          </w:rPr>
          <w:delText>:</w:delText>
        </w:r>
      </w:del>
      <w:ins w:id="430" w:author="Hayes, Katherine" w:date="2020-09-18T09:45:00Z">
        <w:r w:rsidR="00E01578" w:rsidRPr="00284A7C">
          <w:rPr>
            <w:rFonts w:eastAsia="Calibri"/>
            <w:color w:val="000000" w:themeColor="text1"/>
          </w:rPr>
          <w:t>(11):</w:t>
        </w:r>
      </w:ins>
      <w:r w:rsidRPr="00284A7C">
        <w:rPr>
          <w:rFonts w:eastAsia="Calibri"/>
          <w:color w:val="000000" w:themeColor="text1"/>
        </w:rPr>
        <w:t xml:space="preserve"> 3023-3032.</w:t>
      </w:r>
    </w:p>
    <w:p w14:paraId="7456E302" w14:textId="0772598D" w:rsidR="00813347" w:rsidRPr="00284A7C" w:rsidRDefault="00813347" w:rsidP="006D3BF6">
      <w:pPr>
        <w:autoSpaceDE w:val="0"/>
        <w:autoSpaceDN w:val="0"/>
        <w:adjustRightInd w:val="0"/>
        <w:spacing w:line="276" w:lineRule="auto"/>
        <w:ind w:left="720" w:hanging="720"/>
        <w:rPr>
          <w:rFonts w:eastAsia="Calibri"/>
          <w:color w:val="000000" w:themeColor="text1"/>
        </w:rPr>
      </w:pPr>
      <w:r w:rsidRPr="00284A7C">
        <w:rPr>
          <w:rFonts w:eastAsia="Calibri"/>
          <w:color w:val="000000" w:themeColor="text1"/>
        </w:rPr>
        <w:t xml:space="preserve">Brown, </w:t>
      </w:r>
      <w:del w:id="431" w:author="Hayes, Katherine" w:date="2020-09-18T09:45:00Z">
        <w:r w:rsidRPr="00F3691B">
          <w:rPr>
            <w:rFonts w:eastAsia="Calibri"/>
          </w:rPr>
          <w:delText>Carissa</w:delText>
        </w:r>
      </w:del>
      <w:ins w:id="432" w:author="Hayes, Katherine" w:date="2020-09-18T09:45:00Z">
        <w:r w:rsidR="00E01578" w:rsidRPr="00284A7C">
          <w:rPr>
            <w:rFonts w:eastAsia="Calibri"/>
            <w:color w:val="000000" w:themeColor="text1"/>
          </w:rPr>
          <w:t>C.</w:t>
        </w:r>
      </w:ins>
      <w:r w:rsidRPr="00284A7C">
        <w:rPr>
          <w:rFonts w:eastAsia="Calibri"/>
          <w:color w:val="000000" w:themeColor="text1"/>
        </w:rPr>
        <w:t xml:space="preserve"> D., and </w:t>
      </w:r>
      <w:del w:id="433" w:author="Hayes, Katherine" w:date="2020-09-18T09:45:00Z">
        <w:r w:rsidRPr="00F3691B">
          <w:rPr>
            <w:rFonts w:eastAsia="Calibri"/>
          </w:rPr>
          <w:delText>Jill</w:delText>
        </w:r>
      </w:del>
      <w:ins w:id="434" w:author="Hayes, Katherine" w:date="2020-09-18T09:45:00Z">
        <w:r w:rsidR="00E01578" w:rsidRPr="00284A7C">
          <w:rPr>
            <w:rFonts w:eastAsia="Calibri"/>
            <w:color w:val="000000" w:themeColor="text1"/>
          </w:rPr>
          <w:t>J.</w:t>
        </w:r>
      </w:ins>
      <w:r w:rsidRPr="00284A7C">
        <w:rPr>
          <w:rFonts w:eastAsia="Calibri"/>
          <w:color w:val="000000" w:themeColor="text1"/>
        </w:rPr>
        <w:t xml:space="preserve"> F. Johnstone. </w:t>
      </w:r>
      <w:r w:rsidR="00E31A65" w:rsidRPr="00284A7C">
        <w:rPr>
          <w:rFonts w:eastAsia="Calibri"/>
          <w:color w:val="000000" w:themeColor="text1"/>
        </w:rPr>
        <w:t xml:space="preserve">2012. </w:t>
      </w:r>
      <w:r w:rsidRPr="00284A7C">
        <w:rPr>
          <w:rFonts w:eastAsia="Calibri"/>
          <w:color w:val="000000" w:themeColor="text1"/>
        </w:rPr>
        <w:t>Once burned, twice shy: Repeat fires reduce seed availability and alter substrate constraints on Picea mariana regeneration. </w:t>
      </w:r>
      <w:r w:rsidRPr="00284A7C">
        <w:rPr>
          <w:rFonts w:eastAsia="Calibri"/>
          <w:i/>
          <w:color w:val="000000" w:themeColor="text1"/>
        </w:rPr>
        <w:t>Forest Ecology and Management</w:t>
      </w:r>
      <w:r w:rsidRPr="00284A7C">
        <w:rPr>
          <w:rFonts w:eastAsia="Calibri"/>
          <w:color w:val="000000" w:themeColor="text1"/>
        </w:rPr>
        <w:t> 266: 34-41.</w:t>
      </w:r>
    </w:p>
    <w:p w14:paraId="444FB65E" w14:textId="28831CE6" w:rsidR="00813347" w:rsidRPr="00284A7C" w:rsidRDefault="00813347" w:rsidP="006D3BF6">
      <w:pPr>
        <w:autoSpaceDE w:val="0"/>
        <w:autoSpaceDN w:val="0"/>
        <w:adjustRightInd w:val="0"/>
        <w:spacing w:line="276" w:lineRule="auto"/>
        <w:ind w:left="720" w:hanging="720"/>
        <w:rPr>
          <w:rFonts w:eastAsia="Calibri"/>
          <w:color w:val="000000" w:themeColor="text1"/>
        </w:rPr>
      </w:pPr>
      <w:r w:rsidRPr="00284A7C">
        <w:rPr>
          <w:rFonts w:eastAsia="Calibri"/>
          <w:color w:val="000000" w:themeColor="text1"/>
        </w:rPr>
        <w:t xml:space="preserve">Buma, </w:t>
      </w:r>
      <w:del w:id="435" w:author="Hayes, Katherine" w:date="2020-09-18T09:45:00Z">
        <w:r w:rsidRPr="00F3691B">
          <w:rPr>
            <w:rFonts w:eastAsia="Calibri"/>
          </w:rPr>
          <w:delText>Brian,</w:delText>
        </w:r>
      </w:del>
      <w:ins w:id="436" w:author="Hayes, Katherine" w:date="2020-09-18T09:45:00Z">
        <w:r w:rsidR="00E01578" w:rsidRPr="00284A7C">
          <w:rPr>
            <w:rFonts w:eastAsia="Calibri"/>
            <w:color w:val="000000" w:themeColor="text1"/>
          </w:rPr>
          <w:t>B.,</w:t>
        </w:r>
      </w:ins>
      <w:r w:rsidRPr="00284A7C">
        <w:rPr>
          <w:rFonts w:eastAsia="Calibri"/>
          <w:color w:val="000000" w:themeColor="text1"/>
        </w:rPr>
        <w:t xml:space="preserve"> et al. </w:t>
      </w:r>
      <w:r w:rsidR="00E31A65" w:rsidRPr="00284A7C">
        <w:rPr>
          <w:rFonts w:eastAsia="Calibri"/>
          <w:color w:val="000000" w:themeColor="text1"/>
        </w:rPr>
        <w:t xml:space="preserve">2013. </w:t>
      </w:r>
      <w:r w:rsidRPr="00284A7C">
        <w:rPr>
          <w:rFonts w:eastAsia="Calibri"/>
          <w:color w:val="000000" w:themeColor="text1"/>
        </w:rPr>
        <w:t>The impacts of changing disturbance regimes on serotinous plant populations and communities</w:t>
      </w:r>
      <w:del w:id="437" w:author="Hayes, Katherine" w:date="2020-09-18T09:45:00Z">
        <w:r w:rsidRPr="00F3691B">
          <w:rPr>
            <w:rFonts w:eastAsia="Calibri"/>
          </w:rPr>
          <w:delText>." </w:delText>
        </w:r>
      </w:del>
      <w:ins w:id="438" w:author="Hayes, Katherine" w:date="2020-09-18T09:45:00Z">
        <w:r w:rsidRPr="00284A7C">
          <w:rPr>
            <w:rFonts w:eastAsia="Calibri"/>
            <w:color w:val="000000" w:themeColor="text1"/>
          </w:rPr>
          <w:t>.</w:t>
        </w:r>
        <w:r w:rsidR="00600BC1" w:rsidRPr="00284A7C">
          <w:rPr>
            <w:rFonts w:eastAsia="Calibri"/>
            <w:color w:val="000000" w:themeColor="text1"/>
          </w:rPr>
          <w:t xml:space="preserve"> </w:t>
        </w:r>
      </w:ins>
      <w:r w:rsidRPr="00284A7C">
        <w:rPr>
          <w:rFonts w:eastAsia="Calibri"/>
          <w:i/>
          <w:color w:val="000000" w:themeColor="text1"/>
        </w:rPr>
        <w:t>BioScience</w:t>
      </w:r>
      <w:r w:rsidRPr="00284A7C">
        <w:rPr>
          <w:rFonts w:eastAsia="Calibri"/>
          <w:color w:val="000000" w:themeColor="text1"/>
        </w:rPr>
        <w:t> 63</w:t>
      </w:r>
      <w:r w:rsidR="00E31A65" w:rsidRPr="00284A7C">
        <w:rPr>
          <w:rFonts w:eastAsia="Calibri"/>
          <w:color w:val="000000" w:themeColor="text1"/>
        </w:rPr>
        <w:t>(</w:t>
      </w:r>
      <w:r w:rsidRPr="00284A7C">
        <w:rPr>
          <w:rFonts w:eastAsia="Calibri"/>
          <w:color w:val="000000" w:themeColor="text1"/>
        </w:rPr>
        <w:t>11</w:t>
      </w:r>
      <w:r w:rsidR="00E31A65" w:rsidRPr="00284A7C">
        <w:rPr>
          <w:rFonts w:eastAsia="Calibri"/>
          <w:color w:val="000000" w:themeColor="text1"/>
        </w:rPr>
        <w:t>)</w:t>
      </w:r>
      <w:r w:rsidRPr="00284A7C">
        <w:rPr>
          <w:rFonts w:eastAsia="Calibri"/>
          <w:color w:val="000000" w:themeColor="text1"/>
        </w:rPr>
        <w:t>: 866-876.</w:t>
      </w:r>
    </w:p>
    <w:p w14:paraId="6CFF1B81" w14:textId="3791E39C" w:rsidR="00600BC1" w:rsidRPr="00284A7C" w:rsidRDefault="00600BC1" w:rsidP="00600BC1">
      <w:pPr>
        <w:autoSpaceDE w:val="0"/>
        <w:autoSpaceDN w:val="0"/>
        <w:adjustRightInd w:val="0"/>
        <w:spacing w:line="276" w:lineRule="auto"/>
        <w:ind w:left="720" w:hanging="720"/>
        <w:rPr>
          <w:rFonts w:eastAsia="Calibri"/>
          <w:bCs/>
          <w:color w:val="000000" w:themeColor="text1"/>
        </w:rPr>
      </w:pPr>
      <w:r w:rsidRPr="00284A7C">
        <w:rPr>
          <w:rFonts w:eastAsia="Calibri"/>
          <w:bCs/>
          <w:color w:val="000000" w:themeColor="text1"/>
        </w:rPr>
        <w:t>Buma</w:t>
      </w:r>
      <w:del w:id="439" w:author="Hayes, Katherine" w:date="2020-09-18T09:45:00Z">
        <w:r w:rsidR="00BA4810" w:rsidRPr="00BA4810">
          <w:rPr>
            <w:rFonts w:eastAsia="Calibri"/>
            <w:bCs/>
          </w:rPr>
          <w:delText xml:space="preserve"> B</w:delText>
        </w:r>
        <w:r w:rsidR="00BA4810">
          <w:rPr>
            <w:rFonts w:eastAsia="Calibri"/>
            <w:bCs/>
          </w:rPr>
          <w:delText>rian</w:delText>
        </w:r>
        <w:r w:rsidR="00BA4810" w:rsidRPr="00BA4810">
          <w:rPr>
            <w:rFonts w:eastAsia="Calibri"/>
            <w:bCs/>
          </w:rPr>
          <w:delText>, Weiss S, Hayes K, Lucash M. Reburning increasing</w:delText>
        </w:r>
      </w:del>
      <w:ins w:id="440" w:author="Hayes, Katherine" w:date="2020-09-18T09:45:00Z">
        <w:r w:rsidRPr="00284A7C">
          <w:rPr>
            <w:rFonts w:eastAsia="Calibri"/>
            <w:bCs/>
            <w:color w:val="000000" w:themeColor="text1"/>
          </w:rPr>
          <w:t xml:space="preserve">, </w:t>
        </w:r>
        <w:r w:rsidR="00E01578" w:rsidRPr="00284A7C">
          <w:rPr>
            <w:rFonts w:eastAsia="Calibri"/>
            <w:bCs/>
            <w:color w:val="000000" w:themeColor="text1"/>
          </w:rPr>
          <w:t>B.,</w:t>
        </w:r>
        <w:r w:rsidRPr="00284A7C">
          <w:rPr>
            <w:rFonts w:eastAsia="Calibri"/>
            <w:bCs/>
            <w:color w:val="000000" w:themeColor="text1"/>
          </w:rPr>
          <w:t xml:space="preserve"> et al. 2020. Wildland fire reburning trends</w:t>
        </w:r>
      </w:ins>
      <w:r w:rsidRPr="00284A7C">
        <w:rPr>
          <w:rFonts w:eastAsia="Calibri"/>
          <w:bCs/>
          <w:color w:val="000000" w:themeColor="text1"/>
        </w:rPr>
        <w:t xml:space="preserve"> across the US West</w:t>
      </w:r>
      <w:del w:id="441" w:author="Hayes, Katherine" w:date="2020-09-18T09:45:00Z">
        <w:r w:rsidR="00BA4810" w:rsidRPr="00BA4810">
          <w:rPr>
            <w:rFonts w:eastAsia="Calibri"/>
            <w:bCs/>
          </w:rPr>
          <w:delText>, with a limited amount of</w:delText>
        </w:r>
      </w:del>
      <w:ins w:id="442" w:author="Hayes, Katherine" w:date="2020-09-18T09:45:00Z">
        <w:r w:rsidRPr="00284A7C">
          <w:rPr>
            <w:rFonts w:eastAsia="Calibri"/>
            <w:bCs/>
            <w:color w:val="000000" w:themeColor="text1"/>
          </w:rPr>
          <w:t xml:space="preserve"> suggest only short-term</w:t>
        </w:r>
      </w:ins>
      <w:r w:rsidRPr="00284A7C">
        <w:rPr>
          <w:rFonts w:eastAsia="Calibri"/>
          <w:bCs/>
          <w:color w:val="000000" w:themeColor="text1"/>
        </w:rPr>
        <w:t xml:space="preserve"> negative </w:t>
      </w:r>
      <w:del w:id="443" w:author="Hayes, Katherine" w:date="2020-09-18T09:45:00Z">
        <w:r w:rsidR="00BA4810" w:rsidRPr="00BA4810">
          <w:rPr>
            <w:rFonts w:eastAsia="Calibri"/>
            <w:bCs/>
          </w:rPr>
          <w:delText xml:space="preserve">feedbacks. </w:delText>
        </w:r>
      </w:del>
      <w:ins w:id="444" w:author="Hayes, Katherine" w:date="2020-09-18T09:45:00Z">
        <w:r w:rsidRPr="00284A7C">
          <w:rPr>
            <w:rFonts w:eastAsia="Calibri"/>
            <w:bCs/>
            <w:color w:val="000000" w:themeColor="text1"/>
          </w:rPr>
          <w:t>feedback and differing climatic effects. </w:t>
        </w:r>
      </w:ins>
      <w:r w:rsidRPr="00284A7C">
        <w:rPr>
          <w:rFonts w:eastAsia="Calibri"/>
          <w:bCs/>
          <w:i/>
          <w:iCs/>
          <w:color w:val="000000" w:themeColor="text1"/>
        </w:rPr>
        <w:t>Environmental Research Letters</w:t>
      </w:r>
      <w:del w:id="445" w:author="Hayes, Katherine" w:date="2020-09-18T09:45:00Z">
        <w:r w:rsidR="00BA4810" w:rsidRPr="00BA4810">
          <w:rPr>
            <w:rFonts w:eastAsia="Calibri"/>
            <w:bCs/>
          </w:rPr>
          <w:delText xml:space="preserve">. </w:delText>
        </w:r>
        <w:r w:rsidR="00BA4810" w:rsidRPr="00BA4810">
          <w:rPr>
            <w:rFonts w:eastAsia="Calibri"/>
            <w:bCs/>
            <w:i/>
            <w:iCs/>
          </w:rPr>
          <w:delText>In press.</w:delText>
        </w:r>
        <w:r w:rsidR="00BA4810" w:rsidRPr="00BA4810">
          <w:rPr>
            <w:rFonts w:eastAsia="Calibri"/>
          </w:rPr>
          <w:tab/>
        </w:r>
      </w:del>
      <w:ins w:id="446" w:author="Hayes, Katherine" w:date="2020-09-18T09:45:00Z">
        <w:r w:rsidR="00E01578" w:rsidRPr="00284A7C">
          <w:rPr>
            <w:rFonts w:eastAsia="Calibri"/>
            <w:bCs/>
            <w:color w:val="000000" w:themeColor="text1"/>
          </w:rPr>
          <w:t xml:space="preserve"> </w:t>
        </w:r>
        <w:r w:rsidRPr="00284A7C">
          <w:rPr>
            <w:rFonts w:eastAsia="Calibri"/>
            <w:color w:val="000000" w:themeColor="text1"/>
          </w:rPr>
          <w:t>15</w:t>
        </w:r>
        <w:r w:rsidRPr="00284A7C">
          <w:rPr>
            <w:rFonts w:eastAsia="Calibri"/>
            <w:bCs/>
            <w:color w:val="000000" w:themeColor="text1"/>
          </w:rPr>
          <w:t>(3</w:t>
        </w:r>
        <w:r w:rsidR="00E01578" w:rsidRPr="00284A7C">
          <w:rPr>
            <w:rFonts w:eastAsia="Calibri"/>
            <w:bCs/>
            <w:color w:val="000000" w:themeColor="text1"/>
          </w:rPr>
          <w:t xml:space="preserve">): </w:t>
        </w:r>
        <w:r w:rsidRPr="00284A7C">
          <w:rPr>
            <w:rFonts w:eastAsia="Calibri"/>
            <w:bCs/>
            <w:color w:val="000000" w:themeColor="text1"/>
          </w:rPr>
          <w:t>034026.</w:t>
        </w:r>
      </w:ins>
    </w:p>
    <w:p w14:paraId="76C8E66B" w14:textId="72D599C1" w:rsidR="00277416" w:rsidRPr="00284A7C" w:rsidRDefault="00277416" w:rsidP="00277416">
      <w:pPr>
        <w:autoSpaceDE w:val="0"/>
        <w:autoSpaceDN w:val="0"/>
        <w:adjustRightInd w:val="0"/>
        <w:spacing w:line="276" w:lineRule="auto"/>
        <w:ind w:left="720" w:hanging="720"/>
        <w:rPr>
          <w:rFonts w:eastAsia="Calibri"/>
          <w:color w:val="000000" w:themeColor="text1"/>
        </w:rPr>
      </w:pPr>
      <w:r w:rsidRPr="00284A7C">
        <w:rPr>
          <w:rFonts w:eastAsia="Calibri"/>
          <w:color w:val="000000" w:themeColor="text1"/>
        </w:rPr>
        <w:t xml:space="preserve">Buma, </w:t>
      </w:r>
      <w:del w:id="447" w:author="Hayes, Katherine" w:date="2020-09-18T09:45:00Z">
        <w:r w:rsidRPr="00277416">
          <w:rPr>
            <w:rFonts w:eastAsia="Calibri"/>
          </w:rPr>
          <w:delText>B</w:delText>
        </w:r>
        <w:r w:rsidR="00BA4810">
          <w:rPr>
            <w:rFonts w:eastAsia="Calibri"/>
          </w:rPr>
          <w:delText>rian</w:delText>
        </w:r>
      </w:del>
      <w:ins w:id="448" w:author="Hayes, Katherine" w:date="2020-09-18T09:45:00Z">
        <w:r w:rsidR="00E01578" w:rsidRPr="00284A7C">
          <w:rPr>
            <w:rFonts w:eastAsia="Calibri"/>
            <w:color w:val="000000" w:themeColor="text1"/>
          </w:rPr>
          <w:t>BB</w:t>
        </w:r>
      </w:ins>
      <w:r w:rsidRPr="00284A7C">
        <w:rPr>
          <w:rFonts w:eastAsia="Calibri"/>
          <w:color w:val="000000" w:themeColor="text1"/>
        </w:rPr>
        <w:t xml:space="preserve">. </w:t>
      </w:r>
      <w:r w:rsidR="00E31A65" w:rsidRPr="00284A7C">
        <w:rPr>
          <w:rFonts w:eastAsia="Calibri"/>
          <w:color w:val="000000" w:themeColor="text1"/>
        </w:rPr>
        <w:t xml:space="preserve">2015. </w:t>
      </w:r>
      <w:r w:rsidRPr="00284A7C">
        <w:rPr>
          <w:rFonts w:eastAsia="Calibri"/>
          <w:color w:val="000000" w:themeColor="text1"/>
        </w:rPr>
        <w:t>Disturbance interactions: characterization, prediction, and the potential for cascading effects. </w:t>
      </w:r>
      <w:r w:rsidRPr="00284A7C">
        <w:rPr>
          <w:rFonts w:eastAsia="Calibri"/>
          <w:i/>
          <w:iCs/>
          <w:color w:val="000000" w:themeColor="text1"/>
        </w:rPr>
        <w:t>Ecosphere</w:t>
      </w:r>
      <w:r w:rsidRPr="00284A7C">
        <w:rPr>
          <w:rFonts w:eastAsia="Calibri"/>
          <w:color w:val="000000" w:themeColor="text1"/>
        </w:rPr>
        <w:t> 6</w:t>
      </w:r>
      <w:r w:rsidR="00E31A65" w:rsidRPr="00284A7C">
        <w:rPr>
          <w:rFonts w:eastAsia="Calibri"/>
          <w:color w:val="000000" w:themeColor="text1"/>
        </w:rPr>
        <w:t>(</w:t>
      </w:r>
      <w:r w:rsidRPr="00284A7C">
        <w:rPr>
          <w:rFonts w:eastAsia="Calibri"/>
          <w:color w:val="000000" w:themeColor="text1"/>
        </w:rPr>
        <w:t>4</w:t>
      </w:r>
      <w:r w:rsidR="00E31A65" w:rsidRPr="00284A7C">
        <w:rPr>
          <w:rFonts w:eastAsia="Calibri"/>
          <w:color w:val="000000" w:themeColor="text1"/>
        </w:rPr>
        <w:t>)</w:t>
      </w:r>
      <w:r w:rsidRPr="00284A7C">
        <w:rPr>
          <w:rFonts w:eastAsia="Calibri"/>
          <w:color w:val="000000" w:themeColor="text1"/>
        </w:rPr>
        <w:t>: 1-15.</w:t>
      </w:r>
    </w:p>
    <w:p w14:paraId="7B7EC365" w14:textId="36368477" w:rsidR="00FF2320" w:rsidRPr="00284A7C" w:rsidRDefault="00FF2320" w:rsidP="00FF2320">
      <w:pPr>
        <w:autoSpaceDE w:val="0"/>
        <w:autoSpaceDN w:val="0"/>
        <w:adjustRightInd w:val="0"/>
        <w:spacing w:line="276" w:lineRule="auto"/>
        <w:ind w:left="720" w:hanging="720"/>
        <w:rPr>
          <w:rFonts w:eastAsia="Calibri"/>
          <w:color w:val="000000" w:themeColor="text1"/>
        </w:rPr>
      </w:pPr>
      <w:r w:rsidRPr="00284A7C">
        <w:rPr>
          <w:rFonts w:eastAsia="Calibri"/>
          <w:color w:val="000000" w:themeColor="text1"/>
        </w:rPr>
        <w:t xml:space="preserve">Burns, </w:t>
      </w:r>
      <w:del w:id="449" w:author="Hayes, Katherine" w:date="2020-09-18T09:45:00Z">
        <w:r w:rsidRPr="00F3691B">
          <w:rPr>
            <w:rFonts w:eastAsia="Calibri"/>
          </w:rPr>
          <w:delText>Russell</w:delText>
        </w:r>
      </w:del>
      <w:ins w:id="450" w:author="Hayes, Katherine" w:date="2020-09-18T09:45:00Z">
        <w:r w:rsidR="00E01578" w:rsidRPr="00284A7C">
          <w:rPr>
            <w:rFonts w:eastAsia="Calibri"/>
            <w:color w:val="000000" w:themeColor="text1"/>
          </w:rPr>
          <w:t>R.</w:t>
        </w:r>
      </w:ins>
      <w:r w:rsidRPr="00284A7C">
        <w:rPr>
          <w:rFonts w:eastAsia="Calibri"/>
          <w:color w:val="000000" w:themeColor="text1"/>
        </w:rPr>
        <w:t xml:space="preserve"> M., and </w:t>
      </w:r>
      <w:del w:id="451" w:author="Hayes, Katherine" w:date="2020-09-18T09:45:00Z">
        <w:r w:rsidRPr="00F3691B">
          <w:rPr>
            <w:rFonts w:eastAsia="Calibri"/>
          </w:rPr>
          <w:delText>Barbara</w:delText>
        </w:r>
      </w:del>
      <w:ins w:id="452" w:author="Hayes, Katherine" w:date="2020-09-18T09:45:00Z">
        <w:r w:rsidR="00E01578" w:rsidRPr="00284A7C">
          <w:rPr>
            <w:rFonts w:eastAsia="Calibri"/>
            <w:color w:val="000000" w:themeColor="text1"/>
          </w:rPr>
          <w:t>B.</w:t>
        </w:r>
      </w:ins>
      <w:r w:rsidRPr="00284A7C">
        <w:rPr>
          <w:rFonts w:eastAsia="Calibri"/>
          <w:color w:val="000000" w:themeColor="text1"/>
        </w:rPr>
        <w:t xml:space="preserve"> H. Honkala. "tech. coords.</w:t>
      </w:r>
      <w:r w:rsidR="00E31A65" w:rsidRPr="00284A7C">
        <w:rPr>
          <w:rFonts w:eastAsia="Calibri"/>
          <w:color w:val="000000" w:themeColor="text1"/>
        </w:rPr>
        <w:t xml:space="preserve"> </w:t>
      </w:r>
      <w:r w:rsidRPr="00284A7C">
        <w:rPr>
          <w:rFonts w:eastAsia="Calibri"/>
          <w:color w:val="000000" w:themeColor="text1"/>
        </w:rPr>
        <w:t>1990. Silvics of North America: 1. Conifers; 2. Hardwoods. Agricultural Handbook 654." </w:t>
      </w:r>
      <w:r w:rsidRPr="00284A7C">
        <w:rPr>
          <w:rFonts w:eastAsia="Calibri"/>
          <w:i/>
          <w:color w:val="000000" w:themeColor="text1"/>
        </w:rPr>
        <w:t>US Department of Agriculture, Forest Service. Washington DC</w:t>
      </w:r>
      <w:r w:rsidRPr="00284A7C">
        <w:rPr>
          <w:rFonts w:eastAsia="Calibri"/>
          <w:color w:val="000000" w:themeColor="text1"/>
        </w:rPr>
        <w:t> 2: 877.</w:t>
      </w:r>
    </w:p>
    <w:p w14:paraId="4EDBC373" w14:textId="4E31A991" w:rsidR="006E130C" w:rsidRPr="00284A7C" w:rsidRDefault="006E130C" w:rsidP="006D3BF6">
      <w:pPr>
        <w:autoSpaceDE w:val="0"/>
        <w:autoSpaceDN w:val="0"/>
        <w:adjustRightInd w:val="0"/>
        <w:spacing w:line="276" w:lineRule="auto"/>
        <w:ind w:left="720" w:hanging="720"/>
        <w:rPr>
          <w:rFonts w:eastAsia="Calibri"/>
          <w:color w:val="000000" w:themeColor="text1"/>
        </w:rPr>
      </w:pPr>
      <w:r w:rsidRPr="00284A7C">
        <w:rPr>
          <w:rFonts w:eastAsia="Calibri"/>
          <w:color w:val="000000" w:themeColor="text1"/>
        </w:rPr>
        <w:t xml:space="preserve">Camill, </w:t>
      </w:r>
      <w:del w:id="453" w:author="Hayes, Katherine" w:date="2020-09-18T09:45:00Z">
        <w:r w:rsidRPr="00F3691B">
          <w:rPr>
            <w:rFonts w:eastAsia="Calibri"/>
          </w:rPr>
          <w:delText>Philip,</w:delText>
        </w:r>
      </w:del>
      <w:ins w:id="454" w:author="Hayes, Katherine" w:date="2020-09-18T09:45:00Z">
        <w:r w:rsidR="00E01578" w:rsidRPr="00284A7C">
          <w:rPr>
            <w:rFonts w:eastAsia="Calibri"/>
            <w:color w:val="000000" w:themeColor="text1"/>
          </w:rPr>
          <w:t>P.,</w:t>
        </w:r>
      </w:ins>
      <w:r w:rsidRPr="00284A7C">
        <w:rPr>
          <w:rFonts w:eastAsia="Calibri"/>
          <w:color w:val="000000" w:themeColor="text1"/>
        </w:rPr>
        <w:t xml:space="preserve"> and </w:t>
      </w:r>
      <w:del w:id="455" w:author="Hayes, Katherine" w:date="2020-09-18T09:45:00Z">
        <w:r w:rsidRPr="00F3691B">
          <w:rPr>
            <w:rFonts w:eastAsia="Calibri"/>
          </w:rPr>
          <w:delText>James</w:delText>
        </w:r>
      </w:del>
      <w:ins w:id="456" w:author="Hayes, Katherine" w:date="2020-09-18T09:45:00Z">
        <w:r w:rsidR="00E01578" w:rsidRPr="00284A7C">
          <w:rPr>
            <w:rFonts w:eastAsia="Calibri"/>
            <w:color w:val="000000" w:themeColor="text1"/>
          </w:rPr>
          <w:t>J.</w:t>
        </w:r>
      </w:ins>
      <w:r w:rsidRPr="00284A7C">
        <w:rPr>
          <w:rFonts w:eastAsia="Calibri"/>
          <w:color w:val="000000" w:themeColor="text1"/>
        </w:rPr>
        <w:t xml:space="preserve"> S. Clark. </w:t>
      </w:r>
      <w:r w:rsidR="00E31A65" w:rsidRPr="00284A7C">
        <w:rPr>
          <w:rFonts w:eastAsia="Calibri"/>
          <w:color w:val="000000" w:themeColor="text1"/>
        </w:rPr>
        <w:t xml:space="preserve">2000. </w:t>
      </w:r>
      <w:r w:rsidRPr="00284A7C">
        <w:rPr>
          <w:rFonts w:eastAsia="Calibri"/>
          <w:color w:val="000000" w:themeColor="text1"/>
        </w:rPr>
        <w:t>Long-term perspectives on lagged ecosystem responses to climate change: permafrost in boreal peatlands and the grassland/woodland boundary. </w:t>
      </w:r>
      <w:r w:rsidRPr="00284A7C">
        <w:rPr>
          <w:rFonts w:eastAsia="Calibri"/>
          <w:i/>
          <w:color w:val="000000" w:themeColor="text1"/>
        </w:rPr>
        <w:t>Ecosystems</w:t>
      </w:r>
      <w:r w:rsidRPr="00284A7C">
        <w:rPr>
          <w:rFonts w:eastAsia="Calibri"/>
          <w:color w:val="000000" w:themeColor="text1"/>
        </w:rPr>
        <w:t> 3</w:t>
      </w:r>
      <w:r w:rsidR="00E31A65" w:rsidRPr="00284A7C">
        <w:rPr>
          <w:rFonts w:eastAsia="Calibri"/>
          <w:color w:val="000000" w:themeColor="text1"/>
        </w:rPr>
        <w:t>(6)</w:t>
      </w:r>
      <w:r w:rsidRPr="00284A7C">
        <w:rPr>
          <w:rFonts w:eastAsia="Calibri"/>
          <w:color w:val="000000" w:themeColor="text1"/>
        </w:rPr>
        <w:t>: 534-544.</w:t>
      </w:r>
    </w:p>
    <w:p w14:paraId="6242F624" w14:textId="77777777" w:rsidR="005B3DAC" w:rsidRDefault="005B3DAC" w:rsidP="005B3DAC">
      <w:pPr>
        <w:autoSpaceDE w:val="0"/>
        <w:autoSpaceDN w:val="0"/>
        <w:adjustRightInd w:val="0"/>
        <w:spacing w:line="276" w:lineRule="auto"/>
        <w:ind w:left="720" w:hanging="720"/>
        <w:rPr>
          <w:del w:id="457" w:author="Hayes, Katherine" w:date="2020-09-18T09:45:00Z"/>
          <w:rFonts w:eastAsia="Calibri"/>
        </w:rPr>
      </w:pPr>
      <w:del w:id="458" w:author="Hayes, Katherine" w:date="2020-09-18T09:45:00Z">
        <w:r w:rsidRPr="005B3DAC">
          <w:rPr>
            <w:rFonts w:eastAsia="Calibri"/>
          </w:rPr>
          <w:delText xml:space="preserve">Curtis, Philip G., et al. </w:delText>
        </w:r>
        <w:r w:rsidR="00E31A65">
          <w:rPr>
            <w:rFonts w:eastAsia="Calibri"/>
          </w:rPr>
          <w:delText xml:space="preserve">2018. </w:delText>
        </w:r>
        <w:r w:rsidRPr="005B3DAC">
          <w:rPr>
            <w:rFonts w:eastAsia="Calibri"/>
          </w:rPr>
          <w:delText>Classifying drivers of global forest loss. </w:delText>
        </w:r>
        <w:r w:rsidRPr="005B3DAC">
          <w:rPr>
            <w:rFonts w:eastAsia="Calibri"/>
            <w:i/>
            <w:iCs/>
          </w:rPr>
          <w:delText>Science</w:delText>
        </w:r>
        <w:r w:rsidRPr="005B3DAC">
          <w:rPr>
            <w:rFonts w:eastAsia="Calibri"/>
          </w:rPr>
          <w:delText> 361</w:delText>
        </w:r>
        <w:r w:rsidR="00E31A65">
          <w:rPr>
            <w:rFonts w:eastAsia="Calibri"/>
          </w:rPr>
          <w:delText>(</w:delText>
        </w:r>
        <w:r w:rsidRPr="005B3DAC">
          <w:rPr>
            <w:rFonts w:eastAsia="Calibri"/>
          </w:rPr>
          <w:delText>6407</w:delText>
        </w:r>
        <w:r w:rsidR="00E31A65">
          <w:rPr>
            <w:rFonts w:eastAsia="Calibri"/>
          </w:rPr>
          <w:delText>)</w:delText>
        </w:r>
        <w:r w:rsidRPr="005B3DAC">
          <w:rPr>
            <w:rFonts w:eastAsia="Calibri"/>
          </w:rPr>
          <w:delText>: 1108-1111.</w:delText>
        </w:r>
      </w:del>
    </w:p>
    <w:p w14:paraId="6E279AEF" w14:textId="49BC4C6F" w:rsidR="00DA2DF2" w:rsidRPr="00284A7C" w:rsidRDefault="00DA2DF2" w:rsidP="00DA2DF2">
      <w:pPr>
        <w:autoSpaceDE w:val="0"/>
        <w:autoSpaceDN w:val="0"/>
        <w:adjustRightInd w:val="0"/>
        <w:spacing w:line="276" w:lineRule="auto"/>
        <w:ind w:left="720" w:hanging="720"/>
        <w:rPr>
          <w:rFonts w:eastAsia="Calibri"/>
          <w:color w:val="000000" w:themeColor="text1"/>
        </w:rPr>
      </w:pPr>
      <w:r w:rsidRPr="00284A7C">
        <w:rPr>
          <w:rFonts w:eastAsia="Calibri"/>
          <w:color w:val="000000" w:themeColor="text1"/>
        </w:rPr>
        <w:t xml:space="preserve">Dantas, </w:t>
      </w:r>
      <w:del w:id="459" w:author="Hayes, Katherine" w:date="2020-09-18T09:45:00Z">
        <w:r w:rsidRPr="00DA2DF2">
          <w:rPr>
            <w:rFonts w:eastAsia="Calibri"/>
          </w:rPr>
          <w:delText>Vinícius</w:delText>
        </w:r>
      </w:del>
      <w:ins w:id="460" w:author="Hayes, Katherine" w:date="2020-09-18T09:45:00Z">
        <w:r w:rsidR="00E01578" w:rsidRPr="00284A7C">
          <w:rPr>
            <w:rFonts w:eastAsia="Calibri"/>
            <w:color w:val="000000" w:themeColor="text1"/>
          </w:rPr>
          <w:t>V.</w:t>
        </w:r>
      </w:ins>
      <w:r w:rsidRPr="00284A7C">
        <w:rPr>
          <w:rFonts w:eastAsia="Calibri"/>
          <w:color w:val="000000" w:themeColor="text1"/>
        </w:rPr>
        <w:t xml:space="preserve"> de L., et al. </w:t>
      </w:r>
      <w:r w:rsidR="00E31A65" w:rsidRPr="00284A7C">
        <w:rPr>
          <w:rFonts w:eastAsia="Calibri"/>
          <w:color w:val="000000" w:themeColor="text1"/>
        </w:rPr>
        <w:t xml:space="preserve">2016. </w:t>
      </w:r>
      <w:r w:rsidRPr="00284A7C">
        <w:rPr>
          <w:rFonts w:eastAsia="Calibri"/>
          <w:color w:val="000000" w:themeColor="text1"/>
        </w:rPr>
        <w:t>Disturbance maintains alternative biome states</w:t>
      </w:r>
      <w:del w:id="461" w:author="Hayes, Katherine" w:date="2020-09-18T09:45:00Z">
        <w:r w:rsidRPr="00DA2DF2">
          <w:rPr>
            <w:rFonts w:eastAsia="Calibri"/>
          </w:rPr>
          <w:delText>."</w:delText>
        </w:r>
      </w:del>
      <w:ins w:id="462" w:author="Hayes, Katherine" w:date="2020-09-18T09:45:00Z">
        <w:r w:rsidRPr="00284A7C">
          <w:rPr>
            <w:rFonts w:eastAsia="Calibri"/>
            <w:color w:val="000000" w:themeColor="text1"/>
          </w:rPr>
          <w:t>.</w:t>
        </w:r>
      </w:ins>
      <w:r w:rsidRPr="00284A7C">
        <w:rPr>
          <w:rFonts w:eastAsia="Calibri"/>
          <w:color w:val="000000" w:themeColor="text1"/>
        </w:rPr>
        <w:t> </w:t>
      </w:r>
      <w:r w:rsidRPr="00284A7C">
        <w:rPr>
          <w:rFonts w:eastAsia="Calibri"/>
          <w:i/>
          <w:iCs/>
          <w:color w:val="000000" w:themeColor="text1"/>
        </w:rPr>
        <w:t>Ecology Letters</w:t>
      </w:r>
      <w:r w:rsidRPr="00284A7C">
        <w:rPr>
          <w:rFonts w:eastAsia="Calibri"/>
          <w:color w:val="000000" w:themeColor="text1"/>
        </w:rPr>
        <w:t> 19</w:t>
      </w:r>
      <w:r w:rsidR="00E31A65" w:rsidRPr="00284A7C">
        <w:rPr>
          <w:rFonts w:eastAsia="Calibri"/>
          <w:color w:val="000000" w:themeColor="text1"/>
        </w:rPr>
        <w:t>(1)</w:t>
      </w:r>
      <w:r w:rsidRPr="00284A7C">
        <w:rPr>
          <w:rFonts w:eastAsia="Calibri"/>
          <w:color w:val="000000" w:themeColor="text1"/>
        </w:rPr>
        <w:t>: 12-19.</w:t>
      </w:r>
    </w:p>
    <w:p w14:paraId="57CD220D" w14:textId="77777777" w:rsidR="00023EE7" w:rsidRPr="00F3691B" w:rsidRDefault="00023EE7" w:rsidP="00023EE7">
      <w:pPr>
        <w:autoSpaceDE w:val="0"/>
        <w:autoSpaceDN w:val="0"/>
        <w:adjustRightInd w:val="0"/>
        <w:spacing w:line="276" w:lineRule="auto"/>
        <w:ind w:left="720" w:hanging="720"/>
        <w:rPr>
          <w:del w:id="463" w:author="Hayes, Katherine" w:date="2020-09-18T09:45:00Z"/>
          <w:rFonts w:eastAsia="Calibri"/>
        </w:rPr>
      </w:pPr>
      <w:del w:id="464" w:author="Hayes, Katherine" w:date="2020-09-18T09:45:00Z">
        <w:r w:rsidRPr="00F3691B">
          <w:rPr>
            <w:rFonts w:eastAsia="Calibri"/>
          </w:rPr>
          <w:delText xml:space="preserve">Dinno, Alexis. </w:delText>
        </w:r>
        <w:r w:rsidR="00E31A65">
          <w:rPr>
            <w:rFonts w:eastAsia="Calibri"/>
          </w:rPr>
          <w:delText xml:space="preserve">2015. </w:delText>
        </w:r>
        <w:r w:rsidRPr="00F3691B">
          <w:rPr>
            <w:rFonts w:eastAsia="Calibri"/>
          </w:rPr>
          <w:delText>Nonparametric pairwise multiple comparisons in independent groups using Dunn's test. </w:delText>
        </w:r>
        <w:r w:rsidRPr="00F3691B">
          <w:rPr>
            <w:rFonts w:eastAsia="Calibri"/>
            <w:i/>
          </w:rPr>
          <w:delText>The Stata Journal</w:delText>
        </w:r>
        <w:r w:rsidRPr="00F3691B">
          <w:rPr>
            <w:rFonts w:eastAsia="Calibri"/>
          </w:rPr>
          <w:delText> 15</w:delText>
        </w:r>
        <w:r w:rsidR="00E31A65">
          <w:rPr>
            <w:rFonts w:eastAsia="Calibri"/>
          </w:rPr>
          <w:delText>(</w:delText>
        </w:r>
        <w:r w:rsidRPr="00F3691B">
          <w:rPr>
            <w:rFonts w:eastAsia="Calibri"/>
          </w:rPr>
          <w:delText>1</w:delText>
        </w:r>
        <w:r w:rsidR="00E31A65">
          <w:rPr>
            <w:rFonts w:eastAsia="Calibri"/>
          </w:rPr>
          <w:delText>)</w:delText>
        </w:r>
        <w:r w:rsidRPr="00F3691B">
          <w:rPr>
            <w:rFonts w:eastAsia="Calibri"/>
          </w:rPr>
          <w:delText>: 292-300.</w:delText>
        </w:r>
      </w:del>
    </w:p>
    <w:p w14:paraId="38EAFA46" w14:textId="73A043DB" w:rsidR="00813347" w:rsidRPr="00284A7C" w:rsidRDefault="00813347" w:rsidP="006D3BF6">
      <w:pPr>
        <w:autoSpaceDE w:val="0"/>
        <w:autoSpaceDN w:val="0"/>
        <w:adjustRightInd w:val="0"/>
        <w:spacing w:line="276" w:lineRule="auto"/>
        <w:ind w:left="720" w:hanging="720"/>
        <w:rPr>
          <w:rFonts w:eastAsia="Calibri"/>
          <w:color w:val="000000" w:themeColor="text1"/>
        </w:rPr>
      </w:pPr>
      <w:r w:rsidRPr="00284A7C">
        <w:rPr>
          <w:rFonts w:eastAsia="Calibri"/>
          <w:color w:val="000000" w:themeColor="text1"/>
        </w:rPr>
        <w:t xml:space="preserve">Douglas, </w:t>
      </w:r>
      <w:del w:id="465" w:author="Hayes, Katherine" w:date="2020-09-18T09:45:00Z">
        <w:r w:rsidRPr="00F3691B">
          <w:rPr>
            <w:rFonts w:eastAsia="Calibri"/>
          </w:rPr>
          <w:delText>Thomas,</w:delText>
        </w:r>
      </w:del>
      <w:ins w:id="466" w:author="Hayes, Katherine" w:date="2020-09-18T09:45:00Z">
        <w:r w:rsidR="00E01578" w:rsidRPr="00284A7C">
          <w:rPr>
            <w:rFonts w:eastAsia="Calibri"/>
            <w:color w:val="000000" w:themeColor="text1"/>
          </w:rPr>
          <w:t>T.,</w:t>
        </w:r>
      </w:ins>
      <w:r w:rsidRPr="00284A7C">
        <w:rPr>
          <w:rFonts w:eastAsia="Calibri"/>
          <w:color w:val="000000" w:themeColor="text1"/>
        </w:rPr>
        <w:t xml:space="preserve"> et al. </w:t>
      </w:r>
      <w:r w:rsidR="00E31A65" w:rsidRPr="00284A7C">
        <w:rPr>
          <w:rFonts w:eastAsia="Calibri"/>
          <w:color w:val="000000" w:themeColor="text1"/>
        </w:rPr>
        <w:t xml:space="preserve">2014. </w:t>
      </w:r>
      <w:r w:rsidRPr="00284A7C">
        <w:rPr>
          <w:rFonts w:eastAsia="Calibri"/>
          <w:color w:val="000000" w:themeColor="text1"/>
        </w:rPr>
        <w:t>Sources and sinks of carbon in boreal ecosystems of interior Alaska: A review. </w:t>
      </w:r>
      <w:r w:rsidRPr="00284A7C">
        <w:rPr>
          <w:rFonts w:eastAsia="Calibri"/>
          <w:i/>
          <w:color w:val="000000" w:themeColor="text1"/>
        </w:rPr>
        <w:t>Elem Sci Anth</w:t>
      </w:r>
      <w:r w:rsidRPr="00284A7C">
        <w:rPr>
          <w:rFonts w:eastAsia="Calibri"/>
          <w:color w:val="000000" w:themeColor="text1"/>
        </w:rPr>
        <w:t> 2</w:t>
      </w:r>
      <w:ins w:id="467" w:author="Hayes, Katherine" w:date="2020-09-18T09:45:00Z">
        <w:r w:rsidR="00E01578" w:rsidRPr="00284A7C">
          <w:rPr>
            <w:rFonts w:eastAsia="Calibri"/>
            <w:color w:val="000000" w:themeColor="text1"/>
          </w:rPr>
          <w:t>: 000032</w:t>
        </w:r>
      </w:ins>
      <w:r w:rsidRPr="00284A7C">
        <w:rPr>
          <w:rFonts w:eastAsia="Calibri"/>
          <w:color w:val="000000" w:themeColor="text1"/>
        </w:rPr>
        <w:t>.</w:t>
      </w:r>
    </w:p>
    <w:p w14:paraId="29901E55" w14:textId="6658216A" w:rsidR="00813347" w:rsidRPr="00284A7C" w:rsidRDefault="00813347" w:rsidP="006D3BF6">
      <w:pPr>
        <w:autoSpaceDE w:val="0"/>
        <w:autoSpaceDN w:val="0"/>
        <w:adjustRightInd w:val="0"/>
        <w:spacing w:line="276" w:lineRule="auto"/>
        <w:ind w:left="720" w:hanging="720"/>
        <w:rPr>
          <w:rFonts w:eastAsia="Calibri"/>
          <w:color w:val="000000" w:themeColor="text1"/>
        </w:rPr>
      </w:pPr>
      <w:r w:rsidRPr="00284A7C">
        <w:rPr>
          <w:rFonts w:eastAsia="Calibri"/>
          <w:color w:val="000000" w:themeColor="text1"/>
        </w:rPr>
        <w:t xml:space="preserve">Enright, </w:t>
      </w:r>
      <w:del w:id="468" w:author="Hayes, Katherine" w:date="2020-09-18T09:45:00Z">
        <w:r w:rsidRPr="00F3691B">
          <w:rPr>
            <w:rFonts w:eastAsia="Calibri"/>
          </w:rPr>
          <w:delText>Neal</w:delText>
        </w:r>
      </w:del>
      <w:ins w:id="469" w:author="Hayes, Katherine" w:date="2020-09-18T09:45:00Z">
        <w:r w:rsidR="00E01578" w:rsidRPr="00284A7C">
          <w:rPr>
            <w:rFonts w:eastAsia="Calibri"/>
            <w:color w:val="000000" w:themeColor="text1"/>
          </w:rPr>
          <w:t>N.</w:t>
        </w:r>
      </w:ins>
      <w:r w:rsidRPr="00284A7C">
        <w:rPr>
          <w:rFonts w:eastAsia="Calibri"/>
          <w:color w:val="000000" w:themeColor="text1"/>
        </w:rPr>
        <w:t xml:space="preserve"> J., et al. </w:t>
      </w:r>
      <w:r w:rsidR="00E31A65" w:rsidRPr="00284A7C">
        <w:rPr>
          <w:rFonts w:eastAsia="Calibri"/>
          <w:color w:val="000000" w:themeColor="text1"/>
        </w:rPr>
        <w:t xml:space="preserve">2015. </w:t>
      </w:r>
      <w:r w:rsidRPr="00284A7C">
        <w:rPr>
          <w:rFonts w:eastAsia="Calibri"/>
          <w:color w:val="000000" w:themeColor="text1"/>
        </w:rPr>
        <w:t>Interval squeeze: altered fire regimes and demographic responses interact to threaten woody species persistence as climate changes. </w:t>
      </w:r>
      <w:r w:rsidRPr="00284A7C">
        <w:rPr>
          <w:rFonts w:eastAsia="Calibri"/>
          <w:i/>
          <w:color w:val="000000" w:themeColor="text1"/>
        </w:rPr>
        <w:t>Frontiers in Ecology and the Environment</w:t>
      </w:r>
      <w:r w:rsidRPr="00284A7C">
        <w:rPr>
          <w:rFonts w:eastAsia="Calibri"/>
          <w:color w:val="000000" w:themeColor="text1"/>
        </w:rPr>
        <w:t> 13</w:t>
      </w:r>
      <w:r w:rsidR="00E31A65" w:rsidRPr="00284A7C">
        <w:rPr>
          <w:rFonts w:eastAsia="Calibri"/>
          <w:color w:val="000000" w:themeColor="text1"/>
        </w:rPr>
        <w:t>(</w:t>
      </w:r>
      <w:r w:rsidRPr="00284A7C">
        <w:rPr>
          <w:rFonts w:eastAsia="Calibri"/>
          <w:color w:val="000000" w:themeColor="text1"/>
        </w:rPr>
        <w:t>5</w:t>
      </w:r>
      <w:r w:rsidR="00E31A65" w:rsidRPr="00284A7C">
        <w:rPr>
          <w:rFonts w:eastAsia="Calibri"/>
          <w:color w:val="000000" w:themeColor="text1"/>
        </w:rPr>
        <w:t>)</w:t>
      </w:r>
      <w:r w:rsidRPr="00284A7C">
        <w:rPr>
          <w:rFonts w:eastAsia="Calibri"/>
          <w:color w:val="000000" w:themeColor="text1"/>
        </w:rPr>
        <w:t>: 265-272.</w:t>
      </w:r>
    </w:p>
    <w:p w14:paraId="3EAA5192" w14:textId="0F7525A5" w:rsidR="00825AB3" w:rsidRPr="00284A7C" w:rsidRDefault="00825AB3" w:rsidP="00825AB3">
      <w:pPr>
        <w:autoSpaceDE w:val="0"/>
        <w:autoSpaceDN w:val="0"/>
        <w:adjustRightInd w:val="0"/>
        <w:spacing w:line="276" w:lineRule="auto"/>
        <w:ind w:left="720" w:hanging="720"/>
        <w:rPr>
          <w:ins w:id="470" w:author="Hayes, Katherine" w:date="2020-09-18T09:45:00Z"/>
          <w:rFonts w:eastAsia="Calibri"/>
          <w:color w:val="000000" w:themeColor="text1"/>
        </w:rPr>
      </w:pPr>
      <w:ins w:id="471" w:author="Hayes, Katherine" w:date="2020-09-18T09:45:00Z">
        <w:r w:rsidRPr="00284A7C">
          <w:rPr>
            <w:rFonts w:eastAsia="Calibri"/>
            <w:color w:val="000000" w:themeColor="text1"/>
          </w:rPr>
          <w:lastRenderedPageBreak/>
          <w:t xml:space="preserve">Fairman, T.A., </w:t>
        </w:r>
        <w:r w:rsidR="00E01578" w:rsidRPr="00284A7C">
          <w:rPr>
            <w:rFonts w:eastAsia="Calibri"/>
            <w:color w:val="000000" w:themeColor="text1"/>
          </w:rPr>
          <w:t>et al.</w:t>
        </w:r>
        <w:r w:rsidRPr="00284A7C">
          <w:rPr>
            <w:rFonts w:eastAsia="Calibri"/>
            <w:color w:val="000000" w:themeColor="text1"/>
          </w:rPr>
          <w:t xml:space="preserve"> </w:t>
        </w:r>
      </w:ins>
      <w:moveToRangeStart w:id="472" w:author="Hayes, Katherine" w:date="2020-09-18T09:45:00Z" w:name="move51314727"/>
      <w:moveTo w:id="473" w:author="Hayes, Katherine" w:date="2020-09-18T09:45:00Z">
        <w:r w:rsidRPr="00284A7C">
          <w:rPr>
            <w:rFonts w:eastAsia="Calibri"/>
            <w:color w:val="000000" w:themeColor="text1"/>
          </w:rPr>
          <w:t xml:space="preserve">2019. </w:t>
        </w:r>
      </w:moveTo>
      <w:moveToRangeEnd w:id="472"/>
      <w:ins w:id="474" w:author="Hayes, Katherine" w:date="2020-09-18T09:45:00Z">
        <w:r w:rsidRPr="00284A7C">
          <w:rPr>
            <w:rFonts w:eastAsia="Calibri"/>
            <w:color w:val="000000" w:themeColor="text1"/>
          </w:rPr>
          <w:t>Short-interval wildfires increase likelihood of resprouting failure in fire-tolerant trees. </w:t>
        </w:r>
        <w:r w:rsidRPr="00284A7C">
          <w:rPr>
            <w:rFonts w:eastAsia="Calibri"/>
            <w:i/>
            <w:iCs/>
            <w:color w:val="000000" w:themeColor="text1"/>
          </w:rPr>
          <w:t>Journal of environmental management</w:t>
        </w:r>
        <w:r w:rsidRPr="00284A7C">
          <w:rPr>
            <w:rFonts w:eastAsia="Calibri"/>
            <w:color w:val="000000" w:themeColor="text1"/>
          </w:rPr>
          <w:t>, 231</w:t>
        </w:r>
        <w:r w:rsidR="00E01578" w:rsidRPr="00284A7C">
          <w:rPr>
            <w:rFonts w:eastAsia="Calibri"/>
            <w:color w:val="000000" w:themeColor="text1"/>
          </w:rPr>
          <w:t xml:space="preserve">: </w:t>
        </w:r>
        <w:r w:rsidRPr="00284A7C">
          <w:rPr>
            <w:rFonts w:eastAsia="Calibri"/>
            <w:color w:val="000000" w:themeColor="text1"/>
          </w:rPr>
          <w:t>59-65.</w:t>
        </w:r>
      </w:ins>
    </w:p>
    <w:p w14:paraId="464CDCCA" w14:textId="48AFDB91" w:rsidR="00825AB3" w:rsidRPr="00284A7C" w:rsidRDefault="00DA2DF2" w:rsidP="00825AB3">
      <w:pPr>
        <w:autoSpaceDE w:val="0"/>
        <w:autoSpaceDN w:val="0"/>
        <w:adjustRightInd w:val="0"/>
        <w:spacing w:line="276" w:lineRule="auto"/>
        <w:ind w:left="720" w:hanging="720"/>
        <w:rPr>
          <w:rFonts w:eastAsia="Calibri"/>
          <w:color w:val="000000" w:themeColor="text1"/>
        </w:rPr>
      </w:pPr>
      <w:r w:rsidRPr="00284A7C">
        <w:rPr>
          <w:rFonts w:eastAsia="Calibri"/>
          <w:color w:val="000000" w:themeColor="text1"/>
        </w:rPr>
        <w:t xml:space="preserve">Fraterrigo, </w:t>
      </w:r>
      <w:del w:id="475" w:author="Hayes, Katherine" w:date="2020-09-18T09:45:00Z">
        <w:r w:rsidRPr="00DA2DF2">
          <w:rPr>
            <w:rFonts w:eastAsia="Calibri"/>
          </w:rPr>
          <w:delText>Jennifer</w:delText>
        </w:r>
      </w:del>
      <w:ins w:id="476" w:author="Hayes, Katherine" w:date="2020-09-18T09:45:00Z">
        <w:r w:rsidR="00E01578" w:rsidRPr="00284A7C">
          <w:rPr>
            <w:rFonts w:eastAsia="Calibri"/>
            <w:color w:val="000000" w:themeColor="text1"/>
          </w:rPr>
          <w:t>J.</w:t>
        </w:r>
      </w:ins>
      <w:r w:rsidRPr="00284A7C">
        <w:rPr>
          <w:rFonts w:eastAsia="Calibri"/>
          <w:color w:val="000000" w:themeColor="text1"/>
        </w:rPr>
        <w:t xml:space="preserve"> M.,</w:t>
      </w:r>
      <w:r w:rsidR="00600BC1" w:rsidRPr="00284A7C">
        <w:rPr>
          <w:rFonts w:eastAsia="Calibri"/>
          <w:color w:val="000000" w:themeColor="text1"/>
        </w:rPr>
        <w:t xml:space="preserve"> </w:t>
      </w:r>
      <w:del w:id="477" w:author="Hayes, Katherine" w:date="2020-09-18T09:45:00Z">
        <w:r w:rsidRPr="00DA2DF2">
          <w:rPr>
            <w:rFonts w:eastAsia="Calibri"/>
          </w:rPr>
          <w:delText>Aaron B. Langille, and James A. Rusak</w:delText>
        </w:r>
      </w:del>
      <w:ins w:id="478" w:author="Hayes, Katherine" w:date="2020-09-18T09:45:00Z">
        <w:r w:rsidR="00600BC1" w:rsidRPr="00284A7C">
          <w:rPr>
            <w:rFonts w:eastAsia="Calibri"/>
            <w:color w:val="000000" w:themeColor="text1"/>
          </w:rPr>
          <w:t>et al</w:t>
        </w:r>
      </w:ins>
      <w:r w:rsidRPr="00284A7C">
        <w:rPr>
          <w:rFonts w:eastAsia="Calibri"/>
          <w:color w:val="000000" w:themeColor="text1"/>
        </w:rPr>
        <w:t xml:space="preserve">. </w:t>
      </w:r>
      <w:r w:rsidR="00E31A65" w:rsidRPr="00284A7C">
        <w:rPr>
          <w:rFonts w:eastAsia="Calibri"/>
          <w:color w:val="000000" w:themeColor="text1"/>
        </w:rPr>
        <w:t xml:space="preserve">2020. </w:t>
      </w:r>
      <w:r w:rsidRPr="00284A7C">
        <w:rPr>
          <w:rFonts w:eastAsia="Calibri"/>
          <w:color w:val="000000" w:themeColor="text1"/>
        </w:rPr>
        <w:t>Stochastic disturbance regimes alter patterns of ecosystem variability and recovery. </w:t>
      </w:r>
      <w:r w:rsidRPr="00284A7C">
        <w:rPr>
          <w:rFonts w:eastAsia="Calibri"/>
          <w:i/>
          <w:iCs/>
          <w:color w:val="000000" w:themeColor="text1"/>
        </w:rPr>
        <w:t>PloS one</w:t>
      </w:r>
      <w:r w:rsidRPr="00284A7C">
        <w:rPr>
          <w:rFonts w:eastAsia="Calibri"/>
          <w:color w:val="000000" w:themeColor="text1"/>
        </w:rPr>
        <w:t> 15</w:t>
      </w:r>
      <w:r w:rsidR="00E31A65" w:rsidRPr="00284A7C">
        <w:rPr>
          <w:rFonts w:eastAsia="Calibri"/>
          <w:color w:val="000000" w:themeColor="text1"/>
        </w:rPr>
        <w:t>(</w:t>
      </w:r>
      <w:r w:rsidRPr="00284A7C">
        <w:rPr>
          <w:rFonts w:eastAsia="Calibri"/>
          <w:color w:val="000000" w:themeColor="text1"/>
        </w:rPr>
        <w:t>3</w:t>
      </w:r>
      <w:r w:rsidR="00E31A65" w:rsidRPr="00284A7C">
        <w:rPr>
          <w:rFonts w:eastAsia="Calibri"/>
          <w:color w:val="000000" w:themeColor="text1"/>
        </w:rPr>
        <w:t>)</w:t>
      </w:r>
      <w:r w:rsidRPr="00284A7C">
        <w:rPr>
          <w:rFonts w:eastAsia="Calibri"/>
          <w:color w:val="000000" w:themeColor="text1"/>
        </w:rPr>
        <w:t>: e0229927.</w:t>
      </w:r>
      <w:ins w:id="479" w:author="Hayes, Katherine" w:date="2020-09-18T09:45:00Z">
        <w:r w:rsidR="00825AB3" w:rsidRPr="00284A7C">
          <w:rPr>
            <w:rFonts w:eastAsia="Calibri"/>
            <w:color w:val="000000" w:themeColor="text1"/>
          </w:rPr>
          <w:t xml:space="preserve"> </w:t>
        </w:r>
      </w:ins>
    </w:p>
    <w:p w14:paraId="1D87156E" w14:textId="77777777" w:rsidR="00277416" w:rsidRPr="00E31A65" w:rsidRDefault="00277416" w:rsidP="00277416">
      <w:pPr>
        <w:ind w:left="720" w:hanging="720"/>
        <w:rPr>
          <w:del w:id="480" w:author="Hayes, Katherine" w:date="2020-09-18T09:45:00Z"/>
          <w:i/>
          <w:iCs/>
        </w:rPr>
      </w:pPr>
      <w:del w:id="481" w:author="Hayes, Katherine" w:date="2020-09-18T09:45:00Z">
        <w:r w:rsidRPr="00277416">
          <w:rPr>
            <w:color w:val="222222"/>
            <w:shd w:val="clear" w:color="auto" w:fill="FFFFFF"/>
          </w:rPr>
          <w:delText xml:space="preserve">Forkel, Matthias, et al. </w:delText>
        </w:r>
        <w:r w:rsidR="00E31A65">
          <w:rPr>
            <w:color w:val="222222"/>
            <w:shd w:val="clear" w:color="auto" w:fill="FFFFFF"/>
          </w:rPr>
          <w:delText xml:space="preserve">2019. </w:delText>
        </w:r>
        <w:r w:rsidRPr="00277416">
          <w:rPr>
            <w:color w:val="222222"/>
            <w:shd w:val="clear" w:color="auto" w:fill="FFFFFF"/>
          </w:rPr>
          <w:delText>Emergent relationships with respect to burned area in global satellite observations and fire-enabled vegetation models.</w:delText>
        </w:r>
        <w:r w:rsidR="00E31A65">
          <w:rPr>
            <w:color w:val="222222"/>
            <w:shd w:val="clear" w:color="auto" w:fill="FFFFFF"/>
          </w:rPr>
          <w:delText xml:space="preserve"> </w:delText>
        </w:r>
        <w:r w:rsidR="00E31A65" w:rsidRPr="00E31A65">
          <w:rPr>
            <w:i/>
            <w:iCs/>
            <w:color w:val="222222"/>
            <w:shd w:val="clear" w:color="auto" w:fill="FFFFFF"/>
          </w:rPr>
          <w:delText>Biogeosciences.</w:delText>
        </w:r>
        <w:r w:rsidR="00E31A65" w:rsidRPr="00E31A65">
          <w:delText xml:space="preserve"> </w:delText>
        </w:r>
        <w:r w:rsidR="00E31A65" w:rsidRPr="00E31A65">
          <w:rPr>
            <w:color w:val="222222"/>
            <w:shd w:val="clear" w:color="auto" w:fill="FFFFFF"/>
          </w:rPr>
          <w:delText>16</w:delText>
        </w:r>
        <w:r w:rsidR="00E31A65">
          <w:rPr>
            <w:color w:val="222222"/>
            <w:shd w:val="clear" w:color="auto" w:fill="FFFFFF"/>
          </w:rPr>
          <w:delText xml:space="preserve">: </w:delText>
        </w:r>
        <w:r w:rsidR="00E31A65" w:rsidRPr="00E31A65">
          <w:rPr>
            <w:color w:val="222222"/>
            <w:shd w:val="clear" w:color="auto" w:fill="FFFFFF"/>
          </w:rPr>
          <w:delText>57–76</w:delText>
        </w:r>
        <w:r w:rsidR="00E31A65">
          <w:rPr>
            <w:color w:val="222222"/>
            <w:shd w:val="clear" w:color="auto" w:fill="FFFFFF"/>
          </w:rPr>
          <w:delText>.</w:delText>
        </w:r>
      </w:del>
    </w:p>
    <w:p w14:paraId="30A4E624" w14:textId="07512710" w:rsidR="006E130C" w:rsidRPr="00284A7C" w:rsidRDefault="006E130C" w:rsidP="006D3BF6">
      <w:pPr>
        <w:autoSpaceDE w:val="0"/>
        <w:autoSpaceDN w:val="0"/>
        <w:adjustRightInd w:val="0"/>
        <w:spacing w:line="276" w:lineRule="auto"/>
        <w:ind w:left="720" w:hanging="720"/>
        <w:rPr>
          <w:rFonts w:eastAsia="Calibri"/>
          <w:color w:val="000000" w:themeColor="text1"/>
        </w:rPr>
      </w:pPr>
      <w:r w:rsidRPr="00284A7C">
        <w:rPr>
          <w:rFonts w:eastAsia="Calibri"/>
          <w:color w:val="000000" w:themeColor="text1"/>
        </w:rPr>
        <w:t xml:space="preserve">Frelich, </w:t>
      </w:r>
      <w:del w:id="482" w:author="Hayes, Katherine" w:date="2020-09-18T09:45:00Z">
        <w:r w:rsidRPr="00F3691B">
          <w:rPr>
            <w:rFonts w:eastAsia="Calibri"/>
          </w:rPr>
          <w:delText>Lee</w:delText>
        </w:r>
      </w:del>
      <w:ins w:id="483" w:author="Hayes, Katherine" w:date="2020-09-18T09:45:00Z">
        <w:r w:rsidR="00E01578" w:rsidRPr="00284A7C">
          <w:rPr>
            <w:rFonts w:eastAsia="Calibri"/>
            <w:color w:val="000000" w:themeColor="text1"/>
          </w:rPr>
          <w:t>L.</w:t>
        </w:r>
      </w:ins>
      <w:r w:rsidRPr="00284A7C">
        <w:rPr>
          <w:rFonts w:eastAsia="Calibri"/>
          <w:color w:val="000000" w:themeColor="text1"/>
        </w:rPr>
        <w:t xml:space="preserve"> E.</w:t>
      </w:r>
      <w:r w:rsidR="001272E4" w:rsidRPr="00284A7C">
        <w:rPr>
          <w:rFonts w:eastAsia="Calibri"/>
          <w:color w:val="000000" w:themeColor="text1"/>
        </w:rPr>
        <w:t xml:space="preserve">, </w:t>
      </w:r>
      <w:del w:id="484" w:author="Hayes, Katherine" w:date="2020-09-18T09:45:00Z">
        <w:r w:rsidRPr="00F3691B">
          <w:rPr>
            <w:rFonts w:eastAsia="Calibri"/>
          </w:rPr>
          <w:delText>Peter B. Reich, and David W. Peterson.</w:delText>
        </w:r>
      </w:del>
      <w:ins w:id="485" w:author="Hayes, Katherine" w:date="2020-09-18T09:45:00Z">
        <w:r w:rsidR="001272E4" w:rsidRPr="00284A7C">
          <w:rPr>
            <w:rFonts w:eastAsia="Calibri"/>
            <w:color w:val="000000" w:themeColor="text1"/>
          </w:rPr>
          <w:t>et al.</w:t>
        </w:r>
      </w:ins>
      <w:r w:rsidRPr="00284A7C">
        <w:rPr>
          <w:rFonts w:eastAsia="Calibri"/>
          <w:color w:val="000000" w:themeColor="text1"/>
        </w:rPr>
        <w:t xml:space="preserve"> </w:t>
      </w:r>
      <w:r w:rsidR="00E31A65" w:rsidRPr="00284A7C">
        <w:rPr>
          <w:rFonts w:eastAsia="Calibri"/>
          <w:color w:val="000000" w:themeColor="text1"/>
        </w:rPr>
        <w:t xml:space="preserve">2017. </w:t>
      </w:r>
      <w:r w:rsidRPr="00284A7C">
        <w:rPr>
          <w:rFonts w:eastAsia="Calibri"/>
          <w:color w:val="000000" w:themeColor="text1"/>
        </w:rPr>
        <w:t>The changing role of fire in mediating the relationships among oaks, grasslands, mesic temperate forests, and boreal forests in the Lake States</w:t>
      </w:r>
      <w:del w:id="486" w:author="Hayes, Katherine" w:date="2020-09-18T09:45:00Z">
        <w:r w:rsidRPr="00F3691B">
          <w:rPr>
            <w:rFonts w:eastAsia="Calibri"/>
          </w:rPr>
          <w:delText>."</w:delText>
        </w:r>
      </w:del>
      <w:ins w:id="487" w:author="Hayes, Katherine" w:date="2020-09-18T09:45:00Z">
        <w:r w:rsidRPr="00284A7C">
          <w:rPr>
            <w:rFonts w:eastAsia="Calibri"/>
            <w:color w:val="000000" w:themeColor="text1"/>
          </w:rPr>
          <w:t>.</w:t>
        </w:r>
      </w:ins>
      <w:r w:rsidRPr="00284A7C">
        <w:rPr>
          <w:rFonts w:eastAsia="Calibri"/>
          <w:color w:val="000000" w:themeColor="text1"/>
        </w:rPr>
        <w:t> </w:t>
      </w:r>
      <w:r w:rsidRPr="00284A7C">
        <w:rPr>
          <w:rFonts w:eastAsia="Calibri"/>
          <w:i/>
          <w:color w:val="000000" w:themeColor="text1"/>
        </w:rPr>
        <w:t>Journal of Sustainable Forestry</w:t>
      </w:r>
      <w:r w:rsidRPr="00284A7C">
        <w:rPr>
          <w:rFonts w:eastAsia="Calibri"/>
          <w:color w:val="000000" w:themeColor="text1"/>
        </w:rPr>
        <w:t> 36</w:t>
      </w:r>
      <w:r w:rsidR="00E31A65" w:rsidRPr="00284A7C">
        <w:rPr>
          <w:rFonts w:eastAsia="Calibri"/>
          <w:color w:val="000000" w:themeColor="text1"/>
        </w:rPr>
        <w:t>(</w:t>
      </w:r>
      <w:r w:rsidRPr="00284A7C">
        <w:rPr>
          <w:rFonts w:eastAsia="Calibri"/>
          <w:color w:val="000000" w:themeColor="text1"/>
        </w:rPr>
        <w:t>5</w:t>
      </w:r>
      <w:r w:rsidR="00E31A65" w:rsidRPr="00284A7C">
        <w:rPr>
          <w:rFonts w:eastAsia="Calibri"/>
          <w:color w:val="000000" w:themeColor="text1"/>
        </w:rPr>
        <w:t>)</w:t>
      </w:r>
      <w:r w:rsidRPr="00284A7C">
        <w:rPr>
          <w:rFonts w:eastAsia="Calibri"/>
          <w:color w:val="000000" w:themeColor="text1"/>
        </w:rPr>
        <w:t>: 421-432.</w:t>
      </w:r>
    </w:p>
    <w:p w14:paraId="52C4AEEA" w14:textId="42BB74A6" w:rsidR="006C2058" w:rsidRPr="00284A7C" w:rsidRDefault="006C2058" w:rsidP="006C2058">
      <w:pPr>
        <w:autoSpaceDE w:val="0"/>
        <w:autoSpaceDN w:val="0"/>
        <w:adjustRightInd w:val="0"/>
        <w:spacing w:line="276" w:lineRule="auto"/>
        <w:ind w:left="720" w:hanging="720"/>
        <w:rPr>
          <w:rFonts w:eastAsia="Calibri"/>
          <w:color w:val="000000" w:themeColor="text1"/>
        </w:rPr>
      </w:pPr>
      <w:r w:rsidRPr="00284A7C">
        <w:rPr>
          <w:rFonts w:eastAsia="Calibri"/>
          <w:color w:val="000000" w:themeColor="text1"/>
        </w:rPr>
        <w:t xml:space="preserve">Gagnon, </w:t>
      </w:r>
      <w:r w:rsidR="00E01578" w:rsidRPr="00284A7C">
        <w:rPr>
          <w:rFonts w:eastAsia="Calibri"/>
          <w:color w:val="000000" w:themeColor="text1"/>
        </w:rPr>
        <w:t>P.</w:t>
      </w:r>
      <w:ins w:id="488" w:author="Hayes, Katherine" w:date="2020-09-18T09:45:00Z">
        <w:r w:rsidR="00600BC1" w:rsidRPr="00284A7C">
          <w:rPr>
            <w:rFonts w:eastAsia="Calibri"/>
            <w:color w:val="000000" w:themeColor="text1"/>
          </w:rPr>
          <w:t xml:space="preserve"> R</w:t>
        </w:r>
        <w:r w:rsidRPr="00284A7C">
          <w:rPr>
            <w:rFonts w:eastAsia="Calibri"/>
            <w:color w:val="000000" w:themeColor="text1"/>
          </w:rPr>
          <w:t>.</w:t>
        </w:r>
      </w:ins>
      <w:r w:rsidRPr="00284A7C">
        <w:rPr>
          <w:rFonts w:eastAsia="Calibri"/>
          <w:color w:val="000000" w:themeColor="text1"/>
        </w:rPr>
        <w:t xml:space="preserve"> 2009. Fire in floodplain forests in the southeastern USA: insights from disturbance ecology of native bamboo. </w:t>
      </w:r>
      <w:r w:rsidRPr="00284A7C">
        <w:rPr>
          <w:rFonts w:eastAsia="Calibri"/>
          <w:i/>
          <w:iCs/>
          <w:color w:val="000000" w:themeColor="text1"/>
        </w:rPr>
        <w:t>Wetlands</w:t>
      </w:r>
      <w:r w:rsidRPr="00284A7C">
        <w:rPr>
          <w:rFonts w:eastAsia="Calibri"/>
          <w:color w:val="000000" w:themeColor="text1"/>
        </w:rPr>
        <w:t xml:space="preserve"> 29(2):</w:t>
      </w:r>
      <w:ins w:id="489" w:author="Hayes, Katherine" w:date="2020-09-18T09:45:00Z">
        <w:r w:rsidR="00E01578" w:rsidRPr="00284A7C">
          <w:rPr>
            <w:rFonts w:eastAsia="Calibri"/>
            <w:color w:val="000000" w:themeColor="text1"/>
          </w:rPr>
          <w:t xml:space="preserve"> </w:t>
        </w:r>
      </w:ins>
      <w:r w:rsidRPr="00284A7C">
        <w:rPr>
          <w:rFonts w:eastAsia="Calibri"/>
          <w:color w:val="000000" w:themeColor="text1"/>
        </w:rPr>
        <w:t>520–526.</w:t>
      </w:r>
    </w:p>
    <w:p w14:paraId="458E4648" w14:textId="6E2BA3CB" w:rsidR="00AC35E4" w:rsidRPr="00284A7C" w:rsidRDefault="00AC35E4" w:rsidP="006D3BF6">
      <w:pPr>
        <w:autoSpaceDE w:val="0"/>
        <w:autoSpaceDN w:val="0"/>
        <w:adjustRightInd w:val="0"/>
        <w:spacing w:line="276" w:lineRule="auto"/>
        <w:ind w:left="720" w:hanging="720"/>
        <w:rPr>
          <w:rFonts w:eastAsia="Calibri"/>
          <w:color w:val="000000" w:themeColor="text1"/>
        </w:rPr>
      </w:pPr>
      <w:r w:rsidRPr="00284A7C">
        <w:rPr>
          <w:rFonts w:eastAsia="Calibri"/>
          <w:color w:val="000000" w:themeColor="text1"/>
        </w:rPr>
        <w:t xml:space="preserve">Gibson, </w:t>
      </w:r>
      <w:del w:id="490" w:author="Hayes, Katherine" w:date="2020-09-18T09:45:00Z">
        <w:r w:rsidRPr="00F3691B">
          <w:rPr>
            <w:rFonts w:eastAsia="Calibri"/>
          </w:rPr>
          <w:delText>Carolyn</w:delText>
        </w:r>
      </w:del>
      <w:ins w:id="491" w:author="Hayes, Katherine" w:date="2020-09-18T09:45:00Z">
        <w:r w:rsidR="00E01578" w:rsidRPr="00284A7C">
          <w:rPr>
            <w:rFonts w:eastAsia="Calibri"/>
            <w:color w:val="000000" w:themeColor="text1"/>
          </w:rPr>
          <w:t>C.</w:t>
        </w:r>
      </w:ins>
      <w:r w:rsidRPr="00284A7C">
        <w:rPr>
          <w:rFonts w:eastAsia="Calibri"/>
          <w:color w:val="000000" w:themeColor="text1"/>
        </w:rPr>
        <w:t xml:space="preserve"> M., et al. </w:t>
      </w:r>
      <w:r w:rsidR="00E31A65" w:rsidRPr="00284A7C">
        <w:rPr>
          <w:rFonts w:eastAsia="Calibri"/>
          <w:color w:val="000000" w:themeColor="text1"/>
        </w:rPr>
        <w:t xml:space="preserve">2016. </w:t>
      </w:r>
      <w:r w:rsidRPr="00284A7C">
        <w:rPr>
          <w:rFonts w:eastAsia="Calibri"/>
          <w:color w:val="000000" w:themeColor="text1"/>
        </w:rPr>
        <w:t>Variation in plant community composition and vegetation carbon pools a decade following a severe fire season in interior Alaska</w:t>
      </w:r>
      <w:del w:id="492" w:author="Hayes, Katherine" w:date="2020-09-18T09:45:00Z">
        <w:r w:rsidRPr="00F3691B">
          <w:rPr>
            <w:rFonts w:eastAsia="Calibri"/>
          </w:rPr>
          <w:delText>." </w:delText>
        </w:r>
      </w:del>
      <w:ins w:id="493" w:author="Hayes, Katherine" w:date="2020-09-18T09:45:00Z">
        <w:r w:rsidRPr="00284A7C">
          <w:rPr>
            <w:rFonts w:eastAsia="Calibri"/>
            <w:color w:val="000000" w:themeColor="text1"/>
          </w:rPr>
          <w:t>.</w:t>
        </w:r>
        <w:r w:rsidR="00600BC1" w:rsidRPr="00284A7C">
          <w:rPr>
            <w:rFonts w:eastAsia="Calibri"/>
            <w:color w:val="000000" w:themeColor="text1"/>
          </w:rPr>
          <w:t xml:space="preserve"> </w:t>
        </w:r>
      </w:ins>
      <w:r w:rsidRPr="00284A7C">
        <w:rPr>
          <w:rFonts w:eastAsia="Calibri"/>
          <w:i/>
          <w:color w:val="000000" w:themeColor="text1"/>
        </w:rPr>
        <w:t>Journal of vegetation science</w:t>
      </w:r>
      <w:r w:rsidRPr="00284A7C">
        <w:rPr>
          <w:rFonts w:eastAsia="Calibri"/>
          <w:color w:val="000000" w:themeColor="text1"/>
        </w:rPr>
        <w:t> 27</w:t>
      </w:r>
      <w:r w:rsidR="00E31A65" w:rsidRPr="00284A7C">
        <w:rPr>
          <w:rFonts w:eastAsia="Calibri"/>
          <w:color w:val="000000" w:themeColor="text1"/>
        </w:rPr>
        <w:t>(</w:t>
      </w:r>
      <w:r w:rsidRPr="00284A7C">
        <w:rPr>
          <w:rFonts w:eastAsia="Calibri"/>
          <w:color w:val="000000" w:themeColor="text1"/>
        </w:rPr>
        <w:t>6</w:t>
      </w:r>
      <w:r w:rsidR="00E31A65" w:rsidRPr="00284A7C">
        <w:rPr>
          <w:rFonts w:eastAsia="Calibri"/>
          <w:color w:val="000000" w:themeColor="text1"/>
        </w:rPr>
        <w:t>)</w:t>
      </w:r>
      <w:r w:rsidRPr="00284A7C">
        <w:rPr>
          <w:rFonts w:eastAsia="Calibri"/>
          <w:color w:val="000000" w:themeColor="text1"/>
        </w:rPr>
        <w:t>: 1187-1197.</w:t>
      </w:r>
    </w:p>
    <w:p w14:paraId="5723D871" w14:textId="76AD9851" w:rsidR="00931153" w:rsidRPr="00284A7C" w:rsidRDefault="00931153" w:rsidP="00931153">
      <w:pPr>
        <w:autoSpaceDE w:val="0"/>
        <w:autoSpaceDN w:val="0"/>
        <w:adjustRightInd w:val="0"/>
        <w:spacing w:line="276" w:lineRule="auto"/>
        <w:ind w:left="720" w:hanging="720"/>
        <w:rPr>
          <w:rFonts w:eastAsia="Calibri"/>
          <w:color w:val="000000" w:themeColor="text1"/>
        </w:rPr>
      </w:pPr>
      <w:r w:rsidRPr="00284A7C">
        <w:rPr>
          <w:rFonts w:eastAsia="Calibri"/>
          <w:color w:val="000000" w:themeColor="text1"/>
        </w:rPr>
        <w:t xml:space="preserve">Greene, </w:t>
      </w:r>
      <w:del w:id="494" w:author="Hayes, Katherine" w:date="2020-09-18T09:45:00Z">
        <w:r w:rsidRPr="00F3691B">
          <w:rPr>
            <w:rFonts w:eastAsia="Calibri"/>
          </w:rPr>
          <w:delText>D</w:delText>
        </w:r>
      </w:del>
      <w:ins w:id="495" w:author="Hayes, Katherine" w:date="2020-09-18T09:45:00Z">
        <w:r w:rsidR="00E01578" w:rsidRPr="00284A7C">
          <w:rPr>
            <w:rFonts w:eastAsia="Calibri"/>
            <w:color w:val="000000" w:themeColor="text1"/>
          </w:rPr>
          <w:t>DD</w:t>
        </w:r>
      </w:ins>
      <w:r w:rsidRPr="00284A7C">
        <w:rPr>
          <w:rFonts w:eastAsia="Calibri"/>
          <w:color w:val="000000" w:themeColor="text1"/>
        </w:rPr>
        <w:t xml:space="preserve">. F., and </w:t>
      </w:r>
      <w:del w:id="496" w:author="Hayes, Katherine" w:date="2020-09-18T09:45:00Z">
        <w:r w:rsidRPr="00F3691B">
          <w:rPr>
            <w:rFonts w:eastAsia="Calibri"/>
          </w:rPr>
          <w:delText>E</w:delText>
        </w:r>
      </w:del>
      <w:ins w:id="497" w:author="Hayes, Katherine" w:date="2020-09-18T09:45:00Z">
        <w:r w:rsidR="00E01578" w:rsidRPr="00284A7C">
          <w:rPr>
            <w:rFonts w:eastAsia="Calibri"/>
            <w:color w:val="000000" w:themeColor="text1"/>
          </w:rPr>
          <w:t>EE</w:t>
        </w:r>
      </w:ins>
      <w:r w:rsidRPr="00284A7C">
        <w:rPr>
          <w:rFonts w:eastAsia="Calibri"/>
          <w:color w:val="000000" w:themeColor="text1"/>
        </w:rPr>
        <w:t xml:space="preserve">. A. Johnson. </w:t>
      </w:r>
      <w:r w:rsidR="00E31A65" w:rsidRPr="00284A7C">
        <w:rPr>
          <w:rFonts w:eastAsia="Calibri"/>
          <w:color w:val="000000" w:themeColor="text1"/>
        </w:rPr>
        <w:t xml:space="preserve">1999. </w:t>
      </w:r>
      <w:r w:rsidRPr="00284A7C">
        <w:rPr>
          <w:rFonts w:eastAsia="Calibri"/>
          <w:color w:val="000000" w:themeColor="text1"/>
        </w:rPr>
        <w:t>Modelling recruitment of Populus tremuloides, Pinus banksiana, and Picea mariana following fire in the mixedwood boreal forest</w:t>
      </w:r>
      <w:del w:id="498" w:author="Hayes, Katherine" w:date="2020-09-18T09:45:00Z">
        <w:r w:rsidRPr="00F3691B">
          <w:rPr>
            <w:rFonts w:eastAsia="Calibri"/>
          </w:rPr>
          <w:delText>."</w:delText>
        </w:r>
      </w:del>
      <w:ins w:id="499" w:author="Hayes, Katherine" w:date="2020-09-18T09:45:00Z">
        <w:r w:rsidRPr="00284A7C">
          <w:rPr>
            <w:rFonts w:eastAsia="Calibri"/>
            <w:color w:val="000000" w:themeColor="text1"/>
          </w:rPr>
          <w:t>.</w:t>
        </w:r>
      </w:ins>
      <w:r w:rsidRPr="00284A7C">
        <w:rPr>
          <w:rFonts w:eastAsia="Calibri"/>
          <w:color w:val="000000" w:themeColor="text1"/>
        </w:rPr>
        <w:t> </w:t>
      </w:r>
      <w:r w:rsidRPr="00284A7C">
        <w:rPr>
          <w:rFonts w:eastAsia="Calibri"/>
          <w:i/>
          <w:color w:val="000000" w:themeColor="text1"/>
        </w:rPr>
        <w:t>Canadian Journal of Forest Research</w:t>
      </w:r>
      <w:r w:rsidRPr="00284A7C">
        <w:rPr>
          <w:rFonts w:eastAsia="Calibri"/>
          <w:color w:val="000000" w:themeColor="text1"/>
        </w:rPr>
        <w:t> 29</w:t>
      </w:r>
      <w:r w:rsidR="00E31A65" w:rsidRPr="00284A7C">
        <w:rPr>
          <w:rFonts w:eastAsia="Calibri"/>
          <w:color w:val="000000" w:themeColor="text1"/>
        </w:rPr>
        <w:t>(4)</w:t>
      </w:r>
      <w:r w:rsidRPr="00284A7C">
        <w:rPr>
          <w:rFonts w:eastAsia="Calibri"/>
          <w:color w:val="000000" w:themeColor="text1"/>
        </w:rPr>
        <w:t>: 462-473.</w:t>
      </w:r>
    </w:p>
    <w:p w14:paraId="38683BEB" w14:textId="7CB94CA4" w:rsidR="005B3DAC" w:rsidRPr="00284A7C" w:rsidRDefault="00D3618E" w:rsidP="005B3DAC">
      <w:pPr>
        <w:autoSpaceDE w:val="0"/>
        <w:autoSpaceDN w:val="0"/>
        <w:adjustRightInd w:val="0"/>
        <w:spacing w:line="276" w:lineRule="auto"/>
        <w:ind w:left="720" w:hanging="720"/>
        <w:rPr>
          <w:rFonts w:eastAsia="Calibri"/>
          <w:color w:val="000000" w:themeColor="text1"/>
        </w:rPr>
      </w:pPr>
      <w:r w:rsidRPr="00284A7C">
        <w:rPr>
          <w:rFonts w:eastAsia="Calibri"/>
          <w:color w:val="000000" w:themeColor="text1"/>
        </w:rPr>
        <w:t xml:space="preserve">Greene, </w:t>
      </w:r>
      <w:del w:id="500" w:author="Hayes, Katherine" w:date="2020-09-18T09:45:00Z">
        <w:r w:rsidRPr="00F3691B">
          <w:rPr>
            <w:rFonts w:eastAsia="Calibri"/>
          </w:rPr>
          <w:delText>David</w:delText>
        </w:r>
      </w:del>
      <w:ins w:id="501" w:author="Hayes, Katherine" w:date="2020-09-18T09:45:00Z">
        <w:r w:rsidR="00E01578" w:rsidRPr="00284A7C">
          <w:rPr>
            <w:rFonts w:eastAsia="Calibri"/>
            <w:color w:val="000000" w:themeColor="text1"/>
          </w:rPr>
          <w:t>D.</w:t>
        </w:r>
      </w:ins>
      <w:r w:rsidRPr="00284A7C">
        <w:rPr>
          <w:rFonts w:eastAsia="Calibri"/>
          <w:color w:val="000000" w:themeColor="text1"/>
        </w:rPr>
        <w:t xml:space="preserve"> F., et al. </w:t>
      </w:r>
      <w:r w:rsidR="00E31A65" w:rsidRPr="00284A7C">
        <w:rPr>
          <w:rFonts w:eastAsia="Calibri"/>
          <w:color w:val="000000" w:themeColor="text1"/>
        </w:rPr>
        <w:t xml:space="preserve">2007. </w:t>
      </w:r>
      <w:r w:rsidRPr="00284A7C">
        <w:rPr>
          <w:rFonts w:eastAsia="Calibri"/>
          <w:color w:val="000000" w:themeColor="text1"/>
        </w:rPr>
        <w:t>The reduction of organic-layer depth by wildfire in the North American boreal forest and its effect on tree recruitment by seed. </w:t>
      </w:r>
      <w:r w:rsidRPr="00284A7C">
        <w:rPr>
          <w:rFonts w:eastAsia="Calibri"/>
          <w:i/>
          <w:color w:val="000000" w:themeColor="text1"/>
        </w:rPr>
        <w:t>Canadian Journal of Forest Research</w:t>
      </w:r>
      <w:r w:rsidRPr="00284A7C">
        <w:rPr>
          <w:rFonts w:eastAsia="Calibri"/>
          <w:color w:val="000000" w:themeColor="text1"/>
        </w:rPr>
        <w:t> 37</w:t>
      </w:r>
      <w:r w:rsidR="00E31A65" w:rsidRPr="00284A7C">
        <w:rPr>
          <w:rFonts w:eastAsia="Calibri"/>
          <w:color w:val="000000" w:themeColor="text1"/>
        </w:rPr>
        <w:t>(6)</w:t>
      </w:r>
      <w:r w:rsidRPr="00284A7C">
        <w:rPr>
          <w:rFonts w:eastAsia="Calibri"/>
          <w:color w:val="000000" w:themeColor="text1"/>
        </w:rPr>
        <w:t>: 1012-1023.</w:t>
      </w:r>
    </w:p>
    <w:p w14:paraId="6BBE1B19" w14:textId="77777777" w:rsidR="005B3DAC" w:rsidRPr="00F3691B" w:rsidRDefault="005B3DAC" w:rsidP="005B3DAC">
      <w:pPr>
        <w:autoSpaceDE w:val="0"/>
        <w:autoSpaceDN w:val="0"/>
        <w:adjustRightInd w:val="0"/>
        <w:spacing w:line="276" w:lineRule="auto"/>
        <w:ind w:left="720" w:hanging="720"/>
        <w:rPr>
          <w:del w:id="502" w:author="Hayes, Katherine" w:date="2020-09-18T09:45:00Z"/>
          <w:rFonts w:eastAsia="Calibri"/>
        </w:rPr>
      </w:pPr>
      <w:del w:id="503" w:author="Hayes, Katherine" w:date="2020-09-18T09:45:00Z">
        <w:r w:rsidRPr="005B3DAC">
          <w:rPr>
            <w:rFonts w:eastAsia="Calibri"/>
          </w:rPr>
          <w:delText xml:space="preserve">Hansen, Matthew C., et al. </w:delText>
        </w:r>
        <w:r w:rsidR="00E31A65">
          <w:rPr>
            <w:rFonts w:eastAsia="Calibri"/>
          </w:rPr>
          <w:delText xml:space="preserve">2013. </w:delText>
        </w:r>
        <w:r w:rsidRPr="005B3DAC">
          <w:rPr>
            <w:rFonts w:eastAsia="Calibri"/>
          </w:rPr>
          <w:delText>High-resolution global maps of 21st-century forest cover change. </w:delText>
        </w:r>
        <w:r w:rsidR="00E31A65">
          <w:rPr>
            <w:rFonts w:eastAsia="Calibri"/>
            <w:i/>
            <w:iCs/>
          </w:rPr>
          <w:delText>S</w:delText>
        </w:r>
        <w:r w:rsidRPr="005B3DAC">
          <w:rPr>
            <w:rFonts w:eastAsia="Calibri"/>
            <w:i/>
            <w:iCs/>
          </w:rPr>
          <w:delText>cience</w:delText>
        </w:r>
        <w:r w:rsidRPr="005B3DAC">
          <w:rPr>
            <w:rFonts w:eastAsia="Calibri"/>
          </w:rPr>
          <w:delText> 342</w:delText>
        </w:r>
        <w:r w:rsidR="00E31A65">
          <w:rPr>
            <w:rFonts w:eastAsia="Calibri"/>
          </w:rPr>
          <w:delText>(</w:delText>
        </w:r>
        <w:r w:rsidRPr="005B3DAC">
          <w:rPr>
            <w:rFonts w:eastAsia="Calibri"/>
          </w:rPr>
          <w:delText>6160</w:delText>
        </w:r>
        <w:r w:rsidR="00E31A65">
          <w:rPr>
            <w:rFonts w:eastAsia="Calibri"/>
          </w:rPr>
          <w:delText>)</w:delText>
        </w:r>
        <w:r w:rsidRPr="005B3DAC">
          <w:rPr>
            <w:rFonts w:eastAsia="Calibri"/>
          </w:rPr>
          <w:delText>: 850-853.</w:delText>
        </w:r>
      </w:del>
    </w:p>
    <w:p w14:paraId="157FA2AD" w14:textId="1E1242A1" w:rsidR="00C55F0C" w:rsidRDefault="00C55F0C" w:rsidP="005B3DAC">
      <w:pPr>
        <w:autoSpaceDE w:val="0"/>
        <w:autoSpaceDN w:val="0"/>
        <w:adjustRightInd w:val="0"/>
        <w:spacing w:line="276" w:lineRule="auto"/>
        <w:ind w:left="720" w:hanging="720"/>
        <w:rPr>
          <w:ins w:id="504" w:author="Hayes, Katherine" w:date="2020-09-18T09:45:00Z"/>
          <w:rFonts w:eastAsia="Calibri"/>
          <w:color w:val="000000" w:themeColor="text1"/>
        </w:rPr>
      </w:pPr>
      <w:ins w:id="505" w:author="Hayes, Katherine" w:date="2020-09-18T09:45:00Z">
        <w:r w:rsidRPr="00284A7C">
          <w:rPr>
            <w:rFonts w:eastAsia="Calibri"/>
            <w:color w:val="000000" w:themeColor="text1"/>
          </w:rPr>
          <w:t xml:space="preserve">Greene, D.F., </w:t>
        </w:r>
        <w:r w:rsidR="00E01578" w:rsidRPr="00284A7C">
          <w:rPr>
            <w:rFonts w:eastAsia="Calibri"/>
            <w:color w:val="000000" w:themeColor="text1"/>
          </w:rPr>
          <w:t xml:space="preserve">et al. </w:t>
        </w:r>
        <w:r w:rsidRPr="00284A7C">
          <w:rPr>
            <w:rFonts w:eastAsia="Calibri"/>
            <w:color w:val="000000" w:themeColor="text1"/>
          </w:rPr>
          <w:t xml:space="preserve">2013. Seed abscission schedules and the timing of post-fire salvage of Picea mariana and Pinus banksiana. </w:t>
        </w:r>
        <w:r w:rsidRPr="00284A7C">
          <w:rPr>
            <w:rFonts w:eastAsia="Calibri"/>
            <w:i/>
            <w:color w:val="000000" w:themeColor="text1"/>
          </w:rPr>
          <w:t xml:space="preserve">Forest ecology and management </w:t>
        </w:r>
        <w:r w:rsidRPr="00284A7C">
          <w:rPr>
            <w:rFonts w:eastAsia="Calibri"/>
            <w:color w:val="000000" w:themeColor="text1"/>
          </w:rPr>
          <w:t>303</w:t>
        </w:r>
        <w:r w:rsidR="00E01578" w:rsidRPr="00284A7C">
          <w:rPr>
            <w:rFonts w:eastAsia="Calibri"/>
            <w:color w:val="000000" w:themeColor="text1"/>
          </w:rPr>
          <w:t xml:space="preserve">: </w:t>
        </w:r>
        <w:r w:rsidRPr="00284A7C">
          <w:rPr>
            <w:rFonts w:eastAsia="Calibri"/>
            <w:color w:val="000000" w:themeColor="text1"/>
          </w:rPr>
          <w:t>20-24.</w:t>
        </w:r>
      </w:ins>
    </w:p>
    <w:p w14:paraId="3D92EB43" w14:textId="230273B6" w:rsidR="002F360A" w:rsidRPr="00284A7C" w:rsidRDefault="002F360A" w:rsidP="002F360A">
      <w:pPr>
        <w:autoSpaceDE w:val="0"/>
        <w:autoSpaceDN w:val="0"/>
        <w:adjustRightInd w:val="0"/>
        <w:spacing w:line="276" w:lineRule="auto"/>
        <w:ind w:left="720" w:hanging="720"/>
        <w:rPr>
          <w:ins w:id="506" w:author="Hayes, Katherine" w:date="2020-09-18T09:45:00Z"/>
          <w:rFonts w:eastAsia="Calibri"/>
          <w:color w:val="000000" w:themeColor="text1"/>
        </w:rPr>
      </w:pPr>
      <w:ins w:id="507" w:author="Hayes, Katherine" w:date="2020-09-18T09:45:00Z">
        <w:r w:rsidRPr="002F360A">
          <w:rPr>
            <w:rFonts w:eastAsia="Calibri"/>
            <w:color w:val="000000" w:themeColor="text1"/>
          </w:rPr>
          <w:t xml:space="preserve">Hesketh, M., </w:t>
        </w:r>
        <w:r>
          <w:rPr>
            <w:rFonts w:eastAsia="Calibri"/>
            <w:color w:val="000000" w:themeColor="text1"/>
          </w:rPr>
          <w:t xml:space="preserve">et al. 2009. </w:t>
        </w:r>
        <w:r w:rsidRPr="002F360A">
          <w:rPr>
            <w:rFonts w:eastAsia="Calibri"/>
            <w:color w:val="000000" w:themeColor="text1"/>
          </w:rPr>
          <w:t>Early establishment of conifer recruits in the northern Rocky Mountains as a function of postfire duff depth. </w:t>
        </w:r>
        <w:r w:rsidRPr="002F360A">
          <w:rPr>
            <w:rFonts w:eastAsia="Calibri"/>
            <w:i/>
            <w:iCs/>
            <w:color w:val="000000" w:themeColor="text1"/>
          </w:rPr>
          <w:t>Canadian Journal of Forest Research</w:t>
        </w:r>
        <w:r w:rsidRPr="002F360A">
          <w:rPr>
            <w:rFonts w:eastAsia="Calibri"/>
            <w:color w:val="000000" w:themeColor="text1"/>
          </w:rPr>
          <w:t> 39(</w:t>
        </w:r>
        <w:r>
          <w:rPr>
            <w:rFonts w:eastAsia="Calibri"/>
            <w:color w:val="000000" w:themeColor="text1"/>
          </w:rPr>
          <w:t>11</w:t>
        </w:r>
        <w:r w:rsidRPr="002F360A">
          <w:rPr>
            <w:rFonts w:eastAsia="Calibri"/>
            <w:color w:val="000000" w:themeColor="text1"/>
          </w:rPr>
          <w:t>): 2059-2064.</w:t>
        </w:r>
      </w:ins>
    </w:p>
    <w:p w14:paraId="10C3F693" w14:textId="0500311B" w:rsidR="00E96109" w:rsidRPr="00284A7C" w:rsidRDefault="00E96109" w:rsidP="00E96109">
      <w:pPr>
        <w:autoSpaceDE w:val="0"/>
        <w:autoSpaceDN w:val="0"/>
        <w:adjustRightInd w:val="0"/>
        <w:spacing w:line="276" w:lineRule="auto"/>
        <w:ind w:left="720" w:hanging="720"/>
        <w:rPr>
          <w:rFonts w:eastAsia="Calibri"/>
          <w:color w:val="000000" w:themeColor="text1"/>
        </w:rPr>
      </w:pPr>
      <w:r w:rsidRPr="00284A7C">
        <w:rPr>
          <w:rFonts w:eastAsia="Calibri"/>
          <w:color w:val="000000" w:themeColor="text1"/>
        </w:rPr>
        <w:t xml:space="preserve">Higuera, </w:t>
      </w:r>
      <w:del w:id="508" w:author="Hayes, Katherine" w:date="2020-09-18T09:45:00Z">
        <w:r w:rsidR="00996D13" w:rsidRPr="00F3691B">
          <w:rPr>
            <w:rFonts w:eastAsia="Calibri"/>
          </w:rPr>
          <w:delText>Philip</w:delText>
        </w:r>
      </w:del>
      <w:ins w:id="509" w:author="Hayes, Katherine" w:date="2020-09-18T09:45:00Z">
        <w:r w:rsidR="00E01578" w:rsidRPr="00284A7C">
          <w:rPr>
            <w:rFonts w:eastAsia="Calibri"/>
            <w:color w:val="000000" w:themeColor="text1"/>
          </w:rPr>
          <w:t>P.</w:t>
        </w:r>
      </w:ins>
      <w:r w:rsidRPr="00284A7C">
        <w:rPr>
          <w:rFonts w:eastAsia="Calibri"/>
          <w:color w:val="000000" w:themeColor="text1"/>
        </w:rPr>
        <w:t xml:space="preserve"> E., et al. 2008. Frequent fires in ancient shrub tundra: implications of paleorecords for arctic environmental change</w:t>
      </w:r>
      <w:del w:id="510" w:author="Hayes, Katherine" w:date="2020-09-18T09:45:00Z">
        <w:r w:rsidR="00996D13" w:rsidRPr="00F3691B">
          <w:rPr>
            <w:rFonts w:eastAsia="Calibri"/>
          </w:rPr>
          <w:delText>."</w:delText>
        </w:r>
      </w:del>
      <w:ins w:id="511" w:author="Hayes, Katherine" w:date="2020-09-18T09:45:00Z">
        <w:r w:rsidRPr="00284A7C">
          <w:rPr>
            <w:rFonts w:eastAsia="Calibri"/>
            <w:color w:val="000000" w:themeColor="text1"/>
          </w:rPr>
          <w:t>.</w:t>
        </w:r>
      </w:ins>
      <w:r w:rsidRPr="00284A7C">
        <w:rPr>
          <w:rFonts w:eastAsia="Calibri"/>
          <w:color w:val="000000" w:themeColor="text1"/>
        </w:rPr>
        <w:t> </w:t>
      </w:r>
      <w:r w:rsidRPr="00284A7C">
        <w:rPr>
          <w:rFonts w:eastAsia="Calibri"/>
          <w:i/>
          <w:iCs/>
          <w:color w:val="000000" w:themeColor="text1"/>
        </w:rPr>
        <w:t xml:space="preserve">PloS </w:t>
      </w:r>
      <w:del w:id="512" w:author="Hayes, Katherine" w:date="2020-09-18T09:45:00Z">
        <w:r w:rsidR="00862163">
          <w:rPr>
            <w:rFonts w:eastAsia="Calibri"/>
            <w:i/>
          </w:rPr>
          <w:delText>O</w:delText>
        </w:r>
        <w:r w:rsidR="00996D13" w:rsidRPr="00F3691B">
          <w:rPr>
            <w:rFonts w:eastAsia="Calibri"/>
            <w:i/>
          </w:rPr>
          <w:delText>ne</w:delText>
        </w:r>
      </w:del>
      <w:ins w:id="513" w:author="Hayes, Katherine" w:date="2020-09-18T09:45:00Z">
        <w:r w:rsidRPr="00284A7C">
          <w:rPr>
            <w:rFonts w:eastAsia="Calibri"/>
            <w:i/>
            <w:iCs/>
            <w:color w:val="000000" w:themeColor="text1"/>
          </w:rPr>
          <w:t>one</w:t>
        </w:r>
      </w:ins>
      <w:r w:rsidRPr="00284A7C">
        <w:rPr>
          <w:rFonts w:eastAsia="Calibri"/>
          <w:color w:val="000000" w:themeColor="text1"/>
        </w:rPr>
        <w:t> </w:t>
      </w:r>
      <w:r w:rsidRPr="00284A7C">
        <w:rPr>
          <w:rFonts w:eastAsia="Calibri"/>
          <w:i/>
          <w:iCs/>
          <w:color w:val="000000" w:themeColor="text1"/>
        </w:rPr>
        <w:t>3</w:t>
      </w:r>
      <w:del w:id="514" w:author="Hayes, Katherine" w:date="2020-09-18T09:45:00Z">
        <w:r w:rsidR="00996D13" w:rsidRPr="00F3691B">
          <w:rPr>
            <w:rFonts w:eastAsia="Calibri"/>
          </w:rPr>
          <w:delText>.</w:delText>
        </w:r>
      </w:del>
      <w:ins w:id="515" w:author="Hayes, Katherine" w:date="2020-09-18T09:45:00Z">
        <w:r w:rsidRPr="00284A7C">
          <w:rPr>
            <w:rFonts w:eastAsia="Calibri"/>
            <w:color w:val="000000" w:themeColor="text1"/>
          </w:rPr>
          <w:t>(</w:t>
        </w:r>
      </w:ins>
      <w:r w:rsidRPr="00284A7C">
        <w:rPr>
          <w:rFonts w:eastAsia="Calibri"/>
          <w:color w:val="000000" w:themeColor="text1"/>
        </w:rPr>
        <w:t>3</w:t>
      </w:r>
      <w:ins w:id="516" w:author="Hayes, Katherine" w:date="2020-09-18T09:45:00Z">
        <w:r w:rsidR="00E01578" w:rsidRPr="00284A7C">
          <w:rPr>
            <w:rFonts w:eastAsia="Calibri"/>
            <w:color w:val="000000" w:themeColor="text1"/>
          </w:rPr>
          <w:t xml:space="preserve">): </w:t>
        </w:r>
        <w:r w:rsidRPr="00284A7C">
          <w:rPr>
            <w:rFonts w:eastAsia="Calibri"/>
            <w:color w:val="000000" w:themeColor="text1"/>
          </w:rPr>
          <w:t>e0001744</w:t>
        </w:r>
      </w:ins>
      <w:r w:rsidRPr="00284A7C">
        <w:rPr>
          <w:rFonts w:eastAsia="Calibri"/>
          <w:color w:val="000000" w:themeColor="text1"/>
        </w:rPr>
        <w:t>.</w:t>
      </w:r>
    </w:p>
    <w:p w14:paraId="606CFD2F" w14:textId="0E86EAED" w:rsidR="00B51FF0" w:rsidRPr="00284A7C" w:rsidRDefault="00B51FF0" w:rsidP="006D3BF6">
      <w:pPr>
        <w:autoSpaceDE w:val="0"/>
        <w:autoSpaceDN w:val="0"/>
        <w:adjustRightInd w:val="0"/>
        <w:spacing w:line="276" w:lineRule="auto"/>
        <w:ind w:left="720" w:hanging="720"/>
        <w:rPr>
          <w:rFonts w:eastAsia="Calibri"/>
          <w:color w:val="000000" w:themeColor="text1"/>
        </w:rPr>
      </w:pPr>
      <w:r w:rsidRPr="00284A7C">
        <w:rPr>
          <w:rFonts w:eastAsia="Calibri"/>
          <w:color w:val="000000" w:themeColor="text1"/>
        </w:rPr>
        <w:t xml:space="preserve">Houle, </w:t>
      </w:r>
      <w:del w:id="517" w:author="Hayes, Katherine" w:date="2020-09-18T09:45:00Z">
        <w:r w:rsidRPr="00F3691B">
          <w:rPr>
            <w:rFonts w:eastAsia="Calibri"/>
          </w:rPr>
          <w:delText>Gregory</w:delText>
        </w:r>
      </w:del>
      <w:ins w:id="518" w:author="Hayes, Katherine" w:date="2020-09-18T09:45:00Z">
        <w:r w:rsidR="00E01578" w:rsidRPr="00284A7C">
          <w:rPr>
            <w:rFonts w:eastAsia="Calibri"/>
            <w:color w:val="000000" w:themeColor="text1"/>
          </w:rPr>
          <w:t>G.</w:t>
        </w:r>
      </w:ins>
      <w:r w:rsidRPr="00284A7C">
        <w:rPr>
          <w:rFonts w:eastAsia="Calibri"/>
          <w:color w:val="000000" w:themeColor="text1"/>
        </w:rPr>
        <w:t xml:space="preserve"> P., et al. </w:t>
      </w:r>
      <w:r w:rsidR="00862163" w:rsidRPr="00284A7C">
        <w:rPr>
          <w:rFonts w:eastAsia="Calibri"/>
          <w:color w:val="000000" w:themeColor="text1"/>
        </w:rPr>
        <w:t xml:space="preserve">2017. </w:t>
      </w:r>
      <w:r w:rsidRPr="00284A7C">
        <w:rPr>
          <w:rFonts w:eastAsia="Calibri"/>
          <w:color w:val="000000" w:themeColor="text1"/>
        </w:rPr>
        <w:t>Recovery of carbon pools a decade after wildfire in black spruce forests of interior Alaska: effects of soil texture and landscape position</w:t>
      </w:r>
      <w:del w:id="519" w:author="Hayes, Katherine" w:date="2020-09-18T09:45:00Z">
        <w:r w:rsidRPr="00F3691B">
          <w:rPr>
            <w:rFonts w:eastAsia="Calibri"/>
          </w:rPr>
          <w:delText>." </w:delText>
        </w:r>
      </w:del>
      <w:ins w:id="520" w:author="Hayes, Katherine" w:date="2020-09-18T09:45:00Z">
        <w:r w:rsidRPr="00284A7C">
          <w:rPr>
            <w:rFonts w:eastAsia="Calibri"/>
            <w:color w:val="000000" w:themeColor="text1"/>
          </w:rPr>
          <w:t>.</w:t>
        </w:r>
        <w:r w:rsidR="00600BC1" w:rsidRPr="00284A7C">
          <w:rPr>
            <w:rFonts w:eastAsia="Calibri"/>
            <w:color w:val="000000" w:themeColor="text1"/>
          </w:rPr>
          <w:t xml:space="preserve"> </w:t>
        </w:r>
      </w:ins>
      <w:r w:rsidRPr="00284A7C">
        <w:rPr>
          <w:rFonts w:eastAsia="Calibri"/>
          <w:i/>
          <w:color w:val="000000" w:themeColor="text1"/>
        </w:rPr>
        <w:t>Canadian Journal of Forest Research</w:t>
      </w:r>
      <w:r w:rsidRPr="00284A7C">
        <w:rPr>
          <w:rFonts w:eastAsia="Calibri"/>
          <w:color w:val="000000" w:themeColor="text1"/>
        </w:rPr>
        <w:t> 48</w:t>
      </w:r>
      <w:r w:rsidR="00862163" w:rsidRPr="00284A7C">
        <w:rPr>
          <w:rFonts w:eastAsia="Calibri"/>
          <w:color w:val="000000" w:themeColor="text1"/>
        </w:rPr>
        <w:t>(</w:t>
      </w:r>
      <w:r w:rsidRPr="00284A7C">
        <w:rPr>
          <w:rFonts w:eastAsia="Calibri"/>
          <w:color w:val="000000" w:themeColor="text1"/>
        </w:rPr>
        <w:t>1</w:t>
      </w:r>
      <w:r w:rsidR="00862163" w:rsidRPr="00284A7C">
        <w:rPr>
          <w:rFonts w:eastAsia="Calibri"/>
          <w:color w:val="000000" w:themeColor="text1"/>
        </w:rPr>
        <w:t>)</w:t>
      </w:r>
      <w:r w:rsidRPr="00284A7C">
        <w:rPr>
          <w:rFonts w:eastAsia="Calibri"/>
          <w:color w:val="000000" w:themeColor="text1"/>
        </w:rPr>
        <w:t xml:space="preserve">: 1-10. </w:t>
      </w:r>
    </w:p>
    <w:p w14:paraId="7DB4AD8A" w14:textId="68EF38F9" w:rsidR="00813347" w:rsidRPr="00284A7C" w:rsidRDefault="00813347" w:rsidP="006D3BF6">
      <w:pPr>
        <w:autoSpaceDE w:val="0"/>
        <w:autoSpaceDN w:val="0"/>
        <w:adjustRightInd w:val="0"/>
        <w:spacing w:line="276" w:lineRule="auto"/>
        <w:ind w:left="720" w:hanging="720"/>
        <w:rPr>
          <w:rFonts w:eastAsia="Calibri"/>
          <w:color w:val="000000" w:themeColor="text1"/>
        </w:rPr>
      </w:pPr>
      <w:del w:id="521" w:author="Hayes, Katherine" w:date="2020-09-18T09:45:00Z">
        <w:r w:rsidRPr="00F3691B">
          <w:rPr>
            <w:rFonts w:eastAsia="Calibri"/>
          </w:rPr>
          <w:delText>Hoy, Elizabeth E., Merritt R. Turetsky, and Eric S. Kasischke.</w:delText>
        </w:r>
      </w:del>
      <w:ins w:id="522" w:author="Hayes, Katherine" w:date="2020-09-18T09:45:00Z">
        <w:r w:rsidR="00E01578" w:rsidRPr="00284A7C">
          <w:rPr>
            <w:rFonts w:eastAsia="Calibri"/>
            <w:color w:val="000000" w:themeColor="text1"/>
          </w:rPr>
          <w:t>Hoy, E. E., et al.</w:t>
        </w:r>
      </w:ins>
      <w:r w:rsidRPr="00284A7C">
        <w:rPr>
          <w:rFonts w:eastAsia="Calibri"/>
          <w:color w:val="000000" w:themeColor="text1"/>
        </w:rPr>
        <w:t xml:space="preserve"> </w:t>
      </w:r>
      <w:r w:rsidR="00862163" w:rsidRPr="00284A7C">
        <w:rPr>
          <w:rFonts w:eastAsia="Calibri"/>
          <w:color w:val="000000" w:themeColor="text1"/>
        </w:rPr>
        <w:t xml:space="preserve">2016. </w:t>
      </w:r>
      <w:r w:rsidRPr="00284A7C">
        <w:rPr>
          <w:rFonts w:eastAsia="Calibri"/>
          <w:color w:val="000000" w:themeColor="text1"/>
        </w:rPr>
        <w:t xml:space="preserve">More frequent burning increases vulnerability of Alaskan boreal black spruce forests. </w:t>
      </w:r>
      <w:r w:rsidRPr="00284A7C">
        <w:rPr>
          <w:rFonts w:eastAsia="Calibri"/>
          <w:i/>
          <w:iCs/>
          <w:color w:val="000000" w:themeColor="text1"/>
        </w:rPr>
        <w:t xml:space="preserve">Environmental Research Letters </w:t>
      </w:r>
      <w:r w:rsidRPr="00284A7C">
        <w:rPr>
          <w:rFonts w:eastAsia="Calibri"/>
          <w:color w:val="000000" w:themeColor="text1"/>
        </w:rPr>
        <w:t>11</w:t>
      </w:r>
      <w:r w:rsidR="00862163" w:rsidRPr="00284A7C">
        <w:rPr>
          <w:rFonts w:eastAsia="Calibri"/>
          <w:color w:val="000000" w:themeColor="text1"/>
        </w:rPr>
        <w:t>(</w:t>
      </w:r>
      <w:r w:rsidRPr="00284A7C">
        <w:rPr>
          <w:rFonts w:eastAsia="Calibri"/>
          <w:color w:val="000000" w:themeColor="text1"/>
        </w:rPr>
        <w:t>9</w:t>
      </w:r>
      <w:r w:rsidR="00862163" w:rsidRPr="00284A7C">
        <w:rPr>
          <w:rFonts w:eastAsia="Calibri"/>
          <w:color w:val="000000" w:themeColor="text1"/>
        </w:rPr>
        <w:t>)</w:t>
      </w:r>
      <w:r w:rsidRPr="00284A7C">
        <w:rPr>
          <w:rFonts w:eastAsia="Calibri"/>
          <w:color w:val="000000" w:themeColor="text1"/>
        </w:rPr>
        <w:t>: 095001.</w:t>
      </w:r>
    </w:p>
    <w:p w14:paraId="3C698F1C" w14:textId="77777777" w:rsidR="005B3DAC" w:rsidRPr="005B3DAC" w:rsidRDefault="005B3DAC" w:rsidP="005B3DAC">
      <w:pPr>
        <w:ind w:left="720" w:hanging="720"/>
        <w:rPr>
          <w:del w:id="523" w:author="Hayes, Katherine" w:date="2020-09-18T09:45:00Z"/>
        </w:rPr>
      </w:pPr>
      <w:del w:id="524" w:author="Hayes, Katherine" w:date="2020-09-18T09:45:00Z">
        <w:r w:rsidRPr="00F622A9">
          <w:delText>IPCC</w:delText>
        </w:r>
        <w:r w:rsidR="00862163">
          <w:delText>.</w:delText>
        </w:r>
        <w:r w:rsidRPr="00F622A9">
          <w:delText xml:space="preserve"> 2014: Summary for policymakers. In: Climate Change 2014: Impacts,</w:delText>
        </w:r>
        <w:r w:rsidR="00E31A65">
          <w:delText xml:space="preserve"> </w:delText>
        </w:r>
        <w:r w:rsidRPr="00F622A9">
          <w:delText xml:space="preserve">Adaptation, and Vulnerability. Part A: Global and Sectoral Aspects. Contribution of Working Group II to the Fifth Assessment Report of the Intergovernmental Panel on Climate Change [Field, C.B., </w:delText>
        </w:r>
        <w:r w:rsidR="00E31A65">
          <w:delText xml:space="preserve">et al. </w:delText>
        </w:r>
        <w:r w:rsidRPr="00F622A9">
          <w:delText>(eds.)]. Cambridge University Press, Cambridge, United Kingdom and New York, NY, USA, pp. 1-32.</w:delText>
        </w:r>
      </w:del>
    </w:p>
    <w:p w14:paraId="283C39E3" w14:textId="1AA5B9C3" w:rsidR="00B51FF0" w:rsidRPr="00284A7C" w:rsidRDefault="00B51FF0" w:rsidP="006D3BF6">
      <w:pPr>
        <w:autoSpaceDE w:val="0"/>
        <w:autoSpaceDN w:val="0"/>
        <w:adjustRightInd w:val="0"/>
        <w:spacing w:line="276" w:lineRule="auto"/>
        <w:ind w:left="720" w:hanging="720"/>
        <w:rPr>
          <w:rFonts w:eastAsia="Calibri"/>
          <w:color w:val="000000" w:themeColor="text1"/>
        </w:rPr>
      </w:pPr>
      <w:r w:rsidRPr="00284A7C">
        <w:rPr>
          <w:rFonts w:eastAsia="Calibri"/>
          <w:color w:val="000000" w:themeColor="text1"/>
        </w:rPr>
        <w:t xml:space="preserve">Johnstone, </w:t>
      </w:r>
      <w:del w:id="525" w:author="Hayes, Katherine" w:date="2020-09-18T09:45:00Z">
        <w:r w:rsidRPr="00F3691B">
          <w:rPr>
            <w:rFonts w:eastAsia="Calibri"/>
          </w:rPr>
          <w:delText>Jill</w:delText>
        </w:r>
      </w:del>
      <w:ins w:id="526" w:author="Hayes, Katherine" w:date="2020-09-18T09:45:00Z">
        <w:r w:rsidR="00E01578" w:rsidRPr="00284A7C">
          <w:rPr>
            <w:rFonts w:eastAsia="Calibri"/>
            <w:color w:val="000000" w:themeColor="text1"/>
          </w:rPr>
          <w:t>J.</w:t>
        </w:r>
      </w:ins>
      <w:r w:rsidRPr="00284A7C">
        <w:rPr>
          <w:rFonts w:eastAsia="Calibri"/>
          <w:color w:val="000000" w:themeColor="text1"/>
        </w:rPr>
        <w:t xml:space="preserve"> F., and F. </w:t>
      </w:r>
      <w:r w:rsidR="00E31A65" w:rsidRPr="00284A7C">
        <w:rPr>
          <w:rFonts w:eastAsia="Calibri"/>
          <w:color w:val="000000" w:themeColor="text1"/>
        </w:rPr>
        <w:t>S.</w:t>
      </w:r>
      <w:r w:rsidRPr="00284A7C">
        <w:rPr>
          <w:rFonts w:eastAsia="Calibri"/>
          <w:color w:val="000000" w:themeColor="text1"/>
        </w:rPr>
        <w:t xml:space="preserve"> Chapin. </w:t>
      </w:r>
      <w:r w:rsidR="00862163" w:rsidRPr="00284A7C">
        <w:rPr>
          <w:rFonts w:eastAsia="Calibri"/>
          <w:color w:val="000000" w:themeColor="text1"/>
        </w:rPr>
        <w:t xml:space="preserve">2006. </w:t>
      </w:r>
      <w:r w:rsidRPr="00284A7C">
        <w:rPr>
          <w:rFonts w:eastAsia="Calibri"/>
          <w:color w:val="000000" w:themeColor="text1"/>
        </w:rPr>
        <w:t>Effects of soil burn severity on post-fire tree recruitment in boreal forest. </w:t>
      </w:r>
      <w:r w:rsidRPr="00284A7C">
        <w:rPr>
          <w:rFonts w:eastAsia="Calibri"/>
          <w:i/>
          <w:color w:val="000000" w:themeColor="text1"/>
        </w:rPr>
        <w:t>Ecosystems</w:t>
      </w:r>
      <w:r w:rsidRPr="00284A7C">
        <w:rPr>
          <w:rFonts w:eastAsia="Calibri"/>
          <w:color w:val="000000" w:themeColor="text1"/>
        </w:rPr>
        <w:t> 9</w:t>
      </w:r>
      <w:del w:id="527" w:author="Hayes, Katherine" w:date="2020-09-18T09:45:00Z">
        <w:r w:rsidRPr="00F3691B">
          <w:rPr>
            <w:rFonts w:eastAsia="Calibri"/>
          </w:rPr>
          <w:delText>.</w:delText>
        </w:r>
      </w:del>
      <w:ins w:id="528" w:author="Hayes, Katherine" w:date="2020-09-18T09:45:00Z">
        <w:r w:rsidR="00E01578" w:rsidRPr="00284A7C">
          <w:rPr>
            <w:rFonts w:eastAsia="Calibri"/>
            <w:color w:val="000000" w:themeColor="text1"/>
          </w:rPr>
          <w:t>(</w:t>
        </w:r>
      </w:ins>
      <w:r w:rsidRPr="00284A7C">
        <w:rPr>
          <w:rFonts w:eastAsia="Calibri"/>
          <w:color w:val="000000" w:themeColor="text1"/>
        </w:rPr>
        <w:t>1</w:t>
      </w:r>
      <w:del w:id="529" w:author="Hayes, Katherine" w:date="2020-09-18T09:45:00Z">
        <w:r w:rsidRPr="00F3691B">
          <w:rPr>
            <w:rFonts w:eastAsia="Calibri"/>
          </w:rPr>
          <w:delText>:</w:delText>
        </w:r>
      </w:del>
      <w:ins w:id="530" w:author="Hayes, Katherine" w:date="2020-09-18T09:45:00Z">
        <w:r w:rsidR="00E01578" w:rsidRPr="00284A7C">
          <w:rPr>
            <w:rFonts w:eastAsia="Calibri"/>
            <w:color w:val="000000" w:themeColor="text1"/>
          </w:rPr>
          <w:t>):</w:t>
        </w:r>
      </w:ins>
      <w:r w:rsidRPr="00284A7C">
        <w:rPr>
          <w:rFonts w:eastAsia="Calibri"/>
          <w:color w:val="000000" w:themeColor="text1"/>
        </w:rPr>
        <w:t xml:space="preserve"> 14-31. </w:t>
      </w:r>
    </w:p>
    <w:p w14:paraId="038BC236" w14:textId="7EB0165D" w:rsidR="00813347" w:rsidRPr="00284A7C" w:rsidRDefault="00813347" w:rsidP="006D3BF6">
      <w:pPr>
        <w:autoSpaceDE w:val="0"/>
        <w:autoSpaceDN w:val="0"/>
        <w:adjustRightInd w:val="0"/>
        <w:spacing w:line="276" w:lineRule="auto"/>
        <w:ind w:left="720" w:hanging="720"/>
        <w:rPr>
          <w:rFonts w:eastAsia="Calibri"/>
          <w:color w:val="000000" w:themeColor="text1"/>
        </w:rPr>
      </w:pPr>
      <w:r w:rsidRPr="00284A7C">
        <w:rPr>
          <w:rFonts w:eastAsia="Calibri"/>
          <w:color w:val="000000" w:themeColor="text1"/>
        </w:rPr>
        <w:t xml:space="preserve">Johnstone, </w:t>
      </w:r>
      <w:del w:id="531" w:author="Hayes, Katherine" w:date="2020-09-18T09:45:00Z">
        <w:r w:rsidRPr="00F3691B">
          <w:rPr>
            <w:rFonts w:eastAsia="Calibri"/>
          </w:rPr>
          <w:delText>Jill</w:delText>
        </w:r>
      </w:del>
      <w:ins w:id="532" w:author="Hayes, Katherine" w:date="2020-09-18T09:45:00Z">
        <w:r w:rsidR="00E01578" w:rsidRPr="00284A7C">
          <w:rPr>
            <w:rFonts w:eastAsia="Calibri"/>
            <w:color w:val="000000" w:themeColor="text1"/>
          </w:rPr>
          <w:t>J.</w:t>
        </w:r>
      </w:ins>
      <w:r w:rsidRPr="00284A7C">
        <w:rPr>
          <w:rFonts w:eastAsia="Calibri"/>
          <w:color w:val="000000" w:themeColor="text1"/>
        </w:rPr>
        <w:t xml:space="preserve"> F., et al. </w:t>
      </w:r>
      <w:r w:rsidR="00862163" w:rsidRPr="00284A7C">
        <w:rPr>
          <w:rFonts w:eastAsia="Calibri"/>
          <w:color w:val="000000" w:themeColor="text1"/>
        </w:rPr>
        <w:t xml:space="preserve">2004. </w:t>
      </w:r>
      <w:r w:rsidRPr="00284A7C">
        <w:rPr>
          <w:rFonts w:eastAsia="Calibri"/>
          <w:color w:val="000000" w:themeColor="text1"/>
        </w:rPr>
        <w:t>Decadal observations of tree regeneration following fire in boreal forests</w:t>
      </w:r>
      <w:del w:id="533" w:author="Hayes, Katherine" w:date="2020-09-18T09:45:00Z">
        <w:r w:rsidRPr="00F3691B">
          <w:rPr>
            <w:rFonts w:eastAsia="Calibri"/>
          </w:rPr>
          <w:delText>."</w:delText>
        </w:r>
      </w:del>
      <w:ins w:id="534" w:author="Hayes, Katherine" w:date="2020-09-18T09:45:00Z">
        <w:r w:rsidRPr="00284A7C">
          <w:rPr>
            <w:rFonts w:eastAsia="Calibri"/>
            <w:color w:val="000000" w:themeColor="text1"/>
          </w:rPr>
          <w:t>.</w:t>
        </w:r>
      </w:ins>
      <w:r w:rsidRPr="00284A7C">
        <w:rPr>
          <w:rFonts w:eastAsia="Calibri"/>
          <w:color w:val="000000" w:themeColor="text1"/>
        </w:rPr>
        <w:t> </w:t>
      </w:r>
      <w:r w:rsidRPr="00284A7C">
        <w:rPr>
          <w:rFonts w:eastAsia="Calibri"/>
          <w:i/>
          <w:color w:val="000000" w:themeColor="text1"/>
        </w:rPr>
        <w:t>Canadian Journal of Forest Research</w:t>
      </w:r>
      <w:r w:rsidRPr="00284A7C">
        <w:rPr>
          <w:rFonts w:eastAsia="Calibri"/>
          <w:color w:val="000000" w:themeColor="text1"/>
        </w:rPr>
        <w:t> 34</w:t>
      </w:r>
      <w:r w:rsidR="00862163" w:rsidRPr="00284A7C">
        <w:rPr>
          <w:rFonts w:eastAsia="Calibri"/>
          <w:color w:val="000000" w:themeColor="text1"/>
        </w:rPr>
        <w:t>(</w:t>
      </w:r>
      <w:r w:rsidRPr="00284A7C">
        <w:rPr>
          <w:rFonts w:eastAsia="Calibri"/>
          <w:color w:val="000000" w:themeColor="text1"/>
        </w:rPr>
        <w:t>2</w:t>
      </w:r>
      <w:r w:rsidR="00862163" w:rsidRPr="00284A7C">
        <w:rPr>
          <w:rFonts w:eastAsia="Calibri"/>
          <w:color w:val="000000" w:themeColor="text1"/>
        </w:rPr>
        <w:t>)</w:t>
      </w:r>
      <w:r w:rsidRPr="00284A7C">
        <w:rPr>
          <w:rFonts w:eastAsia="Calibri"/>
          <w:color w:val="000000" w:themeColor="text1"/>
        </w:rPr>
        <w:t>: 267-273.</w:t>
      </w:r>
    </w:p>
    <w:p w14:paraId="0C03237F" w14:textId="4456DC14" w:rsidR="00E01578" w:rsidRPr="00284A7C" w:rsidRDefault="00813347" w:rsidP="00E01578">
      <w:pPr>
        <w:autoSpaceDE w:val="0"/>
        <w:autoSpaceDN w:val="0"/>
        <w:adjustRightInd w:val="0"/>
        <w:spacing w:line="276" w:lineRule="auto"/>
        <w:ind w:left="720" w:hanging="720"/>
        <w:rPr>
          <w:ins w:id="535" w:author="Hayes, Katherine" w:date="2020-09-18T09:45:00Z"/>
          <w:rFonts w:eastAsia="Calibri"/>
          <w:color w:val="000000" w:themeColor="text1"/>
        </w:rPr>
      </w:pPr>
      <w:r w:rsidRPr="00284A7C">
        <w:rPr>
          <w:rFonts w:eastAsia="Calibri"/>
          <w:color w:val="000000" w:themeColor="text1"/>
        </w:rPr>
        <w:t xml:space="preserve">Johnstone, </w:t>
      </w:r>
      <w:ins w:id="536" w:author="Hayes, Katherine" w:date="2020-09-18T09:45:00Z">
        <w:r w:rsidR="00E01578" w:rsidRPr="00284A7C">
          <w:rPr>
            <w:rFonts w:eastAsia="Calibri"/>
            <w:color w:val="000000" w:themeColor="text1"/>
          </w:rPr>
          <w:t>J. F.,</w:t>
        </w:r>
      </w:ins>
      <w:moveToRangeStart w:id="537" w:author="Hayes, Katherine" w:date="2020-09-18T09:45:00Z" w:name="move51314728"/>
      <w:moveTo w:id="538" w:author="Hayes, Katherine" w:date="2020-09-18T09:45:00Z">
        <w:r w:rsidR="00E01578" w:rsidRPr="00284A7C">
          <w:rPr>
            <w:rFonts w:eastAsia="Calibri"/>
            <w:color w:val="000000" w:themeColor="text1"/>
          </w:rPr>
          <w:t xml:space="preserve"> et al.</w:t>
        </w:r>
        <w:r w:rsidR="00B51FF0" w:rsidRPr="00284A7C">
          <w:rPr>
            <w:rFonts w:eastAsia="Calibri"/>
            <w:color w:val="000000" w:themeColor="text1"/>
          </w:rPr>
          <w:t xml:space="preserve"> </w:t>
        </w:r>
        <w:r w:rsidR="00862163" w:rsidRPr="00284A7C">
          <w:rPr>
            <w:rFonts w:eastAsia="Calibri"/>
            <w:color w:val="000000" w:themeColor="text1"/>
          </w:rPr>
          <w:t xml:space="preserve">2009. </w:t>
        </w:r>
        <w:r w:rsidR="00B51FF0" w:rsidRPr="00284A7C">
          <w:rPr>
            <w:rFonts w:eastAsia="Calibri"/>
            <w:color w:val="000000" w:themeColor="text1"/>
          </w:rPr>
          <w:t>Postfire seed rain of black spruce, a semiserotinous conifer, in forests of interior Alaska. </w:t>
        </w:r>
        <w:r w:rsidR="00B51FF0" w:rsidRPr="00284A7C">
          <w:rPr>
            <w:rFonts w:eastAsia="Calibri"/>
            <w:i/>
            <w:color w:val="000000" w:themeColor="text1"/>
          </w:rPr>
          <w:t>Canadian Journal of Forest Research</w:t>
        </w:r>
        <w:r w:rsidR="00B51FF0" w:rsidRPr="00284A7C">
          <w:rPr>
            <w:rFonts w:eastAsia="Calibri"/>
            <w:color w:val="000000" w:themeColor="text1"/>
          </w:rPr>
          <w:t> 39</w:t>
        </w:r>
        <w:r w:rsidR="00862163" w:rsidRPr="00284A7C">
          <w:rPr>
            <w:rFonts w:eastAsia="Calibri"/>
            <w:color w:val="000000" w:themeColor="text1"/>
          </w:rPr>
          <w:t>(</w:t>
        </w:r>
        <w:r w:rsidR="00B51FF0" w:rsidRPr="00284A7C">
          <w:rPr>
            <w:rFonts w:eastAsia="Calibri"/>
            <w:color w:val="000000" w:themeColor="text1"/>
          </w:rPr>
          <w:t>8</w:t>
        </w:r>
        <w:r w:rsidR="00862163" w:rsidRPr="00284A7C">
          <w:rPr>
            <w:rFonts w:eastAsia="Calibri"/>
            <w:color w:val="000000" w:themeColor="text1"/>
          </w:rPr>
          <w:t>)</w:t>
        </w:r>
        <w:r w:rsidR="00B51FF0" w:rsidRPr="00284A7C">
          <w:rPr>
            <w:rFonts w:eastAsia="Calibri"/>
            <w:color w:val="000000" w:themeColor="text1"/>
          </w:rPr>
          <w:t>: 1575-1588</w:t>
        </w:r>
      </w:moveTo>
      <w:moveToRangeEnd w:id="537"/>
      <w:del w:id="539" w:author="Hayes, Katherine" w:date="2020-09-18T09:45:00Z">
        <w:r w:rsidRPr="00F3691B">
          <w:rPr>
            <w:rFonts w:eastAsia="Calibri"/>
          </w:rPr>
          <w:delText>Jill</w:delText>
        </w:r>
      </w:del>
    </w:p>
    <w:p w14:paraId="0FE2F1DB" w14:textId="2EF8BA9B" w:rsidR="00825AB3" w:rsidRPr="00284A7C" w:rsidRDefault="00E01578" w:rsidP="00825AB3">
      <w:pPr>
        <w:autoSpaceDE w:val="0"/>
        <w:autoSpaceDN w:val="0"/>
        <w:adjustRightInd w:val="0"/>
        <w:spacing w:line="276" w:lineRule="auto"/>
        <w:ind w:left="720" w:hanging="720"/>
        <w:rPr>
          <w:rFonts w:eastAsia="Calibri"/>
          <w:color w:val="000000" w:themeColor="text1"/>
        </w:rPr>
      </w:pPr>
      <w:ins w:id="540" w:author="Hayes, Katherine" w:date="2020-09-18T09:45:00Z">
        <w:r w:rsidRPr="00284A7C">
          <w:rPr>
            <w:rFonts w:eastAsia="Calibri"/>
            <w:color w:val="000000" w:themeColor="text1"/>
          </w:rPr>
          <w:t>Johnstone, J.</w:t>
        </w:r>
      </w:ins>
      <w:r w:rsidR="00813347" w:rsidRPr="00284A7C">
        <w:rPr>
          <w:rFonts w:eastAsia="Calibri"/>
          <w:color w:val="000000" w:themeColor="text1"/>
        </w:rPr>
        <w:t xml:space="preserve"> F., et al. </w:t>
      </w:r>
      <w:r w:rsidR="00862163" w:rsidRPr="00284A7C">
        <w:rPr>
          <w:rFonts w:eastAsia="Calibri"/>
          <w:color w:val="000000" w:themeColor="text1"/>
        </w:rPr>
        <w:t xml:space="preserve">2010. </w:t>
      </w:r>
      <w:r w:rsidR="00813347" w:rsidRPr="00284A7C">
        <w:rPr>
          <w:rFonts w:eastAsia="Calibri"/>
          <w:color w:val="000000" w:themeColor="text1"/>
        </w:rPr>
        <w:t>Changes in fire regime break the legacy lock on successional trajectories in Alaskan boreal forest. </w:t>
      </w:r>
      <w:r w:rsidR="00813347" w:rsidRPr="00284A7C">
        <w:rPr>
          <w:rFonts w:eastAsia="Calibri"/>
          <w:i/>
          <w:color w:val="000000" w:themeColor="text1"/>
        </w:rPr>
        <w:t>Global Change Biology</w:t>
      </w:r>
      <w:r w:rsidR="00813347" w:rsidRPr="00284A7C">
        <w:rPr>
          <w:rFonts w:eastAsia="Calibri"/>
          <w:color w:val="000000" w:themeColor="text1"/>
        </w:rPr>
        <w:t> 16</w:t>
      </w:r>
      <w:r w:rsidR="00862163" w:rsidRPr="00284A7C">
        <w:rPr>
          <w:rFonts w:eastAsia="Calibri"/>
          <w:color w:val="000000" w:themeColor="text1"/>
        </w:rPr>
        <w:t>(</w:t>
      </w:r>
      <w:r w:rsidR="00813347" w:rsidRPr="00284A7C">
        <w:rPr>
          <w:rFonts w:eastAsia="Calibri"/>
          <w:color w:val="000000" w:themeColor="text1"/>
        </w:rPr>
        <w:t>4</w:t>
      </w:r>
      <w:r w:rsidR="00862163" w:rsidRPr="00284A7C">
        <w:rPr>
          <w:rFonts w:eastAsia="Calibri"/>
          <w:color w:val="000000" w:themeColor="text1"/>
        </w:rPr>
        <w:t>)</w:t>
      </w:r>
      <w:r w:rsidR="00813347" w:rsidRPr="00284A7C">
        <w:rPr>
          <w:rFonts w:eastAsia="Calibri"/>
          <w:color w:val="000000" w:themeColor="text1"/>
        </w:rPr>
        <w:t>: 1281-1295.</w:t>
      </w:r>
    </w:p>
    <w:p w14:paraId="0515A916" w14:textId="77777777" w:rsidR="00B51FF0" w:rsidRPr="00F3691B" w:rsidRDefault="00B51FF0" w:rsidP="006D3BF6">
      <w:pPr>
        <w:autoSpaceDE w:val="0"/>
        <w:autoSpaceDN w:val="0"/>
        <w:adjustRightInd w:val="0"/>
        <w:spacing w:line="276" w:lineRule="auto"/>
        <w:ind w:left="720" w:hanging="720"/>
        <w:rPr>
          <w:del w:id="541" w:author="Hayes, Katherine" w:date="2020-09-18T09:45:00Z"/>
          <w:rFonts w:eastAsia="Calibri"/>
        </w:rPr>
      </w:pPr>
      <w:r w:rsidRPr="00284A7C">
        <w:rPr>
          <w:rFonts w:eastAsia="Calibri"/>
          <w:color w:val="000000" w:themeColor="text1"/>
        </w:rPr>
        <w:t xml:space="preserve">Johnstone, </w:t>
      </w:r>
      <w:del w:id="542" w:author="Hayes, Katherine" w:date="2020-09-18T09:45:00Z">
        <w:r w:rsidRPr="00F3691B">
          <w:rPr>
            <w:rFonts w:eastAsia="Calibri"/>
          </w:rPr>
          <w:delText>Jill,</w:delText>
        </w:r>
      </w:del>
      <w:moveFromRangeStart w:id="543" w:author="Hayes, Katherine" w:date="2020-09-18T09:45:00Z" w:name="move51314728"/>
      <w:moveFrom w:id="544" w:author="Hayes, Katherine" w:date="2020-09-18T09:45:00Z">
        <w:r w:rsidR="00E01578" w:rsidRPr="00284A7C">
          <w:rPr>
            <w:rFonts w:eastAsia="Calibri"/>
            <w:color w:val="000000" w:themeColor="text1"/>
          </w:rPr>
          <w:t xml:space="preserve"> et al.</w:t>
        </w:r>
        <w:r w:rsidRPr="00284A7C">
          <w:rPr>
            <w:rFonts w:eastAsia="Calibri"/>
            <w:color w:val="000000" w:themeColor="text1"/>
          </w:rPr>
          <w:t xml:space="preserve"> </w:t>
        </w:r>
        <w:r w:rsidR="00862163" w:rsidRPr="00284A7C">
          <w:rPr>
            <w:rFonts w:eastAsia="Calibri"/>
            <w:color w:val="000000" w:themeColor="text1"/>
          </w:rPr>
          <w:t xml:space="preserve">2009. </w:t>
        </w:r>
        <w:r w:rsidRPr="00284A7C">
          <w:rPr>
            <w:rFonts w:eastAsia="Calibri"/>
            <w:color w:val="000000" w:themeColor="text1"/>
          </w:rPr>
          <w:t>Postfire seed rain of black spruce, a semiserotinous conifer, in forests of interior Alaska. </w:t>
        </w:r>
        <w:r w:rsidRPr="00284A7C">
          <w:rPr>
            <w:rFonts w:eastAsia="Calibri"/>
            <w:i/>
            <w:color w:val="000000" w:themeColor="text1"/>
          </w:rPr>
          <w:t>Canadian Journal of Forest Research</w:t>
        </w:r>
        <w:r w:rsidRPr="00284A7C">
          <w:rPr>
            <w:rFonts w:eastAsia="Calibri"/>
            <w:color w:val="000000" w:themeColor="text1"/>
          </w:rPr>
          <w:t> 39</w:t>
        </w:r>
        <w:r w:rsidR="00862163" w:rsidRPr="00284A7C">
          <w:rPr>
            <w:rFonts w:eastAsia="Calibri"/>
            <w:color w:val="000000" w:themeColor="text1"/>
          </w:rPr>
          <w:t>(</w:t>
        </w:r>
        <w:r w:rsidRPr="00284A7C">
          <w:rPr>
            <w:rFonts w:eastAsia="Calibri"/>
            <w:color w:val="000000" w:themeColor="text1"/>
          </w:rPr>
          <w:t>8</w:t>
        </w:r>
        <w:r w:rsidR="00862163" w:rsidRPr="00284A7C">
          <w:rPr>
            <w:rFonts w:eastAsia="Calibri"/>
            <w:color w:val="000000" w:themeColor="text1"/>
          </w:rPr>
          <w:t>)</w:t>
        </w:r>
        <w:r w:rsidRPr="00284A7C">
          <w:rPr>
            <w:rFonts w:eastAsia="Calibri"/>
            <w:color w:val="000000" w:themeColor="text1"/>
          </w:rPr>
          <w:t>: 1575-1588</w:t>
        </w:r>
      </w:moveFrom>
      <w:moveFromRangeEnd w:id="543"/>
      <w:del w:id="545" w:author="Hayes, Katherine" w:date="2020-09-18T09:45:00Z">
        <w:r w:rsidRPr="00F3691B">
          <w:rPr>
            <w:rFonts w:eastAsia="Calibri"/>
          </w:rPr>
          <w:delText>.</w:delText>
        </w:r>
      </w:del>
    </w:p>
    <w:p w14:paraId="0328011B" w14:textId="60199D96" w:rsidR="00DE175D" w:rsidRPr="00284A7C" w:rsidRDefault="00DE175D" w:rsidP="006D3BF6">
      <w:pPr>
        <w:autoSpaceDE w:val="0"/>
        <w:autoSpaceDN w:val="0"/>
        <w:adjustRightInd w:val="0"/>
        <w:spacing w:line="276" w:lineRule="auto"/>
        <w:ind w:left="720" w:hanging="720"/>
        <w:rPr>
          <w:rFonts w:eastAsia="Calibri"/>
          <w:color w:val="000000" w:themeColor="text1"/>
        </w:rPr>
      </w:pPr>
      <w:del w:id="546" w:author="Hayes, Katherine" w:date="2020-09-18T09:45:00Z">
        <w:r w:rsidRPr="00F3691B">
          <w:rPr>
            <w:rFonts w:eastAsia="Calibri"/>
            <w:color w:val="000000" w:themeColor="text1"/>
          </w:rPr>
          <w:delText>Johnstone, Jill,</w:delText>
        </w:r>
      </w:del>
      <w:ins w:id="547" w:author="Hayes, Katherine" w:date="2020-09-18T09:45:00Z">
        <w:r w:rsidR="00E01578" w:rsidRPr="00284A7C">
          <w:rPr>
            <w:rFonts w:eastAsia="Calibri"/>
            <w:color w:val="000000" w:themeColor="text1"/>
          </w:rPr>
          <w:t>J.F.,</w:t>
        </w:r>
      </w:ins>
      <w:r w:rsidRPr="00284A7C">
        <w:rPr>
          <w:rFonts w:eastAsia="Calibri"/>
          <w:color w:val="000000" w:themeColor="text1"/>
        </w:rPr>
        <w:t xml:space="preserve"> et al. </w:t>
      </w:r>
      <w:r w:rsidR="00862163" w:rsidRPr="00284A7C">
        <w:rPr>
          <w:rFonts w:eastAsia="Calibri"/>
          <w:color w:val="000000" w:themeColor="text1"/>
        </w:rPr>
        <w:t xml:space="preserve">2011. </w:t>
      </w:r>
      <w:r w:rsidRPr="00284A7C">
        <w:rPr>
          <w:rFonts w:eastAsia="Calibri"/>
          <w:color w:val="000000" w:themeColor="text1"/>
        </w:rPr>
        <w:t xml:space="preserve">Modeling impacts of fire severity on successional trajectories and future fire behavior in Alaskan boreal forests. </w:t>
      </w:r>
      <w:r w:rsidRPr="00284A7C">
        <w:rPr>
          <w:rFonts w:eastAsia="Calibri"/>
          <w:i/>
          <w:color w:val="000000" w:themeColor="text1"/>
        </w:rPr>
        <w:t>Landscape Ecology</w:t>
      </w:r>
      <w:del w:id="548" w:author="Hayes, Katherine" w:date="2020-09-18T09:45:00Z">
        <w:r w:rsidRPr="00F3691B">
          <w:rPr>
            <w:rFonts w:eastAsia="Calibri"/>
            <w:color w:val="000000" w:themeColor="text1"/>
          </w:rPr>
          <w:delText>,</w:delText>
        </w:r>
      </w:del>
      <w:r w:rsidRPr="00284A7C">
        <w:rPr>
          <w:rFonts w:eastAsia="Calibri"/>
          <w:color w:val="000000" w:themeColor="text1"/>
        </w:rPr>
        <w:t xml:space="preserve"> 26</w:t>
      </w:r>
      <w:r w:rsidR="00862163" w:rsidRPr="00284A7C">
        <w:rPr>
          <w:rFonts w:eastAsia="Calibri"/>
          <w:color w:val="000000" w:themeColor="text1"/>
        </w:rPr>
        <w:t>(</w:t>
      </w:r>
      <w:r w:rsidRPr="00284A7C">
        <w:rPr>
          <w:rFonts w:eastAsia="Calibri"/>
          <w:color w:val="000000" w:themeColor="text1"/>
        </w:rPr>
        <w:t>4</w:t>
      </w:r>
      <w:r w:rsidR="00862163" w:rsidRPr="00284A7C">
        <w:rPr>
          <w:rFonts w:eastAsia="Calibri"/>
          <w:color w:val="000000" w:themeColor="text1"/>
        </w:rPr>
        <w:t>):487-500.</w:t>
      </w:r>
    </w:p>
    <w:p w14:paraId="46498D85" w14:textId="51BF7109" w:rsidR="00DA2DF2" w:rsidRPr="00284A7C" w:rsidRDefault="00DA2DF2" w:rsidP="00DA2DF2">
      <w:pPr>
        <w:autoSpaceDE w:val="0"/>
        <w:autoSpaceDN w:val="0"/>
        <w:adjustRightInd w:val="0"/>
        <w:spacing w:line="276" w:lineRule="auto"/>
        <w:ind w:left="720" w:hanging="720"/>
        <w:rPr>
          <w:rFonts w:eastAsia="Calibri"/>
          <w:color w:val="000000" w:themeColor="text1"/>
        </w:rPr>
      </w:pPr>
      <w:r w:rsidRPr="00284A7C">
        <w:rPr>
          <w:rFonts w:eastAsia="Calibri"/>
          <w:color w:val="000000" w:themeColor="text1"/>
        </w:rPr>
        <w:lastRenderedPageBreak/>
        <w:t xml:space="preserve">Johnstone, </w:t>
      </w:r>
      <w:del w:id="549" w:author="Hayes, Katherine" w:date="2020-09-18T09:45:00Z">
        <w:r w:rsidRPr="00DA2DF2">
          <w:rPr>
            <w:rFonts w:eastAsia="Calibri"/>
            <w:color w:val="000000" w:themeColor="text1"/>
          </w:rPr>
          <w:delText>Jill</w:delText>
        </w:r>
      </w:del>
      <w:ins w:id="550" w:author="Hayes, Katherine" w:date="2020-09-18T09:45:00Z">
        <w:r w:rsidR="00E01578" w:rsidRPr="00284A7C">
          <w:rPr>
            <w:rFonts w:eastAsia="Calibri"/>
            <w:color w:val="000000" w:themeColor="text1"/>
          </w:rPr>
          <w:t>J.</w:t>
        </w:r>
      </w:ins>
      <w:r w:rsidRPr="00284A7C">
        <w:rPr>
          <w:rFonts w:eastAsia="Calibri"/>
          <w:color w:val="000000" w:themeColor="text1"/>
        </w:rPr>
        <w:t xml:space="preserve"> F., et al. </w:t>
      </w:r>
      <w:r w:rsidR="00862163" w:rsidRPr="00284A7C">
        <w:rPr>
          <w:rFonts w:eastAsia="Calibri"/>
          <w:color w:val="000000" w:themeColor="text1"/>
        </w:rPr>
        <w:t xml:space="preserve">2016. </w:t>
      </w:r>
      <w:r w:rsidRPr="00284A7C">
        <w:rPr>
          <w:rFonts w:eastAsia="Calibri"/>
          <w:color w:val="000000" w:themeColor="text1"/>
        </w:rPr>
        <w:t>Changing disturbance regimes, ecological memory, and forest resilience. </w:t>
      </w:r>
      <w:r w:rsidRPr="00284A7C">
        <w:rPr>
          <w:rFonts w:eastAsia="Calibri"/>
          <w:i/>
          <w:iCs/>
          <w:color w:val="000000" w:themeColor="text1"/>
        </w:rPr>
        <w:t>Frontiers in Ecology and the Environment</w:t>
      </w:r>
      <w:r w:rsidRPr="00284A7C">
        <w:rPr>
          <w:rFonts w:eastAsia="Calibri"/>
          <w:color w:val="000000" w:themeColor="text1"/>
        </w:rPr>
        <w:t> 14</w:t>
      </w:r>
      <w:r w:rsidR="00862163" w:rsidRPr="00284A7C">
        <w:rPr>
          <w:rFonts w:eastAsia="Calibri"/>
          <w:color w:val="000000" w:themeColor="text1"/>
        </w:rPr>
        <w:t>(</w:t>
      </w:r>
      <w:r w:rsidRPr="00284A7C">
        <w:rPr>
          <w:rFonts w:eastAsia="Calibri"/>
          <w:color w:val="000000" w:themeColor="text1"/>
        </w:rPr>
        <w:t>7</w:t>
      </w:r>
      <w:r w:rsidR="00862163" w:rsidRPr="00284A7C">
        <w:rPr>
          <w:rFonts w:eastAsia="Calibri"/>
          <w:color w:val="000000" w:themeColor="text1"/>
        </w:rPr>
        <w:t>)</w:t>
      </w:r>
      <w:r w:rsidRPr="00284A7C">
        <w:rPr>
          <w:rFonts w:eastAsia="Calibri"/>
          <w:color w:val="000000" w:themeColor="text1"/>
        </w:rPr>
        <w:t>: 369-378.</w:t>
      </w:r>
    </w:p>
    <w:p w14:paraId="120772C8" w14:textId="3860558A" w:rsidR="00E31A65" w:rsidRPr="00284A7C" w:rsidRDefault="00E31A65" w:rsidP="00E31A65">
      <w:pPr>
        <w:autoSpaceDE w:val="0"/>
        <w:autoSpaceDN w:val="0"/>
        <w:adjustRightInd w:val="0"/>
        <w:spacing w:line="276" w:lineRule="auto"/>
        <w:ind w:left="720" w:hanging="720"/>
        <w:rPr>
          <w:rFonts w:eastAsia="Calibri"/>
          <w:color w:val="000000" w:themeColor="text1"/>
        </w:rPr>
      </w:pPr>
      <w:r w:rsidRPr="00284A7C">
        <w:rPr>
          <w:rFonts w:eastAsia="Calibri"/>
          <w:color w:val="000000" w:themeColor="text1"/>
        </w:rPr>
        <w:t xml:space="preserve">Jones, GP., </w:t>
      </w:r>
      <w:del w:id="551" w:author="Hayes, Katherine" w:date="2020-09-18T09:45:00Z">
        <w:r w:rsidRPr="00E31A65">
          <w:rPr>
            <w:rFonts w:eastAsia="Calibri"/>
            <w:color w:val="000000" w:themeColor="text1"/>
          </w:rPr>
          <w:delText xml:space="preserve">McCormick </w:delText>
        </w:r>
        <w:r>
          <w:rPr>
            <w:rFonts w:eastAsia="Calibri"/>
            <w:color w:val="000000" w:themeColor="text1"/>
          </w:rPr>
          <w:delText xml:space="preserve">MI, </w:delText>
        </w:r>
        <w:r w:rsidRPr="00E31A65">
          <w:rPr>
            <w:rFonts w:eastAsia="Calibri"/>
            <w:color w:val="000000" w:themeColor="text1"/>
          </w:rPr>
          <w:delText>M. Srinivasan, and J. V.</w:delText>
        </w:r>
        <w:r>
          <w:rPr>
            <w:rFonts w:eastAsia="Calibri"/>
            <w:color w:val="000000" w:themeColor="text1"/>
          </w:rPr>
          <w:delText xml:space="preserve"> </w:delText>
        </w:r>
        <w:r w:rsidRPr="00E31A65">
          <w:rPr>
            <w:rFonts w:eastAsia="Calibri"/>
            <w:color w:val="000000" w:themeColor="text1"/>
          </w:rPr>
          <w:delText xml:space="preserve">Eagle. </w:delText>
        </w:r>
        <w:r w:rsidR="00862163">
          <w:rPr>
            <w:rFonts w:eastAsia="Calibri"/>
            <w:color w:val="000000" w:themeColor="text1"/>
          </w:rPr>
          <w:delText>(</w:delText>
        </w:r>
        <w:r w:rsidRPr="00E31A65">
          <w:rPr>
            <w:rFonts w:eastAsia="Calibri"/>
            <w:color w:val="000000" w:themeColor="text1"/>
          </w:rPr>
          <w:delText>2004</w:delText>
        </w:r>
        <w:r w:rsidR="00862163">
          <w:rPr>
            <w:rFonts w:eastAsia="Calibri"/>
            <w:color w:val="000000" w:themeColor="text1"/>
          </w:rPr>
          <w:delText>)</w:delText>
        </w:r>
      </w:del>
      <w:ins w:id="552" w:author="Hayes, Katherine" w:date="2020-09-18T09:45:00Z">
        <w:r w:rsidR="00E01578" w:rsidRPr="00284A7C">
          <w:rPr>
            <w:rFonts w:eastAsia="Calibri"/>
            <w:color w:val="000000" w:themeColor="text1"/>
          </w:rPr>
          <w:t xml:space="preserve">et al. </w:t>
        </w:r>
        <w:r w:rsidRPr="00284A7C">
          <w:rPr>
            <w:rFonts w:eastAsia="Calibri"/>
            <w:color w:val="000000" w:themeColor="text1"/>
          </w:rPr>
          <w:t>2004</w:t>
        </w:r>
        <w:r w:rsidR="00E01578" w:rsidRPr="00284A7C">
          <w:rPr>
            <w:rFonts w:eastAsia="Calibri"/>
            <w:color w:val="000000" w:themeColor="text1"/>
          </w:rPr>
          <w:t>.</w:t>
        </w:r>
      </w:ins>
      <w:r w:rsidRPr="00284A7C">
        <w:rPr>
          <w:rFonts w:eastAsia="Calibri"/>
          <w:color w:val="000000" w:themeColor="text1"/>
        </w:rPr>
        <w:t xml:space="preserve"> Coral decline threatens fish biodiversity in marine reserves. </w:t>
      </w:r>
      <w:r w:rsidRPr="00284A7C">
        <w:rPr>
          <w:rFonts w:eastAsia="Calibri"/>
          <w:i/>
          <w:iCs/>
          <w:color w:val="000000" w:themeColor="text1"/>
        </w:rPr>
        <w:t>PNAS</w:t>
      </w:r>
      <w:r w:rsidRPr="00284A7C">
        <w:rPr>
          <w:rFonts w:eastAsia="Calibri"/>
          <w:color w:val="000000" w:themeColor="text1"/>
        </w:rPr>
        <w:t xml:space="preserve"> 101(21):8251–8253.</w:t>
      </w:r>
    </w:p>
    <w:p w14:paraId="455EC5A4" w14:textId="3C49DB97" w:rsidR="00EE3B28" w:rsidRPr="00284A7C" w:rsidRDefault="00EE3B28" w:rsidP="00EE3B28">
      <w:pPr>
        <w:autoSpaceDE w:val="0"/>
        <w:autoSpaceDN w:val="0"/>
        <w:adjustRightInd w:val="0"/>
        <w:spacing w:line="276" w:lineRule="auto"/>
        <w:ind w:left="720" w:hanging="720"/>
        <w:rPr>
          <w:rFonts w:eastAsia="Calibri"/>
          <w:color w:val="000000" w:themeColor="text1"/>
        </w:rPr>
      </w:pPr>
      <w:r w:rsidRPr="00284A7C">
        <w:rPr>
          <w:rFonts w:eastAsia="Calibri"/>
          <w:color w:val="000000" w:themeColor="text1"/>
        </w:rPr>
        <w:t xml:space="preserve">Kasischke, E. S., </w:t>
      </w:r>
      <w:r w:rsidR="00862163" w:rsidRPr="00284A7C">
        <w:rPr>
          <w:rFonts w:eastAsia="Calibri"/>
          <w:color w:val="000000" w:themeColor="text1"/>
        </w:rPr>
        <w:t>and</w:t>
      </w:r>
      <w:r w:rsidRPr="00284A7C">
        <w:rPr>
          <w:rFonts w:eastAsia="Calibri"/>
          <w:color w:val="000000" w:themeColor="text1"/>
        </w:rPr>
        <w:t xml:space="preserve"> Johnstone, J. F. 2005. Variation in postfire organic layer thickness in a black spruce forest complex in interior Alaska and its effects on soil temperature and moisture. </w:t>
      </w:r>
      <w:r w:rsidRPr="00284A7C">
        <w:rPr>
          <w:rFonts w:eastAsia="Calibri"/>
          <w:i/>
          <w:color w:val="000000" w:themeColor="text1"/>
        </w:rPr>
        <w:t>Canadian Journal of Forest Research</w:t>
      </w:r>
      <w:del w:id="553" w:author="Hayes, Katherine" w:date="2020-09-18T09:45:00Z">
        <w:r w:rsidRPr="00F3691B">
          <w:rPr>
            <w:rFonts w:eastAsia="Calibri"/>
          </w:rPr>
          <w:delText>,</w:delText>
        </w:r>
      </w:del>
      <w:r w:rsidRPr="00284A7C">
        <w:rPr>
          <w:rFonts w:eastAsia="Calibri"/>
          <w:color w:val="000000" w:themeColor="text1"/>
        </w:rPr>
        <w:t> </w:t>
      </w:r>
      <w:r w:rsidRPr="00284A7C">
        <w:rPr>
          <w:rFonts w:eastAsia="Calibri"/>
          <w:i/>
          <w:color w:val="000000" w:themeColor="text1"/>
        </w:rPr>
        <w:t>35</w:t>
      </w:r>
      <w:r w:rsidRPr="00284A7C">
        <w:rPr>
          <w:rFonts w:eastAsia="Calibri"/>
          <w:color w:val="000000" w:themeColor="text1"/>
        </w:rPr>
        <w:t>(9</w:t>
      </w:r>
      <w:del w:id="554" w:author="Hayes, Katherine" w:date="2020-09-18T09:45:00Z">
        <w:r w:rsidRPr="00F3691B">
          <w:rPr>
            <w:rFonts w:eastAsia="Calibri"/>
          </w:rPr>
          <w:delText>),</w:delText>
        </w:r>
      </w:del>
      <w:ins w:id="555" w:author="Hayes, Katherine" w:date="2020-09-18T09:45:00Z">
        <w:r w:rsidRPr="00284A7C">
          <w:rPr>
            <w:rFonts w:eastAsia="Calibri"/>
            <w:color w:val="000000" w:themeColor="text1"/>
          </w:rPr>
          <w:t>)</w:t>
        </w:r>
        <w:r w:rsidR="001272E4" w:rsidRPr="00284A7C">
          <w:rPr>
            <w:rFonts w:eastAsia="Calibri"/>
            <w:color w:val="000000" w:themeColor="text1"/>
          </w:rPr>
          <w:t>:</w:t>
        </w:r>
      </w:ins>
      <w:r w:rsidR="001272E4" w:rsidRPr="00284A7C">
        <w:rPr>
          <w:rFonts w:eastAsia="Calibri"/>
          <w:color w:val="000000" w:themeColor="text1"/>
        </w:rPr>
        <w:t xml:space="preserve"> </w:t>
      </w:r>
      <w:r w:rsidRPr="00284A7C">
        <w:rPr>
          <w:rFonts w:eastAsia="Calibri"/>
          <w:color w:val="000000" w:themeColor="text1"/>
        </w:rPr>
        <w:t>2164-2177.</w:t>
      </w:r>
    </w:p>
    <w:p w14:paraId="3E848B38" w14:textId="10EA2135" w:rsidR="006C2058" w:rsidRPr="00284A7C" w:rsidRDefault="006C2058" w:rsidP="006C2058">
      <w:pPr>
        <w:autoSpaceDE w:val="0"/>
        <w:autoSpaceDN w:val="0"/>
        <w:adjustRightInd w:val="0"/>
        <w:spacing w:line="276" w:lineRule="auto"/>
        <w:ind w:left="720" w:hanging="720"/>
        <w:rPr>
          <w:rFonts w:eastAsia="Calibri"/>
          <w:color w:val="000000" w:themeColor="text1"/>
        </w:rPr>
      </w:pPr>
      <w:r w:rsidRPr="00284A7C">
        <w:rPr>
          <w:rFonts w:eastAsia="Calibri"/>
          <w:color w:val="000000" w:themeColor="text1"/>
        </w:rPr>
        <w:t>Kercher, S. M., and J. B. Zedler. 2004. Multiple disturbances accelerate invasion of reed canary</w:t>
      </w:r>
    </w:p>
    <w:p w14:paraId="0535DD57" w14:textId="7879F623" w:rsidR="006C2058" w:rsidRPr="00284A7C" w:rsidRDefault="006C2058" w:rsidP="006C2058">
      <w:pPr>
        <w:autoSpaceDE w:val="0"/>
        <w:autoSpaceDN w:val="0"/>
        <w:adjustRightInd w:val="0"/>
        <w:spacing w:line="276" w:lineRule="auto"/>
        <w:ind w:firstLine="720"/>
        <w:rPr>
          <w:rFonts w:eastAsia="Calibri"/>
          <w:color w:val="000000" w:themeColor="text1"/>
        </w:rPr>
      </w:pPr>
      <w:r w:rsidRPr="00284A7C">
        <w:rPr>
          <w:rFonts w:eastAsia="Calibri"/>
          <w:color w:val="000000" w:themeColor="text1"/>
        </w:rPr>
        <w:t xml:space="preserve">grass in a mesocosm study. </w:t>
      </w:r>
      <w:r w:rsidRPr="00284A7C">
        <w:rPr>
          <w:rFonts w:eastAsia="Calibri"/>
          <w:i/>
          <w:iCs/>
          <w:color w:val="000000" w:themeColor="text1"/>
        </w:rPr>
        <w:t>Oecologia</w:t>
      </w:r>
      <w:r w:rsidRPr="00284A7C">
        <w:rPr>
          <w:rFonts w:eastAsia="Calibri"/>
          <w:color w:val="000000" w:themeColor="text1"/>
        </w:rPr>
        <w:t xml:space="preserve"> 138</w:t>
      </w:r>
      <w:del w:id="556" w:author="Hayes, Katherine" w:date="2020-09-18T09:45:00Z">
        <w:r w:rsidRPr="006C2058">
          <w:rPr>
            <w:rFonts w:eastAsia="Calibri"/>
          </w:rPr>
          <w:delText>:</w:delText>
        </w:r>
      </w:del>
      <w:ins w:id="557" w:author="Hayes, Katherine" w:date="2020-09-18T09:45:00Z">
        <w:r w:rsidR="00E01578" w:rsidRPr="00284A7C">
          <w:rPr>
            <w:rFonts w:eastAsia="Calibri"/>
            <w:color w:val="000000" w:themeColor="text1"/>
          </w:rPr>
          <w:t xml:space="preserve">(3): </w:t>
        </w:r>
      </w:ins>
      <w:r w:rsidRPr="00284A7C">
        <w:rPr>
          <w:rFonts w:eastAsia="Calibri"/>
          <w:color w:val="000000" w:themeColor="text1"/>
        </w:rPr>
        <w:t>455–464.</w:t>
      </w:r>
    </w:p>
    <w:p w14:paraId="1334EE77" w14:textId="010D971B" w:rsidR="00E96109" w:rsidRPr="00284A7C" w:rsidRDefault="00E96109" w:rsidP="00BB5212">
      <w:pPr>
        <w:autoSpaceDE w:val="0"/>
        <w:autoSpaceDN w:val="0"/>
        <w:adjustRightInd w:val="0"/>
        <w:spacing w:line="276" w:lineRule="auto"/>
        <w:ind w:left="720" w:hanging="720"/>
        <w:rPr>
          <w:rFonts w:eastAsia="Calibri"/>
          <w:color w:val="000000" w:themeColor="text1"/>
        </w:rPr>
      </w:pPr>
      <w:r w:rsidRPr="00284A7C">
        <w:rPr>
          <w:rFonts w:eastAsia="Calibri"/>
          <w:color w:val="000000" w:themeColor="text1"/>
        </w:rPr>
        <w:t xml:space="preserve">Kurkowski, </w:t>
      </w:r>
      <w:del w:id="558" w:author="Hayes, Katherine" w:date="2020-09-18T09:45:00Z">
        <w:r w:rsidR="00813347" w:rsidRPr="00F3691B">
          <w:rPr>
            <w:rFonts w:eastAsia="Calibri"/>
          </w:rPr>
          <w:delText>Thomas</w:delText>
        </w:r>
      </w:del>
      <w:ins w:id="559" w:author="Hayes, Katherine" w:date="2020-09-18T09:45:00Z">
        <w:r w:rsidR="00E01578" w:rsidRPr="00284A7C">
          <w:rPr>
            <w:rFonts w:eastAsia="Calibri"/>
            <w:color w:val="000000" w:themeColor="text1"/>
          </w:rPr>
          <w:t>T.</w:t>
        </w:r>
      </w:ins>
      <w:r w:rsidRPr="00284A7C">
        <w:rPr>
          <w:rFonts w:eastAsia="Calibri"/>
          <w:color w:val="000000" w:themeColor="text1"/>
        </w:rPr>
        <w:t xml:space="preserve"> A., et al. 2008. Relative importance of different secondary successional pathways in an Alaskan boreal forest.</w:t>
      </w:r>
      <w:del w:id="560" w:author="Hayes, Katherine" w:date="2020-09-18T09:45:00Z">
        <w:r w:rsidR="00813347" w:rsidRPr="00F3691B">
          <w:rPr>
            <w:rFonts w:eastAsia="Calibri"/>
          </w:rPr>
          <w:delText xml:space="preserve"> </w:delText>
        </w:r>
      </w:del>
      <w:ins w:id="561" w:author="Hayes, Katherine" w:date="2020-09-18T09:45:00Z">
        <w:r w:rsidRPr="00284A7C">
          <w:rPr>
            <w:rFonts w:eastAsia="Calibri"/>
            <w:color w:val="000000" w:themeColor="text1"/>
          </w:rPr>
          <w:t> </w:t>
        </w:r>
      </w:ins>
      <w:r w:rsidRPr="00284A7C">
        <w:rPr>
          <w:rFonts w:eastAsia="Calibri"/>
          <w:i/>
          <w:iCs/>
          <w:color w:val="000000" w:themeColor="text1"/>
        </w:rPr>
        <w:t>Canadian Journal of Forest Research</w:t>
      </w:r>
      <w:del w:id="562" w:author="Hayes, Katherine" w:date="2020-09-18T09:45:00Z">
        <w:r w:rsidR="00813347" w:rsidRPr="00F3691B">
          <w:rPr>
            <w:rFonts w:eastAsia="Calibri"/>
          </w:rPr>
          <w:delText xml:space="preserve"> </w:delText>
        </w:r>
      </w:del>
      <w:ins w:id="563" w:author="Hayes, Katherine" w:date="2020-09-18T09:45:00Z">
        <w:r w:rsidRPr="00284A7C">
          <w:rPr>
            <w:rFonts w:eastAsia="Calibri"/>
            <w:color w:val="000000" w:themeColor="text1"/>
          </w:rPr>
          <w:t> </w:t>
        </w:r>
      </w:ins>
      <w:r w:rsidRPr="00284A7C">
        <w:rPr>
          <w:rFonts w:eastAsia="Calibri"/>
          <w:color w:val="000000" w:themeColor="text1"/>
        </w:rPr>
        <w:t>38(7</w:t>
      </w:r>
      <w:r w:rsidR="00E01578" w:rsidRPr="00284A7C">
        <w:rPr>
          <w:rFonts w:eastAsia="Calibri"/>
          <w:color w:val="000000" w:themeColor="text1"/>
        </w:rPr>
        <w:t xml:space="preserve">): </w:t>
      </w:r>
      <w:r w:rsidRPr="00284A7C">
        <w:rPr>
          <w:rFonts w:eastAsia="Calibri"/>
          <w:color w:val="000000" w:themeColor="text1"/>
        </w:rPr>
        <w:t>1911-1923.</w:t>
      </w:r>
    </w:p>
    <w:p w14:paraId="2B0CF00E" w14:textId="77777777" w:rsidR="006C2058" w:rsidRPr="00284A7C" w:rsidRDefault="006C2058" w:rsidP="006C2058">
      <w:pPr>
        <w:autoSpaceDE w:val="0"/>
        <w:autoSpaceDN w:val="0"/>
        <w:adjustRightInd w:val="0"/>
        <w:spacing w:line="276" w:lineRule="auto"/>
        <w:ind w:left="720" w:hanging="720"/>
        <w:rPr>
          <w:moveTo w:id="564" w:author="Hayes, Katherine" w:date="2020-09-18T09:45:00Z"/>
          <w:rFonts w:eastAsia="Calibri"/>
          <w:color w:val="000000" w:themeColor="text1"/>
        </w:rPr>
      </w:pPr>
      <w:moveToRangeStart w:id="565" w:author="Hayes, Katherine" w:date="2020-09-18T09:45:00Z" w:name="move51314729"/>
      <w:moveTo w:id="566" w:author="Hayes, Katherine" w:date="2020-09-18T09:45:00Z">
        <w:r w:rsidRPr="00284A7C">
          <w:rPr>
            <w:rFonts w:eastAsia="Calibri"/>
            <w:color w:val="000000" w:themeColor="text1"/>
          </w:rPr>
          <w:t xml:space="preserve">Hughes T.P. 1994. Catastrophes, phase shifts, and large-scale degradation of a Caribbean coral reef. </w:t>
        </w:r>
        <w:r w:rsidRPr="00284A7C">
          <w:rPr>
            <w:rFonts w:eastAsia="Calibri"/>
            <w:i/>
            <w:iCs/>
            <w:color w:val="000000" w:themeColor="text1"/>
          </w:rPr>
          <w:t xml:space="preserve">Science </w:t>
        </w:r>
        <w:r w:rsidRPr="00284A7C">
          <w:rPr>
            <w:rFonts w:eastAsia="Calibri"/>
            <w:color w:val="000000" w:themeColor="text1"/>
          </w:rPr>
          <w:t>265(5178):1547–1551.</w:t>
        </w:r>
      </w:moveTo>
    </w:p>
    <w:moveToRangeEnd w:id="565"/>
    <w:p w14:paraId="6ADC10BA" w14:textId="6FC22A4E" w:rsidR="00931153" w:rsidRPr="00284A7C" w:rsidRDefault="00E01578" w:rsidP="00931153">
      <w:pPr>
        <w:autoSpaceDE w:val="0"/>
        <w:autoSpaceDN w:val="0"/>
        <w:adjustRightInd w:val="0"/>
        <w:spacing w:line="276" w:lineRule="auto"/>
        <w:ind w:left="720" w:hanging="720"/>
        <w:rPr>
          <w:rFonts w:eastAsia="Calibri"/>
          <w:color w:val="000000" w:themeColor="text1"/>
        </w:rPr>
      </w:pPr>
      <w:ins w:id="567" w:author="Hayes, Katherine" w:date="2020-09-18T09:45:00Z">
        <w:r w:rsidRPr="00284A7C">
          <w:rPr>
            <w:rFonts w:eastAsia="Calibri"/>
            <w:color w:val="000000" w:themeColor="text1"/>
          </w:rPr>
          <w:t xml:space="preserve">Le </w:t>
        </w:r>
      </w:ins>
      <w:r w:rsidR="00931153" w:rsidRPr="00284A7C">
        <w:rPr>
          <w:rFonts w:eastAsia="Calibri"/>
          <w:color w:val="000000" w:themeColor="text1"/>
        </w:rPr>
        <w:t xml:space="preserve">Goff, </w:t>
      </w:r>
      <w:del w:id="568" w:author="Hayes, Katherine" w:date="2020-09-18T09:45:00Z">
        <w:r w:rsidR="00931153" w:rsidRPr="00F3691B">
          <w:rPr>
            <w:rFonts w:eastAsia="Calibri"/>
          </w:rPr>
          <w:delText>Héloïse Le,</w:delText>
        </w:r>
      </w:del>
      <w:ins w:id="569" w:author="Hayes, Katherine" w:date="2020-09-18T09:45:00Z">
        <w:r w:rsidRPr="00284A7C">
          <w:rPr>
            <w:rFonts w:eastAsia="Calibri"/>
            <w:color w:val="000000" w:themeColor="text1"/>
          </w:rPr>
          <w:t>H.,</w:t>
        </w:r>
      </w:ins>
      <w:r w:rsidR="00931153" w:rsidRPr="00284A7C">
        <w:rPr>
          <w:rFonts w:eastAsia="Calibri"/>
          <w:color w:val="000000" w:themeColor="text1"/>
        </w:rPr>
        <w:t xml:space="preserve"> and </w:t>
      </w:r>
      <w:del w:id="570" w:author="Hayes, Katherine" w:date="2020-09-18T09:45:00Z">
        <w:r w:rsidR="00931153" w:rsidRPr="00F3691B">
          <w:rPr>
            <w:rFonts w:eastAsia="Calibri"/>
          </w:rPr>
          <w:delText>Luc</w:delText>
        </w:r>
      </w:del>
      <w:ins w:id="571" w:author="Hayes, Katherine" w:date="2020-09-18T09:45:00Z">
        <w:r w:rsidRPr="00284A7C">
          <w:rPr>
            <w:rFonts w:eastAsia="Calibri"/>
            <w:color w:val="000000" w:themeColor="text1"/>
          </w:rPr>
          <w:t>L.</w:t>
        </w:r>
      </w:ins>
      <w:r w:rsidR="00931153" w:rsidRPr="00284A7C">
        <w:rPr>
          <w:rFonts w:eastAsia="Calibri"/>
          <w:color w:val="000000" w:themeColor="text1"/>
        </w:rPr>
        <w:t xml:space="preserve"> Sirois. </w:t>
      </w:r>
      <w:r w:rsidR="00E31A65" w:rsidRPr="00284A7C">
        <w:rPr>
          <w:rFonts w:eastAsia="Calibri"/>
          <w:color w:val="000000" w:themeColor="text1"/>
        </w:rPr>
        <w:t>2004</w:t>
      </w:r>
      <w:r w:rsidR="00862163" w:rsidRPr="00284A7C">
        <w:rPr>
          <w:rFonts w:eastAsia="Calibri"/>
          <w:color w:val="000000" w:themeColor="text1"/>
        </w:rPr>
        <w:t>.</w:t>
      </w:r>
      <w:r w:rsidR="00E31A65" w:rsidRPr="00284A7C">
        <w:rPr>
          <w:rFonts w:eastAsia="Calibri"/>
          <w:color w:val="000000" w:themeColor="text1"/>
        </w:rPr>
        <w:t xml:space="preserve"> </w:t>
      </w:r>
      <w:r w:rsidR="00931153" w:rsidRPr="00284A7C">
        <w:rPr>
          <w:rFonts w:eastAsia="Calibri"/>
          <w:color w:val="000000" w:themeColor="text1"/>
        </w:rPr>
        <w:t>Black spruce and jack pine dynamics simulated under varying fire cycles in the northern boreal forest of Quebec, Canada. </w:t>
      </w:r>
      <w:r w:rsidR="00931153" w:rsidRPr="00284A7C">
        <w:rPr>
          <w:rFonts w:eastAsia="Calibri"/>
          <w:i/>
          <w:color w:val="000000" w:themeColor="text1"/>
        </w:rPr>
        <w:t>Canadian Journal of Forest Research</w:t>
      </w:r>
      <w:r w:rsidR="00931153" w:rsidRPr="00284A7C">
        <w:rPr>
          <w:rFonts w:eastAsia="Calibri"/>
          <w:color w:val="000000" w:themeColor="text1"/>
        </w:rPr>
        <w:t> 34</w:t>
      </w:r>
      <w:r w:rsidR="00862163" w:rsidRPr="00284A7C">
        <w:rPr>
          <w:rFonts w:eastAsia="Calibri"/>
          <w:color w:val="000000" w:themeColor="text1"/>
        </w:rPr>
        <w:t>(</w:t>
      </w:r>
      <w:r w:rsidR="00931153" w:rsidRPr="00284A7C">
        <w:rPr>
          <w:rFonts w:eastAsia="Calibri"/>
          <w:color w:val="000000" w:themeColor="text1"/>
        </w:rPr>
        <w:t>12</w:t>
      </w:r>
      <w:r w:rsidR="00862163" w:rsidRPr="00284A7C">
        <w:rPr>
          <w:rFonts w:eastAsia="Calibri"/>
          <w:color w:val="000000" w:themeColor="text1"/>
        </w:rPr>
        <w:t>)</w:t>
      </w:r>
      <w:r w:rsidR="00931153" w:rsidRPr="00284A7C">
        <w:rPr>
          <w:rFonts w:eastAsia="Calibri"/>
          <w:color w:val="000000" w:themeColor="text1"/>
        </w:rPr>
        <w:t>: 2399-2409.</w:t>
      </w:r>
    </w:p>
    <w:p w14:paraId="06DDE564" w14:textId="77777777" w:rsidR="006C2058" w:rsidRPr="00284A7C" w:rsidRDefault="006C2058" w:rsidP="006C2058">
      <w:pPr>
        <w:autoSpaceDE w:val="0"/>
        <w:autoSpaceDN w:val="0"/>
        <w:adjustRightInd w:val="0"/>
        <w:spacing w:line="276" w:lineRule="auto"/>
        <w:ind w:left="720" w:hanging="720"/>
        <w:rPr>
          <w:moveFrom w:id="572" w:author="Hayes, Katherine" w:date="2020-09-18T09:45:00Z"/>
          <w:rFonts w:eastAsia="Calibri"/>
          <w:color w:val="000000" w:themeColor="text1"/>
        </w:rPr>
      </w:pPr>
      <w:moveFromRangeStart w:id="573" w:author="Hayes, Katherine" w:date="2020-09-18T09:45:00Z" w:name="move51314729"/>
      <w:moveFrom w:id="574" w:author="Hayes, Katherine" w:date="2020-09-18T09:45:00Z">
        <w:r w:rsidRPr="00284A7C">
          <w:rPr>
            <w:rFonts w:eastAsia="Calibri"/>
            <w:color w:val="000000" w:themeColor="text1"/>
          </w:rPr>
          <w:t xml:space="preserve">Hughes T.P. 1994. Catastrophes, phase shifts, and large-scale degradation of a Caribbean coral reef. </w:t>
        </w:r>
        <w:r w:rsidRPr="00284A7C">
          <w:rPr>
            <w:rFonts w:eastAsia="Calibri"/>
            <w:i/>
            <w:iCs/>
            <w:color w:val="000000" w:themeColor="text1"/>
          </w:rPr>
          <w:t xml:space="preserve">Science </w:t>
        </w:r>
        <w:r w:rsidRPr="00284A7C">
          <w:rPr>
            <w:rFonts w:eastAsia="Calibri"/>
            <w:color w:val="000000" w:themeColor="text1"/>
          </w:rPr>
          <w:t>265(5178):1547–1551.</w:t>
        </w:r>
      </w:moveFrom>
    </w:p>
    <w:moveFromRangeEnd w:id="573"/>
    <w:p w14:paraId="0CC7D874" w14:textId="09B5D99D" w:rsidR="00611DFA" w:rsidRPr="00284A7C" w:rsidRDefault="008D50C9" w:rsidP="006C2058">
      <w:pPr>
        <w:autoSpaceDE w:val="0"/>
        <w:autoSpaceDN w:val="0"/>
        <w:adjustRightInd w:val="0"/>
        <w:spacing w:line="276" w:lineRule="auto"/>
        <w:ind w:left="720" w:hanging="720"/>
        <w:rPr>
          <w:ins w:id="575" w:author="Hayes, Katherine" w:date="2020-09-18T09:45:00Z"/>
          <w:rFonts w:eastAsia="Calibri"/>
          <w:color w:val="000000" w:themeColor="text1"/>
        </w:rPr>
      </w:pPr>
      <w:del w:id="576" w:author="Hayes, Katherine" w:date="2020-09-18T09:45:00Z">
        <w:r w:rsidRPr="00F3691B">
          <w:rPr>
            <w:rFonts w:eastAsia="Calibri"/>
          </w:rPr>
          <w:delText>Makowski D, Lüdecke D</w:delText>
        </w:r>
        <w:r w:rsidR="00862163">
          <w:rPr>
            <w:rFonts w:eastAsia="Calibri"/>
          </w:rPr>
          <w:delText>.</w:delText>
        </w:r>
        <w:r w:rsidRPr="00F3691B">
          <w:rPr>
            <w:rFonts w:eastAsia="Calibri"/>
          </w:rPr>
          <w:delText xml:space="preserve"> </w:delText>
        </w:r>
      </w:del>
      <w:ins w:id="577" w:author="Hayes, Katherine" w:date="2020-09-18T09:45:00Z">
        <w:r w:rsidR="00611DFA" w:rsidRPr="00284A7C">
          <w:rPr>
            <w:rFonts w:eastAsia="Calibri"/>
            <w:color w:val="000000" w:themeColor="text1"/>
          </w:rPr>
          <w:t xml:space="preserve">Lindén, A. and Mäntyniemi, S., 2011. Using the negative binomial distribution to model overdispersion in ecological count data. </w:t>
        </w:r>
        <w:r w:rsidR="00611DFA" w:rsidRPr="00284A7C">
          <w:rPr>
            <w:rFonts w:eastAsia="Calibri"/>
            <w:i/>
            <w:color w:val="000000" w:themeColor="text1"/>
          </w:rPr>
          <w:t>Ecology</w:t>
        </w:r>
        <w:r w:rsidR="00611DFA" w:rsidRPr="00284A7C">
          <w:rPr>
            <w:rFonts w:eastAsia="Calibri"/>
            <w:color w:val="000000" w:themeColor="text1"/>
          </w:rPr>
          <w:t xml:space="preserve"> 92(7</w:t>
        </w:r>
        <w:r w:rsidR="00E01578" w:rsidRPr="00284A7C">
          <w:rPr>
            <w:rFonts w:eastAsia="Calibri"/>
            <w:color w:val="000000" w:themeColor="text1"/>
          </w:rPr>
          <w:t xml:space="preserve">): </w:t>
        </w:r>
        <w:r w:rsidR="00611DFA" w:rsidRPr="00284A7C">
          <w:rPr>
            <w:rFonts w:eastAsia="Calibri"/>
            <w:color w:val="000000" w:themeColor="text1"/>
          </w:rPr>
          <w:t>1414-1421.</w:t>
        </w:r>
      </w:ins>
    </w:p>
    <w:p w14:paraId="21E46F1D" w14:textId="77777777" w:rsidR="008D50C9" w:rsidRPr="00F3691B" w:rsidRDefault="00825AB3" w:rsidP="008D50C9">
      <w:pPr>
        <w:autoSpaceDE w:val="0"/>
        <w:autoSpaceDN w:val="0"/>
        <w:adjustRightInd w:val="0"/>
        <w:spacing w:line="276" w:lineRule="auto"/>
        <w:ind w:left="720" w:hanging="720"/>
        <w:rPr>
          <w:del w:id="578" w:author="Hayes, Katherine" w:date="2020-09-18T09:45:00Z"/>
          <w:rFonts w:eastAsia="Calibri"/>
        </w:rPr>
      </w:pPr>
      <w:moveFromRangeStart w:id="579" w:author="Hayes, Katherine" w:date="2020-09-18T09:45:00Z" w:name="move51314727"/>
      <w:moveFrom w:id="580" w:author="Hayes, Katherine" w:date="2020-09-18T09:45:00Z">
        <w:r w:rsidRPr="00284A7C">
          <w:rPr>
            <w:rFonts w:eastAsia="Calibri"/>
            <w:color w:val="000000" w:themeColor="text1"/>
          </w:rPr>
          <w:t xml:space="preserve">2019. </w:t>
        </w:r>
      </w:moveFrom>
      <w:moveFromRangeEnd w:id="579"/>
      <w:del w:id="581" w:author="Hayes, Katherine" w:date="2020-09-18T09:45:00Z">
        <w:r w:rsidR="008D50C9" w:rsidRPr="00F3691B">
          <w:rPr>
            <w:rFonts w:eastAsia="Calibri"/>
          </w:rPr>
          <w:delText>Compute and interpret indices of effect size. </w:delText>
        </w:r>
        <w:r w:rsidR="008D50C9" w:rsidRPr="00F3691B">
          <w:rPr>
            <w:rFonts w:eastAsia="Calibri"/>
            <w:i/>
          </w:rPr>
          <w:delText>CRAN</w:delText>
        </w:r>
        <w:r w:rsidR="008D50C9" w:rsidRPr="00F3691B">
          <w:rPr>
            <w:rFonts w:eastAsia="Calibri"/>
          </w:rPr>
          <w:delText>. R package, </w:delText>
        </w:r>
        <w:r w:rsidR="00375586">
          <w:fldChar w:fldCharType="begin"/>
        </w:r>
        <w:r w:rsidR="00375586">
          <w:delInstrText xml:space="preserve"> HYPERLINK "https://github.com/easystats/effectsize" </w:delInstrText>
        </w:r>
        <w:r w:rsidR="00375586">
          <w:fldChar w:fldCharType="separate"/>
        </w:r>
        <w:r w:rsidR="008D50C9" w:rsidRPr="00F3691B">
          <w:rPr>
            <w:rStyle w:val="Hyperlink"/>
            <w:rFonts w:eastAsia="Calibri"/>
          </w:rPr>
          <w:delText>https://github.com/easystats/effectsize</w:delText>
        </w:r>
        <w:r w:rsidR="00375586">
          <w:rPr>
            <w:rStyle w:val="Hyperlink"/>
            <w:rFonts w:eastAsia="Calibri"/>
          </w:rPr>
          <w:fldChar w:fldCharType="end"/>
        </w:r>
        <w:r w:rsidR="008D50C9" w:rsidRPr="00F3691B">
          <w:rPr>
            <w:rFonts w:eastAsia="Calibri"/>
          </w:rPr>
          <w:delText>.</w:delText>
        </w:r>
      </w:del>
    </w:p>
    <w:p w14:paraId="4C60434B" w14:textId="5F7F44B2" w:rsidR="003C1827" w:rsidRPr="00284A7C" w:rsidRDefault="003C1827" w:rsidP="003C1827">
      <w:pPr>
        <w:autoSpaceDE w:val="0"/>
        <w:autoSpaceDN w:val="0"/>
        <w:adjustRightInd w:val="0"/>
        <w:spacing w:line="276" w:lineRule="auto"/>
        <w:ind w:left="720" w:hanging="720"/>
        <w:rPr>
          <w:rFonts w:eastAsia="Calibri"/>
          <w:color w:val="000000" w:themeColor="text1"/>
        </w:rPr>
      </w:pPr>
      <w:r w:rsidRPr="00284A7C">
        <w:rPr>
          <w:rFonts w:eastAsia="Calibri"/>
          <w:color w:val="000000" w:themeColor="text1"/>
        </w:rPr>
        <w:t xml:space="preserve">Mann, </w:t>
      </w:r>
      <w:del w:id="582" w:author="Hayes, Katherine" w:date="2020-09-18T09:45:00Z">
        <w:r w:rsidRPr="00F3691B">
          <w:rPr>
            <w:rFonts w:eastAsia="Calibri"/>
          </w:rPr>
          <w:delText>Daniel</w:delText>
        </w:r>
      </w:del>
      <w:ins w:id="583" w:author="Hayes, Katherine" w:date="2020-09-18T09:45:00Z">
        <w:r w:rsidR="00E01578" w:rsidRPr="00284A7C">
          <w:rPr>
            <w:rFonts w:eastAsia="Calibri"/>
            <w:color w:val="000000" w:themeColor="text1"/>
          </w:rPr>
          <w:t>D.</w:t>
        </w:r>
      </w:ins>
      <w:r w:rsidRPr="00284A7C">
        <w:rPr>
          <w:rFonts w:eastAsia="Calibri"/>
          <w:color w:val="000000" w:themeColor="text1"/>
        </w:rPr>
        <w:t xml:space="preserve"> H., et al. </w:t>
      </w:r>
      <w:r w:rsidR="00862163" w:rsidRPr="00284A7C">
        <w:rPr>
          <w:rFonts w:eastAsia="Calibri"/>
          <w:color w:val="000000" w:themeColor="text1"/>
        </w:rPr>
        <w:t xml:space="preserve">2012. </w:t>
      </w:r>
      <w:r w:rsidRPr="00284A7C">
        <w:rPr>
          <w:rFonts w:eastAsia="Calibri"/>
          <w:color w:val="000000" w:themeColor="text1"/>
        </w:rPr>
        <w:t>Is Alaska’s boreal forest now crossing a major ecological threshold</w:t>
      </w:r>
      <w:del w:id="584" w:author="Hayes, Katherine" w:date="2020-09-18T09:45:00Z">
        <w:r w:rsidRPr="00F3691B">
          <w:rPr>
            <w:rFonts w:eastAsia="Calibri"/>
          </w:rPr>
          <w:delText>?." </w:delText>
        </w:r>
      </w:del>
      <w:ins w:id="585" w:author="Hayes, Katherine" w:date="2020-09-18T09:45:00Z">
        <w:r w:rsidRPr="00284A7C">
          <w:rPr>
            <w:rFonts w:eastAsia="Calibri"/>
            <w:color w:val="000000" w:themeColor="text1"/>
          </w:rPr>
          <w:t>?.</w:t>
        </w:r>
        <w:r w:rsidR="003C2324" w:rsidRPr="00284A7C">
          <w:rPr>
            <w:rFonts w:eastAsia="Calibri"/>
            <w:color w:val="000000" w:themeColor="text1"/>
          </w:rPr>
          <w:t xml:space="preserve"> </w:t>
        </w:r>
      </w:ins>
      <w:r w:rsidRPr="00284A7C">
        <w:rPr>
          <w:rFonts w:eastAsia="Calibri"/>
          <w:i/>
          <w:color w:val="000000" w:themeColor="text1"/>
        </w:rPr>
        <w:t>Arctic, Antarctic, and Alpine Research</w:t>
      </w:r>
      <w:r w:rsidRPr="00284A7C">
        <w:rPr>
          <w:rFonts w:eastAsia="Calibri"/>
          <w:color w:val="000000" w:themeColor="text1"/>
        </w:rPr>
        <w:t> 44</w:t>
      </w:r>
      <w:r w:rsidR="00862163" w:rsidRPr="00284A7C">
        <w:rPr>
          <w:rFonts w:eastAsia="Calibri"/>
          <w:color w:val="000000" w:themeColor="text1"/>
        </w:rPr>
        <w:t>(</w:t>
      </w:r>
      <w:r w:rsidRPr="00284A7C">
        <w:rPr>
          <w:rFonts w:eastAsia="Calibri"/>
          <w:color w:val="000000" w:themeColor="text1"/>
        </w:rPr>
        <w:t>3</w:t>
      </w:r>
      <w:r w:rsidR="00862163" w:rsidRPr="00284A7C">
        <w:rPr>
          <w:rFonts w:eastAsia="Calibri"/>
          <w:color w:val="000000" w:themeColor="text1"/>
        </w:rPr>
        <w:t>)</w:t>
      </w:r>
      <w:r w:rsidRPr="00284A7C">
        <w:rPr>
          <w:rFonts w:eastAsia="Calibri"/>
          <w:color w:val="000000" w:themeColor="text1"/>
        </w:rPr>
        <w:t>: 319-331.</w:t>
      </w:r>
    </w:p>
    <w:p w14:paraId="2C5FB637" w14:textId="307B4D89" w:rsidR="003C1827" w:rsidRPr="00284A7C" w:rsidRDefault="003C1827" w:rsidP="003C1827">
      <w:pPr>
        <w:autoSpaceDE w:val="0"/>
        <w:autoSpaceDN w:val="0"/>
        <w:adjustRightInd w:val="0"/>
        <w:spacing w:line="276" w:lineRule="auto"/>
        <w:ind w:left="720" w:hanging="720"/>
        <w:rPr>
          <w:rFonts w:eastAsia="Calibri"/>
          <w:color w:val="000000" w:themeColor="text1"/>
        </w:rPr>
      </w:pPr>
      <w:r w:rsidRPr="00284A7C">
        <w:rPr>
          <w:rFonts w:eastAsia="Calibri"/>
          <w:color w:val="000000" w:themeColor="text1"/>
        </w:rPr>
        <w:t xml:space="preserve">Marquis, D. A., </w:t>
      </w:r>
      <w:del w:id="586" w:author="Hayes, Katherine" w:date="2020-09-18T09:45:00Z">
        <w:r w:rsidRPr="00F3691B">
          <w:rPr>
            <w:rFonts w:eastAsia="Calibri"/>
          </w:rPr>
          <w:delText>Solomon, D. S., &amp; Bjorkbom, J. C. 1969</w:delText>
        </w:r>
      </w:del>
      <w:ins w:id="587" w:author="Hayes, Katherine" w:date="2020-09-18T09:45:00Z">
        <w:r w:rsidR="00E01578" w:rsidRPr="00284A7C">
          <w:rPr>
            <w:rFonts w:eastAsia="Calibri"/>
            <w:color w:val="000000" w:themeColor="text1"/>
          </w:rPr>
          <w:t>et al. 969969</w:t>
        </w:r>
      </w:ins>
      <w:r w:rsidR="00862163" w:rsidRPr="00284A7C">
        <w:rPr>
          <w:rFonts w:eastAsia="Calibri"/>
          <w:color w:val="000000" w:themeColor="text1"/>
        </w:rPr>
        <w:t>.</w:t>
      </w:r>
      <w:r w:rsidRPr="00284A7C">
        <w:rPr>
          <w:rFonts w:eastAsia="Calibri"/>
          <w:color w:val="000000" w:themeColor="text1"/>
        </w:rPr>
        <w:t> </w:t>
      </w:r>
      <w:r w:rsidRPr="00284A7C">
        <w:rPr>
          <w:rFonts w:eastAsia="Calibri"/>
          <w:i/>
          <w:color w:val="000000" w:themeColor="text1"/>
        </w:rPr>
        <w:t>A silvicultural guide for paper birch in the Northeast</w:t>
      </w:r>
      <w:r w:rsidRPr="00284A7C">
        <w:rPr>
          <w:rFonts w:eastAsia="Calibri"/>
          <w:color w:val="000000" w:themeColor="text1"/>
        </w:rPr>
        <w:t>. US Department of Agriculture, Forest Service, Northeastern Forest Experiment Station.</w:t>
      </w:r>
    </w:p>
    <w:p w14:paraId="29EB0741" w14:textId="1854BBA0" w:rsidR="00350896" w:rsidRPr="00284A7C" w:rsidRDefault="00350896" w:rsidP="00350896">
      <w:pPr>
        <w:autoSpaceDE w:val="0"/>
        <w:autoSpaceDN w:val="0"/>
        <w:adjustRightInd w:val="0"/>
        <w:spacing w:line="276" w:lineRule="auto"/>
        <w:ind w:left="720" w:hanging="720"/>
        <w:rPr>
          <w:rFonts w:eastAsia="Calibri"/>
          <w:color w:val="000000" w:themeColor="text1"/>
        </w:rPr>
      </w:pPr>
      <w:r w:rsidRPr="00284A7C">
        <w:rPr>
          <w:rFonts w:eastAsia="Calibri"/>
          <w:color w:val="000000" w:themeColor="text1"/>
        </w:rPr>
        <w:t xml:space="preserve">McCaughey, </w:t>
      </w:r>
      <w:del w:id="588" w:author="Hayes, Katherine" w:date="2020-09-18T09:45:00Z">
        <w:r w:rsidRPr="00F3691B">
          <w:rPr>
            <w:rFonts w:eastAsia="Calibri"/>
          </w:rPr>
          <w:delText xml:space="preserve">Ward </w:delText>
        </w:r>
      </w:del>
      <w:r w:rsidR="00E01578" w:rsidRPr="00284A7C">
        <w:rPr>
          <w:rFonts w:eastAsia="Calibri"/>
          <w:color w:val="000000" w:themeColor="text1"/>
        </w:rPr>
        <w:t>W</w:t>
      </w:r>
      <w:del w:id="589" w:author="Hayes, Katherine" w:date="2020-09-18T09:45:00Z">
        <w:r w:rsidRPr="00F3691B">
          <w:rPr>
            <w:rFonts w:eastAsia="Calibri"/>
          </w:rPr>
          <w:delText>., Wyman C. Schmidt, and Raymond C. Shearer.</w:delText>
        </w:r>
      </w:del>
      <w:ins w:id="590" w:author="Hayes, Katherine" w:date="2020-09-18T09:45:00Z">
        <w:r w:rsidR="00E01578" w:rsidRPr="00284A7C">
          <w:rPr>
            <w:rFonts w:eastAsia="Calibri"/>
            <w:color w:val="000000" w:themeColor="text1"/>
          </w:rPr>
          <w:t>.</w:t>
        </w:r>
        <w:r w:rsidRPr="00284A7C">
          <w:rPr>
            <w:rFonts w:eastAsia="Calibri"/>
            <w:color w:val="000000" w:themeColor="text1"/>
          </w:rPr>
          <w:t xml:space="preserve"> W., </w:t>
        </w:r>
        <w:r w:rsidR="00E01578" w:rsidRPr="00284A7C">
          <w:rPr>
            <w:rFonts w:eastAsia="Calibri"/>
            <w:color w:val="000000" w:themeColor="text1"/>
          </w:rPr>
          <w:t>et al.et al.</w:t>
        </w:r>
      </w:ins>
      <w:r w:rsidRPr="00284A7C">
        <w:rPr>
          <w:rFonts w:eastAsia="Calibri"/>
          <w:color w:val="000000" w:themeColor="text1"/>
        </w:rPr>
        <w:t xml:space="preserve"> </w:t>
      </w:r>
      <w:r w:rsidR="00862163" w:rsidRPr="00284A7C">
        <w:rPr>
          <w:rFonts w:eastAsia="Calibri"/>
          <w:color w:val="000000" w:themeColor="text1"/>
        </w:rPr>
        <w:t xml:space="preserve">1985. </w:t>
      </w:r>
      <w:r w:rsidRPr="00284A7C">
        <w:rPr>
          <w:rFonts w:eastAsia="Calibri"/>
          <w:color w:val="000000" w:themeColor="text1"/>
        </w:rPr>
        <w:t>Seed-dispersal characteristics of conifers in the inland mountain west.</w:t>
      </w:r>
      <w:del w:id="591" w:author="Hayes, Katherine" w:date="2020-09-18T09:45:00Z">
        <w:r w:rsidR="00862163">
          <w:rPr>
            <w:rFonts w:eastAsia="Calibri"/>
          </w:rPr>
          <w:delText xml:space="preserve"> </w:delText>
        </w:r>
      </w:del>
      <w:r w:rsidR="00862163" w:rsidRPr="00284A7C">
        <w:rPr>
          <w:rFonts w:eastAsia="Calibri"/>
          <w:color w:val="000000" w:themeColor="text1"/>
        </w:rPr>
        <w:t xml:space="preserve"> GTR-INT-203</w:t>
      </w:r>
    </w:p>
    <w:p w14:paraId="4EFDF142" w14:textId="671DFE18" w:rsidR="00825AB3" w:rsidRPr="00284A7C" w:rsidRDefault="00825AB3" w:rsidP="00825AB3">
      <w:pPr>
        <w:autoSpaceDE w:val="0"/>
        <w:autoSpaceDN w:val="0"/>
        <w:adjustRightInd w:val="0"/>
        <w:spacing w:line="276" w:lineRule="auto"/>
        <w:ind w:left="720" w:hanging="720"/>
        <w:rPr>
          <w:ins w:id="592" w:author="Hayes, Katherine" w:date="2020-09-18T09:45:00Z"/>
          <w:rFonts w:eastAsia="Calibri"/>
          <w:color w:val="000000" w:themeColor="text1"/>
        </w:rPr>
      </w:pPr>
      <w:ins w:id="593" w:author="Hayes, Katherine" w:date="2020-09-18T09:45:00Z">
        <w:r w:rsidRPr="00284A7C">
          <w:rPr>
            <w:rFonts w:eastAsia="Calibri"/>
            <w:color w:val="000000" w:themeColor="text1"/>
          </w:rPr>
          <w:t>McRae, D.J., et al., 2006. Variability of fire behavior, fire effects, and emissions in Scotch pine forests of central Siberia. </w:t>
        </w:r>
        <w:r w:rsidRPr="00284A7C">
          <w:rPr>
            <w:rFonts w:eastAsia="Calibri"/>
            <w:i/>
            <w:iCs/>
            <w:color w:val="000000" w:themeColor="text1"/>
          </w:rPr>
          <w:t>Mitigation and Adaptation Strategies for Global Change</w:t>
        </w:r>
        <w:r w:rsidRPr="00284A7C">
          <w:rPr>
            <w:rFonts w:eastAsia="Calibri"/>
            <w:color w:val="000000" w:themeColor="text1"/>
          </w:rPr>
          <w:t> 11(1</w:t>
        </w:r>
        <w:r w:rsidR="00E01578" w:rsidRPr="00284A7C">
          <w:rPr>
            <w:rFonts w:eastAsia="Calibri"/>
            <w:color w:val="000000" w:themeColor="text1"/>
          </w:rPr>
          <w:t xml:space="preserve">): </w:t>
        </w:r>
        <w:r w:rsidRPr="00284A7C">
          <w:rPr>
            <w:rFonts w:eastAsia="Calibri"/>
            <w:color w:val="000000" w:themeColor="text1"/>
          </w:rPr>
          <w:t>45-74.</w:t>
        </w:r>
      </w:ins>
    </w:p>
    <w:p w14:paraId="6FEDD1CC" w14:textId="72B6E0CB" w:rsidR="00D94313" w:rsidRPr="00284A7C" w:rsidRDefault="00D94313" w:rsidP="00D94313">
      <w:pPr>
        <w:autoSpaceDE w:val="0"/>
        <w:autoSpaceDN w:val="0"/>
        <w:adjustRightInd w:val="0"/>
        <w:spacing w:line="276" w:lineRule="auto"/>
        <w:ind w:left="720" w:hanging="720"/>
        <w:rPr>
          <w:rFonts w:eastAsia="Calibri"/>
          <w:color w:val="000000" w:themeColor="text1"/>
        </w:rPr>
      </w:pPr>
      <w:r w:rsidRPr="00284A7C">
        <w:rPr>
          <w:rFonts w:eastAsia="Calibri"/>
          <w:color w:val="000000" w:themeColor="text1"/>
        </w:rPr>
        <w:t>Moran, P. A. 1950. Notes on continuous stochastic phenomena. </w:t>
      </w:r>
      <w:r w:rsidRPr="00284A7C">
        <w:rPr>
          <w:rFonts w:eastAsia="Calibri"/>
          <w:i/>
          <w:color w:val="000000" w:themeColor="text1"/>
        </w:rPr>
        <w:t>Biometrika</w:t>
      </w:r>
      <w:r w:rsidRPr="00284A7C">
        <w:rPr>
          <w:rFonts w:eastAsia="Calibri"/>
          <w:color w:val="000000" w:themeColor="text1"/>
        </w:rPr>
        <w:t>, </w:t>
      </w:r>
      <w:r w:rsidRPr="00284A7C">
        <w:rPr>
          <w:rFonts w:eastAsia="Calibri"/>
          <w:i/>
          <w:color w:val="000000" w:themeColor="text1"/>
        </w:rPr>
        <w:t>37</w:t>
      </w:r>
      <w:r w:rsidRPr="00284A7C">
        <w:rPr>
          <w:rFonts w:eastAsia="Calibri"/>
          <w:color w:val="000000" w:themeColor="text1"/>
        </w:rPr>
        <w:t>(1/2), 17-23.</w:t>
      </w:r>
    </w:p>
    <w:p w14:paraId="156FE317" w14:textId="2BE17C4A" w:rsidR="0040213C" w:rsidRPr="00284A7C" w:rsidRDefault="0040213C" w:rsidP="00D94313">
      <w:pPr>
        <w:autoSpaceDE w:val="0"/>
        <w:autoSpaceDN w:val="0"/>
        <w:adjustRightInd w:val="0"/>
        <w:spacing w:line="276" w:lineRule="auto"/>
        <w:ind w:left="720" w:hanging="720"/>
        <w:rPr>
          <w:rFonts w:eastAsia="Calibri"/>
          <w:color w:val="000000" w:themeColor="text1"/>
        </w:rPr>
      </w:pPr>
      <w:r w:rsidRPr="00284A7C">
        <w:rPr>
          <w:rFonts w:eastAsia="Calibri"/>
          <w:color w:val="000000" w:themeColor="text1"/>
        </w:rPr>
        <w:t>MTBS Data Access: Fire Level Geospatial Data. 2017</w:t>
      </w:r>
      <w:r w:rsidR="00862163" w:rsidRPr="00284A7C">
        <w:rPr>
          <w:rFonts w:eastAsia="Calibri"/>
          <w:color w:val="000000" w:themeColor="text1"/>
        </w:rPr>
        <w:t>.</w:t>
      </w:r>
      <w:r w:rsidRPr="00284A7C">
        <w:rPr>
          <w:rFonts w:eastAsia="Calibri"/>
          <w:color w:val="000000" w:themeColor="text1"/>
        </w:rPr>
        <w:t xml:space="preserve"> MTBS Project (USDA Forest Service/U.S. Geological Survey). </w:t>
      </w:r>
      <w:hyperlink r:id="rId8" w:history="1">
        <w:r w:rsidRPr="00284A7C">
          <w:rPr>
            <w:rStyle w:val="Hyperlink"/>
            <w:rFonts w:eastAsia="Calibri"/>
            <w:color w:val="000000" w:themeColor="text1"/>
          </w:rPr>
          <w:t>http://mtbs.gov</w:t>
        </w:r>
      </w:hyperlink>
      <w:r w:rsidRPr="00284A7C">
        <w:rPr>
          <w:rFonts w:eastAsia="Calibri"/>
          <w:color w:val="000000" w:themeColor="text1"/>
        </w:rPr>
        <w:tab/>
      </w:r>
    </w:p>
    <w:p w14:paraId="340EEE01" w14:textId="1891FC69" w:rsidR="00813347" w:rsidRPr="00284A7C" w:rsidRDefault="00813347" w:rsidP="006D3BF6">
      <w:pPr>
        <w:autoSpaceDE w:val="0"/>
        <w:autoSpaceDN w:val="0"/>
        <w:adjustRightInd w:val="0"/>
        <w:spacing w:line="276" w:lineRule="auto"/>
        <w:ind w:left="720" w:hanging="720"/>
        <w:rPr>
          <w:rFonts w:eastAsia="Calibri"/>
          <w:color w:val="000000" w:themeColor="text1"/>
        </w:rPr>
      </w:pPr>
      <w:r w:rsidRPr="00284A7C">
        <w:rPr>
          <w:rFonts w:eastAsia="Calibri"/>
          <w:color w:val="000000" w:themeColor="text1"/>
        </w:rPr>
        <w:t xml:space="preserve">Ott, L. </w:t>
      </w:r>
      <w:r w:rsidR="00862163" w:rsidRPr="00284A7C">
        <w:rPr>
          <w:rFonts w:eastAsia="Calibri"/>
          <w:color w:val="000000" w:themeColor="text1"/>
        </w:rPr>
        <w:t>et al</w:t>
      </w:r>
      <w:r w:rsidRPr="00284A7C">
        <w:rPr>
          <w:rFonts w:eastAsia="Calibri"/>
          <w:color w:val="000000" w:themeColor="text1"/>
        </w:rPr>
        <w:t xml:space="preserve">. </w:t>
      </w:r>
      <w:r w:rsidR="00862163" w:rsidRPr="00284A7C">
        <w:rPr>
          <w:rFonts w:eastAsia="Calibri"/>
          <w:color w:val="000000" w:themeColor="text1"/>
        </w:rPr>
        <w:t xml:space="preserve">2006. </w:t>
      </w:r>
      <w:r w:rsidRPr="00284A7C">
        <w:rPr>
          <w:rFonts w:eastAsia="Calibri"/>
          <w:color w:val="000000" w:themeColor="text1"/>
        </w:rPr>
        <w:t>Successional processes in the Alaskan boreal forest</w:t>
      </w:r>
      <w:del w:id="594" w:author="Hayes, Katherine" w:date="2020-09-18T09:45:00Z">
        <w:r w:rsidRPr="00F3691B">
          <w:rPr>
            <w:rFonts w:eastAsia="Calibri"/>
          </w:rPr>
          <w:delText>." </w:delText>
        </w:r>
      </w:del>
      <w:ins w:id="595" w:author="Hayes, Katherine" w:date="2020-09-18T09:45:00Z">
        <w:r w:rsidRPr="00284A7C">
          <w:rPr>
            <w:rFonts w:eastAsia="Calibri"/>
            <w:color w:val="000000" w:themeColor="text1"/>
          </w:rPr>
          <w:t>. </w:t>
        </w:r>
        <w:r w:rsidR="00E01578" w:rsidRPr="00284A7C">
          <w:rPr>
            <w:rFonts w:eastAsia="Calibri"/>
            <w:color w:val="000000" w:themeColor="text1"/>
          </w:rPr>
          <w:t xml:space="preserve">Pages 100-116 </w:t>
        </w:r>
        <w:r w:rsidR="00E01578" w:rsidRPr="00284A7C">
          <w:rPr>
            <w:rFonts w:eastAsia="Calibri"/>
            <w:i/>
            <w:iCs/>
            <w:color w:val="000000" w:themeColor="text1"/>
          </w:rPr>
          <w:t xml:space="preserve">in </w:t>
        </w:r>
        <w:r w:rsidR="00E01578" w:rsidRPr="00284A7C">
          <w:rPr>
            <w:rFonts w:eastAsia="Calibri"/>
            <w:color w:val="000000" w:themeColor="text1"/>
          </w:rPr>
          <w:t xml:space="preserve">F.S. Chapin III, editor. </w:t>
        </w:r>
      </w:ins>
      <w:r w:rsidRPr="00284A7C">
        <w:rPr>
          <w:rFonts w:eastAsia="Calibri"/>
          <w:color w:val="000000" w:themeColor="text1"/>
        </w:rPr>
        <w:t>Alaska’s changing boreal forest</w:t>
      </w:r>
      <w:r w:rsidR="00862163" w:rsidRPr="00284A7C">
        <w:rPr>
          <w:rFonts w:eastAsia="Calibri"/>
          <w:color w:val="000000" w:themeColor="text1"/>
        </w:rPr>
        <w:t xml:space="preserve">. </w:t>
      </w:r>
      <w:del w:id="596" w:author="Hayes, Katherine" w:date="2020-09-18T09:45:00Z">
        <w:r w:rsidR="00862163">
          <w:rPr>
            <w:rFonts w:eastAsia="Calibri"/>
          </w:rPr>
          <w:delText xml:space="preserve">FS Chapin III, Ed. Chapter 7, pg </w:delText>
        </w:r>
        <w:r w:rsidRPr="00F3691B">
          <w:rPr>
            <w:rFonts w:eastAsia="Calibri"/>
          </w:rPr>
          <w:delText>100</w:delText>
        </w:r>
      </w:del>
      <w:ins w:id="597" w:author="Hayes, Katherine" w:date="2020-09-18T09:45:00Z">
        <w:r w:rsidR="00E01578" w:rsidRPr="00284A7C">
          <w:rPr>
            <w:rFonts w:eastAsia="Calibri"/>
            <w:color w:val="000000" w:themeColor="text1"/>
          </w:rPr>
          <w:t>Oxford University press</w:t>
        </w:r>
      </w:ins>
      <w:r w:rsidRPr="00284A7C">
        <w:rPr>
          <w:rFonts w:eastAsia="Calibri"/>
          <w:color w:val="000000" w:themeColor="text1"/>
        </w:rPr>
        <w:t>.</w:t>
      </w:r>
    </w:p>
    <w:p w14:paraId="175C8C90" w14:textId="338D09DC" w:rsidR="00DA2DF2" w:rsidRPr="00284A7C" w:rsidRDefault="00DA2DF2" w:rsidP="00DA2DF2">
      <w:pPr>
        <w:autoSpaceDE w:val="0"/>
        <w:autoSpaceDN w:val="0"/>
        <w:adjustRightInd w:val="0"/>
        <w:spacing w:line="276" w:lineRule="auto"/>
        <w:ind w:left="720" w:hanging="720"/>
        <w:rPr>
          <w:rFonts w:eastAsia="Calibri"/>
          <w:color w:val="000000" w:themeColor="text1"/>
        </w:rPr>
      </w:pPr>
      <w:r w:rsidRPr="00284A7C">
        <w:rPr>
          <w:rFonts w:eastAsia="Calibri"/>
          <w:color w:val="000000" w:themeColor="text1"/>
        </w:rPr>
        <w:t xml:space="preserve">Paine, </w:t>
      </w:r>
      <w:del w:id="598" w:author="Hayes, Katherine" w:date="2020-09-18T09:45:00Z">
        <w:r w:rsidR="00862163">
          <w:rPr>
            <w:rFonts w:eastAsia="Calibri"/>
          </w:rPr>
          <w:delText>R</w:delText>
        </w:r>
        <w:r w:rsidRPr="00DA2DF2">
          <w:rPr>
            <w:rFonts w:eastAsia="Calibri"/>
          </w:rPr>
          <w:delText>T., Tegner</w:delText>
        </w:r>
        <w:r w:rsidR="00862163">
          <w:rPr>
            <w:rFonts w:eastAsia="Calibri"/>
          </w:rPr>
          <w:delText xml:space="preserve"> MJ</w:delText>
        </w:r>
        <w:r w:rsidRPr="00DA2DF2">
          <w:rPr>
            <w:rFonts w:eastAsia="Calibri"/>
          </w:rPr>
          <w:delText>, and Edward A. Johnson.</w:delText>
        </w:r>
      </w:del>
      <w:ins w:id="599" w:author="Hayes, Katherine" w:date="2020-09-18T09:45:00Z">
        <w:r w:rsidR="00E01578" w:rsidRPr="00284A7C">
          <w:rPr>
            <w:rFonts w:eastAsia="Calibri"/>
            <w:color w:val="000000" w:themeColor="text1"/>
          </w:rPr>
          <w:t>R. T., et al.</w:t>
        </w:r>
      </w:ins>
      <w:r w:rsidR="00E01578" w:rsidRPr="00284A7C">
        <w:rPr>
          <w:rFonts w:eastAsia="Calibri"/>
          <w:color w:val="000000" w:themeColor="text1"/>
        </w:rPr>
        <w:t xml:space="preserve"> </w:t>
      </w:r>
      <w:r w:rsidR="00862163" w:rsidRPr="00284A7C">
        <w:rPr>
          <w:rFonts w:eastAsia="Calibri"/>
          <w:color w:val="000000" w:themeColor="text1"/>
        </w:rPr>
        <w:t xml:space="preserve">1998. </w:t>
      </w:r>
      <w:r w:rsidRPr="00284A7C">
        <w:rPr>
          <w:rFonts w:eastAsia="Calibri"/>
          <w:color w:val="000000" w:themeColor="text1"/>
        </w:rPr>
        <w:t>Compounded perturbations yield ecological surprises. </w:t>
      </w:r>
      <w:r w:rsidRPr="00284A7C">
        <w:rPr>
          <w:rFonts w:eastAsia="Calibri"/>
          <w:i/>
          <w:iCs/>
          <w:color w:val="000000" w:themeColor="text1"/>
        </w:rPr>
        <w:t>Ecosystems</w:t>
      </w:r>
      <w:r w:rsidRPr="00284A7C">
        <w:rPr>
          <w:rFonts w:eastAsia="Calibri"/>
          <w:color w:val="000000" w:themeColor="text1"/>
        </w:rPr>
        <w:t> 1</w:t>
      </w:r>
      <w:r w:rsidR="00862163" w:rsidRPr="00284A7C">
        <w:rPr>
          <w:rFonts w:eastAsia="Calibri"/>
          <w:color w:val="000000" w:themeColor="text1"/>
        </w:rPr>
        <w:t>(6)</w:t>
      </w:r>
      <w:r w:rsidRPr="00284A7C">
        <w:rPr>
          <w:rFonts w:eastAsia="Calibri"/>
          <w:color w:val="000000" w:themeColor="text1"/>
        </w:rPr>
        <w:t>: 535-545.</w:t>
      </w:r>
    </w:p>
    <w:p w14:paraId="13BC4037" w14:textId="44BFFBDD" w:rsidR="00277416" w:rsidRPr="00284A7C" w:rsidRDefault="00277416" w:rsidP="00277416">
      <w:pPr>
        <w:ind w:left="720" w:hanging="720"/>
        <w:rPr>
          <w:rFonts w:eastAsia="Calibri"/>
          <w:color w:val="000000" w:themeColor="text1"/>
        </w:rPr>
      </w:pPr>
      <w:r w:rsidRPr="00284A7C">
        <w:rPr>
          <w:rFonts w:eastAsia="Calibri"/>
          <w:color w:val="000000" w:themeColor="text1"/>
        </w:rPr>
        <w:t xml:space="preserve">Parks, </w:t>
      </w:r>
      <w:del w:id="600" w:author="Hayes, Katherine" w:date="2020-09-18T09:45:00Z">
        <w:r w:rsidRPr="00277416">
          <w:rPr>
            <w:rFonts w:eastAsia="Calibri"/>
          </w:rPr>
          <w:delText>Sean</w:delText>
        </w:r>
      </w:del>
      <w:ins w:id="601" w:author="Hayes, Katherine" w:date="2020-09-18T09:45:00Z">
        <w:r w:rsidR="00E01578" w:rsidRPr="00284A7C">
          <w:rPr>
            <w:rFonts w:eastAsia="Calibri"/>
            <w:color w:val="000000" w:themeColor="text1"/>
          </w:rPr>
          <w:t>S.</w:t>
        </w:r>
      </w:ins>
      <w:r w:rsidRPr="00284A7C">
        <w:rPr>
          <w:rFonts w:eastAsia="Calibri"/>
          <w:color w:val="000000" w:themeColor="text1"/>
        </w:rPr>
        <w:t xml:space="preserve"> A., et al. </w:t>
      </w:r>
      <w:r w:rsidR="00862163" w:rsidRPr="00284A7C">
        <w:rPr>
          <w:rFonts w:eastAsia="Calibri"/>
          <w:color w:val="000000" w:themeColor="text1"/>
        </w:rPr>
        <w:t xml:space="preserve">2015. </w:t>
      </w:r>
      <w:r w:rsidRPr="00284A7C">
        <w:rPr>
          <w:rFonts w:eastAsia="Calibri"/>
          <w:color w:val="000000" w:themeColor="text1"/>
        </w:rPr>
        <w:t>Wildland fire as a self‐regulating mechanism: the role of previous burns and weather in limiting fire progression. </w:t>
      </w:r>
      <w:r w:rsidRPr="00284A7C">
        <w:rPr>
          <w:rFonts w:eastAsia="Calibri"/>
          <w:i/>
          <w:iCs/>
          <w:color w:val="000000" w:themeColor="text1"/>
        </w:rPr>
        <w:t>Ecological Applications</w:t>
      </w:r>
      <w:r w:rsidRPr="00284A7C">
        <w:rPr>
          <w:rFonts w:eastAsia="Calibri"/>
          <w:color w:val="000000" w:themeColor="text1"/>
        </w:rPr>
        <w:t> 25</w:t>
      </w:r>
      <w:r w:rsidR="00862163" w:rsidRPr="00284A7C">
        <w:rPr>
          <w:rFonts w:eastAsia="Calibri"/>
          <w:color w:val="000000" w:themeColor="text1"/>
        </w:rPr>
        <w:t>(</w:t>
      </w:r>
      <w:r w:rsidRPr="00284A7C">
        <w:rPr>
          <w:rFonts w:eastAsia="Calibri"/>
          <w:color w:val="000000" w:themeColor="text1"/>
        </w:rPr>
        <w:t>6</w:t>
      </w:r>
      <w:r w:rsidR="00862163" w:rsidRPr="00284A7C">
        <w:rPr>
          <w:rFonts w:eastAsia="Calibri"/>
          <w:color w:val="000000" w:themeColor="text1"/>
        </w:rPr>
        <w:t>)</w:t>
      </w:r>
      <w:r w:rsidRPr="00284A7C">
        <w:rPr>
          <w:rFonts w:eastAsia="Calibri"/>
          <w:color w:val="000000" w:themeColor="text1"/>
        </w:rPr>
        <w:t>: 1478-1492.</w:t>
      </w:r>
    </w:p>
    <w:p w14:paraId="142E16F1" w14:textId="77777777" w:rsidR="00D2130F" w:rsidRPr="00D2130F" w:rsidRDefault="00D2130F" w:rsidP="005B3DAC">
      <w:pPr>
        <w:ind w:left="720" w:hanging="720"/>
        <w:rPr>
          <w:del w:id="602" w:author="Hayes, Katherine" w:date="2020-09-18T09:45:00Z"/>
        </w:rPr>
      </w:pPr>
      <w:del w:id="603" w:author="Hayes, Katherine" w:date="2020-09-18T09:45:00Z">
        <w:r w:rsidRPr="0003239C">
          <w:delText>Randerson, J.T., Chen, Y., Van Der Werf, G.R., Rogers, B.M. and Morton, D.C. 2012. Global burned area and biomass burning emissions from small fires. </w:delText>
        </w:r>
        <w:r w:rsidRPr="0003239C">
          <w:rPr>
            <w:i/>
            <w:iCs/>
          </w:rPr>
          <w:delText>Journal of Geophysical Research: Biogeosciences</w:delText>
        </w:r>
        <w:r w:rsidRPr="0003239C">
          <w:delText>, </w:delText>
        </w:r>
        <w:r w:rsidRPr="0003239C">
          <w:rPr>
            <w:i/>
            <w:iCs/>
          </w:rPr>
          <w:delText>117</w:delText>
        </w:r>
        <w:r w:rsidRPr="0003239C">
          <w:delText>(G4).</w:delText>
        </w:r>
      </w:del>
    </w:p>
    <w:p w14:paraId="1E96C541" w14:textId="066A8C9F" w:rsidR="00931153" w:rsidRPr="00284A7C" w:rsidRDefault="00931153" w:rsidP="00931153">
      <w:pPr>
        <w:autoSpaceDE w:val="0"/>
        <w:autoSpaceDN w:val="0"/>
        <w:adjustRightInd w:val="0"/>
        <w:spacing w:line="276" w:lineRule="auto"/>
        <w:ind w:left="720" w:hanging="720"/>
        <w:rPr>
          <w:rFonts w:eastAsia="Calibri"/>
          <w:color w:val="000000" w:themeColor="text1"/>
        </w:rPr>
      </w:pPr>
      <w:r w:rsidRPr="00284A7C">
        <w:rPr>
          <w:rFonts w:eastAsia="Calibri"/>
          <w:color w:val="000000" w:themeColor="text1"/>
        </w:rPr>
        <w:t xml:space="preserve">Roland, </w:t>
      </w:r>
      <w:del w:id="604" w:author="Hayes, Katherine" w:date="2020-09-18T09:45:00Z">
        <w:r w:rsidRPr="00F3691B">
          <w:rPr>
            <w:rFonts w:eastAsia="Calibri"/>
          </w:rPr>
          <w:delText xml:space="preserve">CA., </w:delText>
        </w:r>
        <w:r w:rsidR="00C61123">
          <w:rPr>
            <w:rFonts w:eastAsia="Calibri"/>
          </w:rPr>
          <w:delText xml:space="preserve">JH </w:delText>
        </w:r>
        <w:r w:rsidRPr="00F3691B">
          <w:rPr>
            <w:rFonts w:eastAsia="Calibri"/>
          </w:rPr>
          <w:delText xml:space="preserve">Schmidt, and </w:delText>
        </w:r>
        <w:r w:rsidR="00C61123">
          <w:rPr>
            <w:rFonts w:eastAsia="Calibri"/>
          </w:rPr>
          <w:delText xml:space="preserve">EF </w:delText>
        </w:r>
        <w:r w:rsidRPr="00F3691B">
          <w:rPr>
            <w:rFonts w:eastAsia="Calibri"/>
          </w:rPr>
          <w:delText>Nicklen.</w:delText>
        </w:r>
      </w:del>
      <w:ins w:id="605" w:author="Hayes, Katherine" w:date="2020-09-18T09:45:00Z">
        <w:r w:rsidR="00E01578" w:rsidRPr="00284A7C">
          <w:rPr>
            <w:rFonts w:eastAsia="Calibri"/>
            <w:color w:val="000000" w:themeColor="text1"/>
          </w:rPr>
          <w:t>C. A., et al.</w:t>
        </w:r>
      </w:ins>
      <w:r w:rsidRPr="00284A7C">
        <w:rPr>
          <w:rFonts w:eastAsia="Calibri"/>
          <w:color w:val="000000" w:themeColor="text1"/>
        </w:rPr>
        <w:t xml:space="preserve"> </w:t>
      </w:r>
      <w:r w:rsidR="00862163" w:rsidRPr="00284A7C">
        <w:rPr>
          <w:rFonts w:eastAsia="Calibri"/>
          <w:color w:val="000000" w:themeColor="text1"/>
        </w:rPr>
        <w:t xml:space="preserve">2013. </w:t>
      </w:r>
      <w:r w:rsidRPr="00284A7C">
        <w:rPr>
          <w:rFonts w:eastAsia="Calibri"/>
          <w:color w:val="000000" w:themeColor="text1"/>
        </w:rPr>
        <w:t>Landscape‐scale patterns in tree occupancy and abundance in subarctic Alaska</w:t>
      </w:r>
      <w:del w:id="606" w:author="Hayes, Katherine" w:date="2020-09-18T09:45:00Z">
        <w:r w:rsidRPr="00F3691B">
          <w:rPr>
            <w:rFonts w:eastAsia="Calibri"/>
          </w:rPr>
          <w:delText>." </w:delText>
        </w:r>
      </w:del>
      <w:ins w:id="607" w:author="Hayes, Katherine" w:date="2020-09-18T09:45:00Z">
        <w:r w:rsidRPr="00284A7C">
          <w:rPr>
            <w:rFonts w:eastAsia="Calibri"/>
            <w:color w:val="000000" w:themeColor="text1"/>
          </w:rPr>
          <w:t>.</w:t>
        </w:r>
        <w:r w:rsidR="003C2324" w:rsidRPr="00284A7C">
          <w:rPr>
            <w:rFonts w:eastAsia="Calibri"/>
            <w:color w:val="000000" w:themeColor="text1"/>
          </w:rPr>
          <w:t xml:space="preserve"> </w:t>
        </w:r>
      </w:ins>
      <w:r w:rsidRPr="00284A7C">
        <w:rPr>
          <w:rFonts w:eastAsia="Calibri"/>
          <w:i/>
          <w:color w:val="000000" w:themeColor="text1"/>
        </w:rPr>
        <w:t>Ecological Monographs</w:t>
      </w:r>
      <w:r w:rsidRPr="00284A7C">
        <w:rPr>
          <w:rFonts w:eastAsia="Calibri"/>
          <w:color w:val="000000" w:themeColor="text1"/>
        </w:rPr>
        <w:t> 83</w:t>
      </w:r>
      <w:r w:rsidR="00862163" w:rsidRPr="00284A7C">
        <w:rPr>
          <w:rFonts w:eastAsia="Calibri"/>
          <w:color w:val="000000" w:themeColor="text1"/>
        </w:rPr>
        <w:t>(</w:t>
      </w:r>
      <w:r w:rsidRPr="00284A7C">
        <w:rPr>
          <w:rFonts w:eastAsia="Calibri"/>
          <w:color w:val="000000" w:themeColor="text1"/>
        </w:rPr>
        <w:t>1</w:t>
      </w:r>
      <w:r w:rsidR="00862163" w:rsidRPr="00284A7C">
        <w:rPr>
          <w:rFonts w:eastAsia="Calibri"/>
          <w:color w:val="000000" w:themeColor="text1"/>
        </w:rPr>
        <w:t>)</w:t>
      </w:r>
      <w:r w:rsidRPr="00284A7C">
        <w:rPr>
          <w:rFonts w:eastAsia="Calibri"/>
          <w:color w:val="000000" w:themeColor="text1"/>
        </w:rPr>
        <w:t>: 19-48.</w:t>
      </w:r>
    </w:p>
    <w:p w14:paraId="3BCD7381" w14:textId="40A1536E" w:rsidR="00813347" w:rsidRPr="00284A7C" w:rsidRDefault="00813347" w:rsidP="00931153">
      <w:pPr>
        <w:autoSpaceDE w:val="0"/>
        <w:autoSpaceDN w:val="0"/>
        <w:adjustRightInd w:val="0"/>
        <w:spacing w:line="276" w:lineRule="auto"/>
        <w:ind w:left="720" w:hanging="720"/>
        <w:rPr>
          <w:rFonts w:eastAsia="Calibri"/>
          <w:color w:val="000000" w:themeColor="text1"/>
        </w:rPr>
      </w:pPr>
      <w:r w:rsidRPr="00284A7C">
        <w:rPr>
          <w:rFonts w:eastAsia="Calibri"/>
          <w:color w:val="000000" w:themeColor="text1"/>
        </w:rPr>
        <w:t xml:space="preserve">Roland, </w:t>
      </w:r>
      <w:del w:id="608" w:author="Hayes, Katherine" w:date="2020-09-18T09:45:00Z">
        <w:r w:rsidRPr="00F3691B">
          <w:rPr>
            <w:rFonts w:eastAsia="Calibri"/>
          </w:rPr>
          <w:delText>CA</w:delText>
        </w:r>
      </w:del>
      <w:ins w:id="609" w:author="Hayes, Katherine" w:date="2020-09-18T09:45:00Z">
        <w:r w:rsidR="00E01578" w:rsidRPr="00284A7C">
          <w:rPr>
            <w:rFonts w:eastAsia="Calibri"/>
            <w:color w:val="000000" w:themeColor="text1"/>
          </w:rPr>
          <w:t>C. AA</w:t>
        </w:r>
      </w:ins>
      <w:r w:rsidRPr="00284A7C">
        <w:rPr>
          <w:rFonts w:eastAsia="Calibri"/>
          <w:color w:val="000000" w:themeColor="text1"/>
        </w:rPr>
        <w:t xml:space="preserve">., et al. </w:t>
      </w:r>
      <w:r w:rsidR="00862163" w:rsidRPr="00284A7C">
        <w:rPr>
          <w:rFonts w:eastAsia="Calibri"/>
          <w:color w:val="000000" w:themeColor="text1"/>
        </w:rPr>
        <w:t xml:space="preserve">2019. </w:t>
      </w:r>
      <w:r w:rsidRPr="00284A7C">
        <w:rPr>
          <w:rFonts w:eastAsia="Calibri"/>
          <w:color w:val="000000" w:themeColor="text1"/>
        </w:rPr>
        <w:t>Regional variation in interior Alaskan boreal forests is driven by fire disturbance, topography, and climate. </w:t>
      </w:r>
      <w:r w:rsidRPr="00284A7C">
        <w:rPr>
          <w:rFonts w:eastAsia="Calibri"/>
          <w:i/>
          <w:color w:val="000000" w:themeColor="text1"/>
        </w:rPr>
        <w:t>Ecological Monographs</w:t>
      </w:r>
      <w:r w:rsidRPr="00284A7C">
        <w:rPr>
          <w:rFonts w:eastAsia="Calibri"/>
          <w:color w:val="000000" w:themeColor="text1"/>
        </w:rPr>
        <w:t> </w:t>
      </w:r>
      <w:ins w:id="610" w:author="Hayes, Katherine" w:date="2020-09-18T09:45:00Z">
        <w:r w:rsidR="00E01578" w:rsidRPr="00284A7C">
          <w:rPr>
            <w:rFonts w:eastAsia="Calibri"/>
            <w:color w:val="000000" w:themeColor="text1"/>
          </w:rPr>
          <w:t xml:space="preserve">89(3): </w:t>
        </w:r>
      </w:ins>
      <w:r w:rsidRPr="00284A7C">
        <w:rPr>
          <w:rFonts w:eastAsia="Calibri"/>
          <w:color w:val="000000" w:themeColor="text1"/>
        </w:rPr>
        <w:t>e01369.</w:t>
      </w:r>
    </w:p>
    <w:p w14:paraId="33F73096" w14:textId="124939D7" w:rsidR="007636C0" w:rsidRPr="00284A7C" w:rsidRDefault="007636C0" w:rsidP="007636C0">
      <w:pPr>
        <w:autoSpaceDE w:val="0"/>
        <w:autoSpaceDN w:val="0"/>
        <w:adjustRightInd w:val="0"/>
        <w:spacing w:line="276" w:lineRule="auto"/>
        <w:ind w:left="720" w:hanging="720"/>
        <w:rPr>
          <w:rFonts w:eastAsia="Calibri"/>
          <w:color w:val="000000" w:themeColor="text1"/>
        </w:rPr>
      </w:pPr>
      <w:r w:rsidRPr="00284A7C">
        <w:rPr>
          <w:rFonts w:eastAsia="Calibri"/>
          <w:color w:val="000000" w:themeColor="text1"/>
        </w:rPr>
        <w:lastRenderedPageBreak/>
        <w:t xml:space="preserve">Rupp, </w:t>
      </w:r>
      <w:del w:id="611" w:author="Hayes, Katherine" w:date="2020-09-18T09:45:00Z">
        <w:r w:rsidRPr="00F3691B">
          <w:rPr>
            <w:rFonts w:eastAsia="Calibri"/>
          </w:rPr>
          <w:delText>T</w:delText>
        </w:r>
        <w:r w:rsidR="00C61123">
          <w:rPr>
            <w:rFonts w:eastAsia="Calibri"/>
          </w:rPr>
          <w:delText>S</w:delText>
        </w:r>
        <w:r w:rsidRPr="00F3691B">
          <w:rPr>
            <w:rFonts w:eastAsia="Calibri"/>
          </w:rPr>
          <w:delText>,</w:delText>
        </w:r>
      </w:del>
      <w:ins w:id="612" w:author="Hayes, Katherine" w:date="2020-09-18T09:45:00Z">
        <w:r w:rsidR="00E01578" w:rsidRPr="00284A7C">
          <w:rPr>
            <w:rFonts w:eastAsia="Calibri"/>
            <w:color w:val="000000" w:themeColor="text1"/>
          </w:rPr>
          <w:t>T. S.,</w:t>
        </w:r>
      </w:ins>
      <w:r w:rsidRPr="00284A7C">
        <w:rPr>
          <w:rFonts w:eastAsia="Calibri"/>
          <w:color w:val="000000" w:themeColor="text1"/>
        </w:rPr>
        <w:t xml:space="preserve"> et al. </w:t>
      </w:r>
      <w:r w:rsidR="00862163" w:rsidRPr="00284A7C">
        <w:rPr>
          <w:rFonts w:eastAsia="Calibri"/>
          <w:color w:val="000000" w:themeColor="text1"/>
        </w:rPr>
        <w:t xml:space="preserve">2002. </w:t>
      </w:r>
      <w:r w:rsidRPr="00284A7C">
        <w:rPr>
          <w:rFonts w:eastAsia="Calibri"/>
          <w:color w:val="000000" w:themeColor="text1"/>
        </w:rPr>
        <w:t>Modeling the impact of black spruce on the fire regime of Alaskan boreal forest</w:t>
      </w:r>
      <w:del w:id="613" w:author="Hayes, Katherine" w:date="2020-09-18T09:45:00Z">
        <w:r w:rsidRPr="00F3691B">
          <w:rPr>
            <w:rFonts w:eastAsia="Calibri"/>
          </w:rPr>
          <w:delText>."</w:delText>
        </w:r>
      </w:del>
      <w:ins w:id="614" w:author="Hayes, Katherine" w:date="2020-09-18T09:45:00Z">
        <w:r w:rsidRPr="00284A7C">
          <w:rPr>
            <w:rFonts w:eastAsia="Calibri"/>
            <w:color w:val="000000" w:themeColor="text1"/>
          </w:rPr>
          <w:t>.</w:t>
        </w:r>
      </w:ins>
      <w:r w:rsidRPr="00284A7C">
        <w:rPr>
          <w:rFonts w:eastAsia="Calibri"/>
          <w:color w:val="000000" w:themeColor="text1"/>
        </w:rPr>
        <w:t> </w:t>
      </w:r>
      <w:r w:rsidRPr="00284A7C">
        <w:rPr>
          <w:rFonts w:eastAsia="Calibri"/>
          <w:i/>
          <w:color w:val="000000" w:themeColor="text1"/>
        </w:rPr>
        <w:t>Climatic Change</w:t>
      </w:r>
      <w:r w:rsidRPr="00284A7C">
        <w:rPr>
          <w:rFonts w:eastAsia="Calibri"/>
          <w:color w:val="000000" w:themeColor="text1"/>
        </w:rPr>
        <w:t> 55</w:t>
      </w:r>
      <w:r w:rsidR="00862163" w:rsidRPr="00284A7C">
        <w:rPr>
          <w:rFonts w:eastAsia="Calibri"/>
          <w:color w:val="000000" w:themeColor="text1"/>
        </w:rPr>
        <w:t>(</w:t>
      </w:r>
      <w:r w:rsidRPr="00284A7C">
        <w:rPr>
          <w:rFonts w:eastAsia="Calibri"/>
          <w:color w:val="000000" w:themeColor="text1"/>
        </w:rPr>
        <w:t>1-2</w:t>
      </w:r>
      <w:r w:rsidR="00862163" w:rsidRPr="00284A7C">
        <w:rPr>
          <w:rFonts w:eastAsia="Calibri"/>
          <w:color w:val="000000" w:themeColor="text1"/>
        </w:rPr>
        <w:t>)</w:t>
      </w:r>
      <w:r w:rsidRPr="00284A7C">
        <w:rPr>
          <w:rFonts w:eastAsia="Calibri"/>
          <w:color w:val="000000" w:themeColor="text1"/>
        </w:rPr>
        <w:t>: 213-233.</w:t>
      </w:r>
    </w:p>
    <w:p w14:paraId="1FDBC0F0" w14:textId="7BD27B37" w:rsidR="00DA2DF2" w:rsidRPr="00284A7C" w:rsidRDefault="00DA2DF2" w:rsidP="00DA2DF2">
      <w:pPr>
        <w:autoSpaceDE w:val="0"/>
        <w:autoSpaceDN w:val="0"/>
        <w:adjustRightInd w:val="0"/>
        <w:spacing w:line="276" w:lineRule="auto"/>
        <w:ind w:left="720" w:hanging="720"/>
        <w:rPr>
          <w:rFonts w:eastAsia="Calibri"/>
          <w:color w:val="000000" w:themeColor="text1"/>
        </w:rPr>
      </w:pPr>
      <w:r w:rsidRPr="00284A7C">
        <w:rPr>
          <w:rFonts w:eastAsia="Calibri"/>
          <w:color w:val="000000" w:themeColor="text1"/>
        </w:rPr>
        <w:t xml:space="preserve">Scheffer, </w:t>
      </w:r>
      <w:r w:rsidR="00C61123" w:rsidRPr="00284A7C">
        <w:rPr>
          <w:rFonts w:eastAsia="Calibri"/>
          <w:color w:val="000000" w:themeColor="text1"/>
        </w:rPr>
        <w:t>M</w:t>
      </w:r>
      <w:del w:id="615" w:author="Hayes, Katherine" w:date="2020-09-18T09:45:00Z">
        <w:r w:rsidRPr="00DA2DF2">
          <w:rPr>
            <w:rFonts w:eastAsia="Calibri"/>
          </w:rPr>
          <w:delText>,</w:delText>
        </w:r>
      </w:del>
      <w:ins w:id="616" w:author="Hayes, Katherine" w:date="2020-09-18T09:45:00Z">
        <w:r w:rsidR="00E01578" w:rsidRPr="00284A7C">
          <w:rPr>
            <w:rFonts w:eastAsia="Calibri"/>
            <w:color w:val="000000" w:themeColor="text1"/>
          </w:rPr>
          <w:t>.,</w:t>
        </w:r>
      </w:ins>
      <w:r w:rsidRPr="00284A7C">
        <w:rPr>
          <w:rFonts w:eastAsia="Calibri"/>
          <w:color w:val="000000" w:themeColor="text1"/>
        </w:rPr>
        <w:t xml:space="preserve"> and </w:t>
      </w:r>
      <w:del w:id="617" w:author="Hayes, Katherine" w:date="2020-09-18T09:45:00Z">
        <w:r w:rsidR="00C61123">
          <w:rPr>
            <w:rFonts w:eastAsia="Calibri"/>
          </w:rPr>
          <w:delText>SR</w:delText>
        </w:r>
      </w:del>
      <w:ins w:id="618" w:author="Hayes, Katherine" w:date="2020-09-18T09:45:00Z">
        <w:r w:rsidR="00E01578" w:rsidRPr="00284A7C">
          <w:rPr>
            <w:rFonts w:eastAsia="Calibri"/>
            <w:color w:val="000000" w:themeColor="text1"/>
          </w:rPr>
          <w:t>S. R.</w:t>
        </w:r>
      </w:ins>
      <w:r w:rsidR="00C61123" w:rsidRPr="00284A7C">
        <w:rPr>
          <w:rFonts w:eastAsia="Calibri"/>
          <w:color w:val="000000" w:themeColor="text1"/>
        </w:rPr>
        <w:t xml:space="preserve"> </w:t>
      </w:r>
      <w:r w:rsidRPr="00284A7C">
        <w:rPr>
          <w:rFonts w:eastAsia="Calibri"/>
          <w:color w:val="000000" w:themeColor="text1"/>
        </w:rPr>
        <w:t xml:space="preserve">Carpenter. </w:t>
      </w:r>
      <w:r w:rsidR="00862163" w:rsidRPr="00284A7C">
        <w:rPr>
          <w:rFonts w:eastAsia="Calibri"/>
          <w:color w:val="000000" w:themeColor="text1"/>
        </w:rPr>
        <w:t xml:space="preserve">2003. </w:t>
      </w:r>
      <w:r w:rsidRPr="00284A7C">
        <w:rPr>
          <w:rFonts w:eastAsia="Calibri"/>
          <w:color w:val="000000" w:themeColor="text1"/>
        </w:rPr>
        <w:t>Catastrophic regime shifts in ecosystems: linking theory to observation</w:t>
      </w:r>
      <w:del w:id="619" w:author="Hayes, Katherine" w:date="2020-09-18T09:45:00Z">
        <w:r w:rsidRPr="00DA2DF2">
          <w:rPr>
            <w:rFonts w:eastAsia="Calibri"/>
          </w:rPr>
          <w:delText>."</w:delText>
        </w:r>
      </w:del>
      <w:ins w:id="620" w:author="Hayes, Katherine" w:date="2020-09-18T09:45:00Z">
        <w:r w:rsidRPr="00284A7C">
          <w:rPr>
            <w:rFonts w:eastAsia="Calibri"/>
            <w:color w:val="000000" w:themeColor="text1"/>
          </w:rPr>
          <w:t>.</w:t>
        </w:r>
      </w:ins>
      <w:r w:rsidRPr="00284A7C">
        <w:rPr>
          <w:rFonts w:eastAsia="Calibri"/>
          <w:color w:val="000000" w:themeColor="text1"/>
        </w:rPr>
        <w:t> </w:t>
      </w:r>
      <w:r w:rsidRPr="00284A7C">
        <w:rPr>
          <w:rFonts w:eastAsia="Calibri"/>
          <w:i/>
          <w:iCs/>
          <w:color w:val="000000" w:themeColor="text1"/>
        </w:rPr>
        <w:t>Trends in ecology &amp; evolution</w:t>
      </w:r>
      <w:r w:rsidRPr="00284A7C">
        <w:rPr>
          <w:rFonts w:eastAsia="Calibri"/>
          <w:color w:val="000000" w:themeColor="text1"/>
        </w:rPr>
        <w:t> 18</w:t>
      </w:r>
      <w:r w:rsidR="00862163" w:rsidRPr="00284A7C">
        <w:rPr>
          <w:rFonts w:eastAsia="Calibri"/>
          <w:color w:val="000000" w:themeColor="text1"/>
        </w:rPr>
        <w:t>(</w:t>
      </w:r>
      <w:r w:rsidRPr="00284A7C">
        <w:rPr>
          <w:rFonts w:eastAsia="Calibri"/>
          <w:color w:val="000000" w:themeColor="text1"/>
        </w:rPr>
        <w:t>12</w:t>
      </w:r>
      <w:r w:rsidR="00862163" w:rsidRPr="00284A7C">
        <w:rPr>
          <w:rFonts w:eastAsia="Calibri"/>
          <w:color w:val="000000" w:themeColor="text1"/>
        </w:rPr>
        <w:t>)</w:t>
      </w:r>
      <w:r w:rsidRPr="00284A7C">
        <w:rPr>
          <w:rFonts w:eastAsia="Calibri"/>
          <w:color w:val="000000" w:themeColor="text1"/>
        </w:rPr>
        <w:t>: 648-656.</w:t>
      </w:r>
    </w:p>
    <w:p w14:paraId="487DAB72" w14:textId="5FA8CFC1" w:rsidR="00825AB3" w:rsidRPr="00284A7C" w:rsidRDefault="00825AB3" w:rsidP="00825AB3">
      <w:pPr>
        <w:autoSpaceDE w:val="0"/>
        <w:autoSpaceDN w:val="0"/>
        <w:adjustRightInd w:val="0"/>
        <w:spacing w:line="276" w:lineRule="auto"/>
        <w:ind w:left="720" w:hanging="720"/>
        <w:rPr>
          <w:ins w:id="621" w:author="Hayes, Katherine" w:date="2020-09-18T09:45:00Z"/>
          <w:rFonts w:eastAsia="Calibri"/>
          <w:color w:val="000000" w:themeColor="text1"/>
        </w:rPr>
      </w:pPr>
      <w:ins w:id="622" w:author="Hayes, Katherine" w:date="2020-09-18T09:45:00Z">
        <w:r w:rsidRPr="00284A7C">
          <w:rPr>
            <w:rFonts w:eastAsia="Calibri"/>
            <w:color w:val="000000" w:themeColor="text1"/>
          </w:rPr>
          <w:t xml:space="preserve">Turner, M.G., </w:t>
        </w:r>
        <w:r w:rsidR="00E01578" w:rsidRPr="00284A7C">
          <w:rPr>
            <w:rFonts w:eastAsia="Calibri"/>
            <w:color w:val="000000" w:themeColor="text1"/>
          </w:rPr>
          <w:t>et al.</w:t>
        </w:r>
        <w:r w:rsidRPr="00284A7C">
          <w:rPr>
            <w:rFonts w:eastAsia="Calibri"/>
            <w:color w:val="000000" w:themeColor="text1"/>
          </w:rPr>
          <w:t xml:space="preserve"> 2019. Short-interval severe fire erodes the resilience of subalpine lodgepole pine forests. </w:t>
        </w:r>
        <w:r w:rsidRPr="00284A7C">
          <w:rPr>
            <w:rFonts w:eastAsia="Calibri"/>
            <w:i/>
            <w:iCs/>
            <w:color w:val="000000" w:themeColor="text1"/>
          </w:rPr>
          <w:t>Proceedings of the National Academy of Sciences</w:t>
        </w:r>
        <w:r w:rsidRPr="00284A7C">
          <w:rPr>
            <w:rFonts w:eastAsia="Calibri"/>
            <w:color w:val="000000" w:themeColor="text1"/>
          </w:rPr>
          <w:t> 116(23</w:t>
        </w:r>
        <w:r w:rsidR="00E01578" w:rsidRPr="00284A7C">
          <w:rPr>
            <w:rFonts w:eastAsia="Calibri"/>
            <w:color w:val="000000" w:themeColor="text1"/>
          </w:rPr>
          <w:t xml:space="preserve">): </w:t>
        </w:r>
        <w:r w:rsidRPr="00284A7C">
          <w:rPr>
            <w:rFonts w:eastAsia="Calibri"/>
            <w:color w:val="000000" w:themeColor="text1"/>
          </w:rPr>
          <w:t>11319-11328</w:t>
        </w:r>
      </w:ins>
    </w:p>
    <w:p w14:paraId="605E4D5D" w14:textId="1333E24F" w:rsidR="00C66314" w:rsidRPr="00284A7C" w:rsidRDefault="00C66314" w:rsidP="0071100D">
      <w:pPr>
        <w:autoSpaceDE w:val="0"/>
        <w:autoSpaceDN w:val="0"/>
        <w:adjustRightInd w:val="0"/>
        <w:spacing w:line="276" w:lineRule="auto"/>
        <w:ind w:left="720" w:hanging="720"/>
        <w:rPr>
          <w:rStyle w:val="Hyperlink"/>
          <w:rFonts w:eastAsia="Calibri"/>
          <w:color w:val="000000" w:themeColor="text1"/>
        </w:rPr>
      </w:pPr>
      <w:r w:rsidRPr="00284A7C">
        <w:rPr>
          <w:rFonts w:eastAsia="Calibri"/>
          <w:color w:val="000000" w:themeColor="text1"/>
        </w:rPr>
        <w:t>USGS</w:t>
      </w:r>
      <w:r w:rsidR="0071100D" w:rsidRPr="00284A7C">
        <w:rPr>
          <w:rFonts w:eastAsia="Calibri"/>
          <w:color w:val="000000" w:themeColor="text1"/>
        </w:rPr>
        <w:t xml:space="preserve"> National Geospatial Program</w:t>
      </w:r>
      <w:r w:rsidRPr="00284A7C">
        <w:rPr>
          <w:rFonts w:eastAsia="Calibri"/>
          <w:color w:val="000000" w:themeColor="text1"/>
        </w:rPr>
        <w:t xml:space="preserve">. </w:t>
      </w:r>
      <w:r w:rsidRPr="00284A7C">
        <w:rPr>
          <w:rFonts w:eastAsia="Calibri"/>
          <w:i/>
          <w:color w:val="000000" w:themeColor="text1"/>
        </w:rPr>
        <w:t>I</w:t>
      </w:r>
      <w:r w:rsidR="0071100D" w:rsidRPr="00284A7C">
        <w:rPr>
          <w:rFonts w:eastAsia="Calibri"/>
          <w:i/>
          <w:color w:val="000000" w:themeColor="text1"/>
        </w:rPr>
        <w:t>nterferometric Synthetic Ape</w:t>
      </w:r>
      <w:r w:rsidR="00862163" w:rsidRPr="00284A7C">
        <w:rPr>
          <w:rFonts w:eastAsia="Calibri"/>
          <w:i/>
          <w:color w:val="000000" w:themeColor="text1"/>
        </w:rPr>
        <w:t>r</w:t>
      </w:r>
      <w:r w:rsidR="0071100D" w:rsidRPr="00284A7C">
        <w:rPr>
          <w:rFonts w:eastAsia="Calibri"/>
          <w:i/>
          <w:color w:val="000000" w:themeColor="text1"/>
        </w:rPr>
        <w:t xml:space="preserve">ture Radar (IFSAR) </w:t>
      </w:r>
      <w:r w:rsidRPr="00284A7C">
        <w:rPr>
          <w:rFonts w:eastAsia="Calibri"/>
          <w:i/>
          <w:color w:val="000000" w:themeColor="text1"/>
        </w:rPr>
        <w:t>Alaska.</w:t>
      </w:r>
      <w:r w:rsidRPr="00284A7C">
        <w:rPr>
          <w:rFonts w:eastAsia="Calibri"/>
          <w:color w:val="000000" w:themeColor="text1"/>
        </w:rPr>
        <w:t xml:space="preserve"> </w:t>
      </w:r>
      <w:r w:rsidR="0071100D" w:rsidRPr="00284A7C">
        <w:rPr>
          <w:rFonts w:eastAsia="Calibri"/>
          <w:color w:val="000000" w:themeColor="text1"/>
        </w:rPr>
        <w:t>DEM. Accessed November</w:t>
      </w:r>
      <w:r w:rsidR="00862163" w:rsidRPr="00284A7C">
        <w:rPr>
          <w:rFonts w:eastAsia="Calibri"/>
          <w:color w:val="000000" w:themeColor="text1"/>
        </w:rPr>
        <w:t>.</w:t>
      </w:r>
      <w:r w:rsidR="0071100D" w:rsidRPr="00284A7C">
        <w:rPr>
          <w:rFonts w:eastAsia="Calibri"/>
          <w:color w:val="000000" w:themeColor="text1"/>
        </w:rPr>
        <w:t xml:space="preserve"> 2018. </w:t>
      </w:r>
      <w:hyperlink r:id="rId9" w:history="1">
        <w:r w:rsidR="0071100D" w:rsidRPr="00284A7C">
          <w:rPr>
            <w:rStyle w:val="Hyperlink"/>
            <w:rFonts w:eastAsia="Calibri"/>
            <w:color w:val="000000" w:themeColor="text1"/>
          </w:rPr>
          <w:t>https://catalog.data.gov/dataset/interferometric-synthetic-aperture-radar-ifsar-alaska</w:t>
        </w:r>
      </w:hyperlink>
      <w:r w:rsidR="00C8324F" w:rsidRPr="00284A7C">
        <w:rPr>
          <w:rStyle w:val="Hyperlink"/>
          <w:rFonts w:eastAsia="Calibri"/>
          <w:color w:val="000000" w:themeColor="text1"/>
        </w:rPr>
        <w:t>.</w:t>
      </w:r>
    </w:p>
    <w:tbl>
      <w:tblPr>
        <w:tblW w:w="7020" w:type="dxa"/>
        <w:shd w:val="clear" w:color="auto" w:fill="FFFFFF"/>
        <w:tblCellMar>
          <w:left w:w="0" w:type="dxa"/>
          <w:right w:w="0" w:type="dxa"/>
        </w:tblCellMar>
        <w:tblLook w:val="04A0" w:firstRow="1" w:lastRow="0" w:firstColumn="1" w:lastColumn="0" w:noHBand="0" w:noVBand="1"/>
      </w:tblPr>
      <w:tblGrid>
        <w:gridCol w:w="7020"/>
      </w:tblGrid>
      <w:tr w:rsidR="00284A7C" w:rsidRPr="00284A7C" w14:paraId="6655CA28" w14:textId="77777777" w:rsidTr="004F2C4F">
        <w:tc>
          <w:tcPr>
            <w:tcW w:w="7020" w:type="dxa"/>
            <w:shd w:val="clear" w:color="auto" w:fill="FFFFFF"/>
            <w:vAlign w:val="center"/>
            <w:hideMark/>
          </w:tcPr>
          <w:p w14:paraId="460C70F2" w14:textId="77777777" w:rsidR="004F2C4F" w:rsidRPr="00284A7C" w:rsidRDefault="004F2C4F" w:rsidP="004F2C4F">
            <w:pPr>
              <w:rPr>
                <w:color w:val="000000" w:themeColor="text1"/>
              </w:rPr>
            </w:pPr>
          </w:p>
        </w:tc>
      </w:tr>
    </w:tbl>
    <w:p w14:paraId="5E984E01" w14:textId="0DEEFE31" w:rsidR="004F2C4F" w:rsidRPr="00284A7C" w:rsidRDefault="004F2C4F" w:rsidP="004F2C4F">
      <w:pPr>
        <w:ind w:left="720" w:hanging="720"/>
        <w:rPr>
          <w:rStyle w:val="Hyperlink"/>
          <w:color w:val="000000" w:themeColor="text1"/>
        </w:rPr>
      </w:pPr>
      <w:r w:rsidRPr="00284A7C">
        <w:rPr>
          <w:color w:val="000000" w:themeColor="text1"/>
        </w:rPr>
        <w:t xml:space="preserve">Viereck, LA. </w:t>
      </w:r>
      <w:r w:rsidR="00862163" w:rsidRPr="00284A7C">
        <w:rPr>
          <w:color w:val="000000" w:themeColor="text1"/>
        </w:rPr>
        <w:t xml:space="preserve">1983. </w:t>
      </w:r>
      <w:r w:rsidRPr="00284A7C">
        <w:rPr>
          <w:color w:val="000000" w:themeColor="text1"/>
        </w:rPr>
        <w:t>The effects of fire in black spruce ecosystems of Alaska and northern Canada</w:t>
      </w:r>
      <w:ins w:id="623" w:author="Hayes, Katherine" w:date="2020-09-18T09:45:00Z">
        <w:r w:rsidRPr="00284A7C">
          <w:rPr>
            <w:color w:val="000000" w:themeColor="text1"/>
          </w:rPr>
          <w:t>. </w:t>
        </w:r>
        <w:r w:rsidR="00E01578" w:rsidRPr="00284A7C">
          <w:rPr>
            <w:color w:val="000000" w:themeColor="text1"/>
          </w:rPr>
          <w:t xml:space="preserve">Pages 210-220 </w:t>
        </w:r>
        <w:r w:rsidR="00E01578" w:rsidRPr="00284A7C">
          <w:rPr>
            <w:i/>
            <w:iCs/>
            <w:color w:val="000000" w:themeColor="text1"/>
          </w:rPr>
          <w:t xml:space="preserve">in </w:t>
        </w:r>
        <w:r w:rsidR="00E01578" w:rsidRPr="00284A7C">
          <w:rPr>
            <w:color w:val="000000" w:themeColor="text1"/>
          </w:rPr>
          <w:t>R.</w:t>
        </w:r>
      </w:ins>
      <w:moveToRangeStart w:id="624" w:author="Hayes, Katherine" w:date="2020-09-18T09:45:00Z" w:name="move51314726"/>
      <w:moveTo w:id="625" w:author="Hayes, Katherine" w:date="2020-09-18T09:45:00Z">
        <w:r w:rsidR="00E01578" w:rsidRPr="00284A7C">
          <w:rPr>
            <w:color w:val="000000" w:themeColor="text1"/>
          </w:rPr>
          <w:t xml:space="preserve"> W. </w:t>
        </w:r>
      </w:moveTo>
      <w:moveToRangeEnd w:id="624"/>
      <w:del w:id="626" w:author="Hayes, Katherine" w:date="2020-09-18T09:45:00Z">
        <w:r w:rsidRPr="00F3691B">
          <w:rPr>
            <w:color w:val="000000" w:themeColor="text1"/>
          </w:rPr>
          <w:delText>." </w:delText>
        </w:r>
      </w:del>
      <w:ins w:id="627" w:author="Hayes, Katherine" w:date="2020-09-18T09:45:00Z">
        <w:r w:rsidR="00E01578" w:rsidRPr="00284A7C">
          <w:rPr>
            <w:color w:val="000000" w:themeColor="text1"/>
          </w:rPr>
          <w:t xml:space="preserve">Weinm and D. A. MacLean, editors. </w:t>
        </w:r>
      </w:ins>
      <w:r w:rsidRPr="00284A7C">
        <w:rPr>
          <w:color w:val="000000" w:themeColor="text1"/>
        </w:rPr>
        <w:t>The role of fire in northern circumpolar ecosystems</w:t>
      </w:r>
      <w:del w:id="628" w:author="Hayes, Katherine" w:date="2020-09-18T09:45:00Z">
        <w:r w:rsidRPr="00F3691B">
          <w:rPr>
            <w:i/>
            <w:color w:val="000000" w:themeColor="text1"/>
          </w:rPr>
          <w:delText>,</w:delText>
        </w:r>
      </w:del>
      <w:ins w:id="629" w:author="Hayes, Katherine" w:date="2020-09-18T09:45:00Z">
        <w:r w:rsidR="00E01578" w:rsidRPr="00284A7C">
          <w:rPr>
            <w:iCs/>
            <w:color w:val="000000" w:themeColor="text1"/>
          </w:rPr>
          <w:t>.</w:t>
        </w:r>
      </w:ins>
      <w:r w:rsidRPr="00284A7C">
        <w:rPr>
          <w:color w:val="000000" w:themeColor="text1"/>
        </w:rPr>
        <w:t xml:space="preserve"> Wiley, New York</w:t>
      </w:r>
      <w:del w:id="630" w:author="Hayes, Katherine" w:date="2020-09-18T09:45:00Z">
        <w:r w:rsidRPr="00F3691B">
          <w:rPr>
            <w:i/>
            <w:color w:val="000000" w:themeColor="text1"/>
          </w:rPr>
          <w:delText>, USA</w:delText>
        </w:r>
        <w:r w:rsidR="00862163">
          <w:rPr>
            <w:color w:val="000000" w:themeColor="text1"/>
          </w:rPr>
          <w:delText>.</w:delText>
        </w:r>
        <w:r w:rsidRPr="00F3691B">
          <w:rPr>
            <w:color w:val="000000" w:themeColor="text1"/>
          </w:rPr>
          <w:delText xml:space="preserve"> 210-220</w:delText>
        </w:r>
      </w:del>
      <w:r w:rsidRPr="00284A7C">
        <w:rPr>
          <w:color w:val="000000" w:themeColor="text1"/>
        </w:rPr>
        <w:t>.</w:t>
      </w:r>
    </w:p>
    <w:p w14:paraId="2B2CC825" w14:textId="74D9526C" w:rsidR="00DA2DF2" w:rsidRPr="00284A7C" w:rsidRDefault="009C74B7" w:rsidP="004F7C23">
      <w:pPr>
        <w:ind w:left="720" w:hanging="720"/>
        <w:rPr>
          <w:color w:val="000000" w:themeColor="text1"/>
          <w:u w:val="single"/>
        </w:rPr>
      </w:pPr>
      <w:r w:rsidRPr="00284A7C">
        <w:rPr>
          <w:color w:val="000000" w:themeColor="text1"/>
        </w:rPr>
        <w:t xml:space="preserve">Western Regional Climate Center, 2020. Web. 22 March 2020. </w:t>
      </w:r>
      <w:hyperlink r:id="rId10" w:history="1">
        <w:r w:rsidRPr="00284A7C">
          <w:rPr>
            <w:color w:val="000000" w:themeColor="text1"/>
            <w:u w:val="single"/>
          </w:rPr>
          <w:t>https://wrcc.dri.edu/wraws/akF.html</w:t>
        </w:r>
      </w:hyperlink>
    </w:p>
    <w:p w14:paraId="33E0E4BD" w14:textId="249A4D15" w:rsidR="004F7C23" w:rsidRPr="00284A7C" w:rsidRDefault="004F7C23" w:rsidP="004F7C23">
      <w:pPr>
        <w:autoSpaceDE w:val="0"/>
        <w:autoSpaceDN w:val="0"/>
        <w:adjustRightInd w:val="0"/>
        <w:spacing w:line="276" w:lineRule="auto"/>
        <w:ind w:left="720" w:hanging="720"/>
        <w:rPr>
          <w:rFonts w:eastAsia="Calibri"/>
          <w:color w:val="000000" w:themeColor="text1"/>
        </w:rPr>
      </w:pPr>
      <w:r w:rsidRPr="00284A7C">
        <w:rPr>
          <w:rFonts w:eastAsia="Calibri"/>
          <w:color w:val="000000" w:themeColor="text1"/>
        </w:rPr>
        <w:t xml:space="preserve">Westerling, </w:t>
      </w:r>
      <w:del w:id="631" w:author="Hayes, Katherine" w:date="2020-09-18T09:45:00Z">
        <w:r w:rsidR="00C61123">
          <w:rPr>
            <w:rFonts w:eastAsia="Calibri"/>
          </w:rPr>
          <w:delText>A</w:delText>
        </w:r>
        <w:r w:rsidRPr="004F7C23">
          <w:rPr>
            <w:rFonts w:eastAsia="Calibri"/>
          </w:rPr>
          <w:delText>L</w:delText>
        </w:r>
      </w:del>
      <w:ins w:id="632" w:author="Hayes, Katherine" w:date="2020-09-18T09:45:00Z">
        <w:r w:rsidR="00E01578" w:rsidRPr="00284A7C">
          <w:rPr>
            <w:rFonts w:eastAsia="Calibri"/>
            <w:color w:val="000000" w:themeColor="text1"/>
          </w:rPr>
          <w:t>A. L</w:t>
        </w:r>
      </w:ins>
      <w:r w:rsidRPr="00284A7C">
        <w:rPr>
          <w:rFonts w:eastAsia="Calibri"/>
          <w:color w:val="000000" w:themeColor="text1"/>
        </w:rPr>
        <w:t xml:space="preserve">., et al. </w:t>
      </w:r>
      <w:r w:rsidR="00862163" w:rsidRPr="00284A7C">
        <w:rPr>
          <w:rFonts w:eastAsia="Calibri"/>
          <w:color w:val="000000" w:themeColor="text1"/>
        </w:rPr>
        <w:t xml:space="preserve">2011. </w:t>
      </w:r>
      <w:r w:rsidRPr="00284A7C">
        <w:rPr>
          <w:rFonts w:eastAsia="Calibri"/>
          <w:color w:val="000000" w:themeColor="text1"/>
        </w:rPr>
        <w:t>Continued warming could transform Greater Yellowstone fire regimes by mid-21st century. </w:t>
      </w:r>
      <w:r w:rsidRPr="00284A7C">
        <w:rPr>
          <w:rFonts w:eastAsia="Calibri"/>
          <w:i/>
          <w:iCs/>
          <w:color w:val="000000" w:themeColor="text1"/>
        </w:rPr>
        <w:t>Proceedings of the National Academy of Sciences</w:t>
      </w:r>
      <w:r w:rsidRPr="00284A7C">
        <w:rPr>
          <w:rFonts w:eastAsia="Calibri"/>
          <w:color w:val="000000" w:themeColor="text1"/>
        </w:rPr>
        <w:t> 108</w:t>
      </w:r>
      <w:r w:rsidR="00862163" w:rsidRPr="00284A7C">
        <w:rPr>
          <w:rFonts w:eastAsia="Calibri"/>
          <w:color w:val="000000" w:themeColor="text1"/>
        </w:rPr>
        <w:t>(32)</w:t>
      </w:r>
      <w:r w:rsidRPr="00284A7C">
        <w:rPr>
          <w:rFonts w:eastAsia="Calibri"/>
          <w:color w:val="000000" w:themeColor="text1"/>
        </w:rPr>
        <w:t>: 13165-13170.</w:t>
      </w:r>
    </w:p>
    <w:p w14:paraId="040699F2" w14:textId="4E8BE9B5" w:rsidR="006D3BF6" w:rsidRPr="00284A7C" w:rsidRDefault="006D3BF6" w:rsidP="004F7C23">
      <w:pPr>
        <w:autoSpaceDE w:val="0"/>
        <w:autoSpaceDN w:val="0"/>
        <w:adjustRightInd w:val="0"/>
        <w:spacing w:line="276" w:lineRule="auto"/>
        <w:ind w:left="720" w:hanging="720"/>
        <w:rPr>
          <w:rFonts w:eastAsia="Calibri"/>
          <w:color w:val="000000" w:themeColor="text1"/>
        </w:rPr>
      </w:pPr>
      <w:r w:rsidRPr="00284A7C">
        <w:rPr>
          <w:rFonts w:eastAsia="Calibri"/>
          <w:color w:val="000000" w:themeColor="text1"/>
        </w:rPr>
        <w:t xml:space="preserve">Whitman, </w:t>
      </w:r>
      <w:r w:rsidR="00C61123" w:rsidRPr="00284A7C">
        <w:rPr>
          <w:rFonts w:eastAsia="Calibri"/>
          <w:color w:val="000000" w:themeColor="text1"/>
        </w:rPr>
        <w:t>E</w:t>
      </w:r>
      <w:del w:id="633" w:author="Hayes, Katherine" w:date="2020-09-18T09:45:00Z">
        <w:r w:rsidRPr="00F3691B">
          <w:rPr>
            <w:rFonts w:eastAsia="Calibri"/>
          </w:rPr>
          <w:delText>,</w:delText>
        </w:r>
      </w:del>
      <w:ins w:id="634" w:author="Hayes, Katherine" w:date="2020-09-18T09:45:00Z">
        <w:r w:rsidR="00E01578" w:rsidRPr="00284A7C">
          <w:rPr>
            <w:rFonts w:eastAsia="Calibri"/>
            <w:color w:val="000000" w:themeColor="text1"/>
          </w:rPr>
          <w:t>.,</w:t>
        </w:r>
      </w:ins>
      <w:r w:rsidRPr="00284A7C">
        <w:rPr>
          <w:rFonts w:eastAsia="Calibri"/>
          <w:color w:val="000000" w:themeColor="text1"/>
        </w:rPr>
        <w:t xml:space="preserve"> et al. </w:t>
      </w:r>
      <w:r w:rsidR="00862163" w:rsidRPr="00284A7C">
        <w:rPr>
          <w:rFonts w:eastAsia="Calibri"/>
          <w:color w:val="000000" w:themeColor="text1"/>
        </w:rPr>
        <w:t xml:space="preserve">2018. </w:t>
      </w:r>
      <w:r w:rsidRPr="00284A7C">
        <w:rPr>
          <w:rFonts w:eastAsia="Calibri"/>
          <w:color w:val="000000" w:themeColor="text1"/>
        </w:rPr>
        <w:t>Topoedaphic and forest controls on post-fire vegetation assemblies are modified by fire history and burn severity in the Northwestern Canadian Boreal Forest. </w:t>
      </w:r>
      <w:r w:rsidRPr="00284A7C">
        <w:rPr>
          <w:rFonts w:eastAsia="Calibri"/>
          <w:i/>
          <w:color w:val="000000" w:themeColor="text1"/>
        </w:rPr>
        <w:t>Forests</w:t>
      </w:r>
      <w:r w:rsidRPr="00284A7C">
        <w:rPr>
          <w:rFonts w:eastAsia="Calibri"/>
          <w:color w:val="000000" w:themeColor="text1"/>
        </w:rPr>
        <w:t> 9</w:t>
      </w:r>
      <w:r w:rsidR="00862163" w:rsidRPr="00284A7C">
        <w:rPr>
          <w:rFonts w:eastAsia="Calibri"/>
          <w:color w:val="000000" w:themeColor="text1"/>
        </w:rPr>
        <w:t>(3)</w:t>
      </w:r>
      <w:r w:rsidRPr="00284A7C">
        <w:rPr>
          <w:rFonts w:eastAsia="Calibri"/>
          <w:color w:val="000000" w:themeColor="text1"/>
        </w:rPr>
        <w:t>: 151.</w:t>
      </w:r>
    </w:p>
    <w:p w14:paraId="3F063544" w14:textId="3583BEA2" w:rsidR="004F2C4F" w:rsidRPr="00284A7C" w:rsidRDefault="004F2C4F" w:rsidP="004F2C4F">
      <w:pPr>
        <w:autoSpaceDE w:val="0"/>
        <w:autoSpaceDN w:val="0"/>
        <w:adjustRightInd w:val="0"/>
        <w:spacing w:line="276" w:lineRule="auto"/>
        <w:ind w:left="720" w:hanging="720"/>
        <w:rPr>
          <w:rFonts w:eastAsia="Calibri"/>
          <w:color w:val="000000" w:themeColor="text1"/>
        </w:rPr>
      </w:pPr>
      <w:r w:rsidRPr="00284A7C">
        <w:rPr>
          <w:rFonts w:eastAsia="Calibri"/>
          <w:color w:val="000000" w:themeColor="text1"/>
        </w:rPr>
        <w:t xml:space="preserve">Whitman, </w:t>
      </w:r>
      <w:r w:rsidR="00C61123" w:rsidRPr="00284A7C">
        <w:rPr>
          <w:rFonts w:eastAsia="Calibri"/>
          <w:color w:val="000000" w:themeColor="text1"/>
        </w:rPr>
        <w:t>E</w:t>
      </w:r>
      <w:del w:id="635" w:author="Hayes, Katherine" w:date="2020-09-18T09:45:00Z">
        <w:r w:rsidRPr="00F3691B">
          <w:rPr>
            <w:rFonts w:eastAsia="Calibri"/>
          </w:rPr>
          <w:delText>,</w:delText>
        </w:r>
      </w:del>
      <w:ins w:id="636" w:author="Hayes, Katherine" w:date="2020-09-18T09:45:00Z">
        <w:r w:rsidR="00E01578" w:rsidRPr="00284A7C">
          <w:rPr>
            <w:rFonts w:eastAsia="Calibri"/>
            <w:color w:val="000000" w:themeColor="text1"/>
          </w:rPr>
          <w:t>.,</w:t>
        </w:r>
      </w:ins>
      <w:r w:rsidRPr="00284A7C">
        <w:rPr>
          <w:rFonts w:eastAsia="Calibri"/>
          <w:color w:val="000000" w:themeColor="text1"/>
        </w:rPr>
        <w:t xml:space="preserve"> et al. </w:t>
      </w:r>
      <w:r w:rsidR="00C61123" w:rsidRPr="00284A7C">
        <w:rPr>
          <w:rFonts w:eastAsia="Calibri"/>
          <w:color w:val="000000" w:themeColor="text1"/>
        </w:rPr>
        <w:t xml:space="preserve">2019. </w:t>
      </w:r>
      <w:r w:rsidRPr="00284A7C">
        <w:rPr>
          <w:rFonts w:eastAsia="Calibri"/>
          <w:color w:val="000000" w:themeColor="text1"/>
        </w:rPr>
        <w:t>Short-interval wildfire and drought overwhelm boreal forest resilience</w:t>
      </w:r>
      <w:del w:id="637" w:author="Hayes, Katherine" w:date="2020-09-18T09:45:00Z">
        <w:r w:rsidRPr="00F3691B">
          <w:rPr>
            <w:rFonts w:eastAsia="Calibri"/>
          </w:rPr>
          <w:delText>."</w:delText>
        </w:r>
      </w:del>
      <w:ins w:id="638" w:author="Hayes, Katherine" w:date="2020-09-18T09:45:00Z">
        <w:r w:rsidRPr="00284A7C">
          <w:rPr>
            <w:rFonts w:eastAsia="Calibri"/>
            <w:color w:val="000000" w:themeColor="text1"/>
          </w:rPr>
          <w:t>.</w:t>
        </w:r>
      </w:ins>
      <w:r w:rsidRPr="00284A7C">
        <w:rPr>
          <w:rFonts w:eastAsia="Calibri"/>
          <w:color w:val="000000" w:themeColor="text1"/>
        </w:rPr>
        <w:t> </w:t>
      </w:r>
      <w:r w:rsidRPr="00284A7C">
        <w:rPr>
          <w:rFonts w:eastAsia="Calibri"/>
          <w:i/>
          <w:color w:val="000000" w:themeColor="text1"/>
        </w:rPr>
        <w:t>Scientific Reports</w:t>
      </w:r>
      <w:r w:rsidRPr="00284A7C">
        <w:rPr>
          <w:rFonts w:eastAsia="Calibri"/>
          <w:color w:val="000000" w:themeColor="text1"/>
        </w:rPr>
        <w:t> 9</w:t>
      </w:r>
      <w:r w:rsidR="00C61123" w:rsidRPr="00284A7C">
        <w:rPr>
          <w:rFonts w:eastAsia="Calibri"/>
          <w:color w:val="000000" w:themeColor="text1"/>
        </w:rPr>
        <w:t>(</w:t>
      </w:r>
      <w:r w:rsidRPr="00284A7C">
        <w:rPr>
          <w:rFonts w:eastAsia="Calibri"/>
          <w:color w:val="000000" w:themeColor="text1"/>
        </w:rPr>
        <w:t>1</w:t>
      </w:r>
      <w:r w:rsidR="00C61123" w:rsidRPr="00284A7C">
        <w:rPr>
          <w:rFonts w:eastAsia="Calibri"/>
          <w:color w:val="000000" w:themeColor="text1"/>
        </w:rPr>
        <w:t>)</w:t>
      </w:r>
      <w:r w:rsidRPr="00284A7C">
        <w:rPr>
          <w:rFonts w:eastAsia="Calibri"/>
          <w:color w:val="000000" w:themeColor="text1"/>
        </w:rPr>
        <w:t>: 1-12.</w:t>
      </w:r>
    </w:p>
    <w:p w14:paraId="4F80AEEE" w14:textId="21CD01ED" w:rsidR="004F2C4F" w:rsidRPr="00284A7C" w:rsidRDefault="004F2C4F" w:rsidP="004F2C4F">
      <w:pPr>
        <w:autoSpaceDE w:val="0"/>
        <w:autoSpaceDN w:val="0"/>
        <w:adjustRightInd w:val="0"/>
        <w:spacing w:line="276" w:lineRule="auto"/>
        <w:ind w:left="720" w:hanging="720"/>
        <w:rPr>
          <w:rFonts w:eastAsia="Calibri"/>
          <w:color w:val="000000" w:themeColor="text1"/>
        </w:rPr>
      </w:pPr>
      <w:r w:rsidRPr="00284A7C">
        <w:rPr>
          <w:rFonts w:eastAsia="Calibri"/>
          <w:color w:val="000000" w:themeColor="text1"/>
        </w:rPr>
        <w:t xml:space="preserve">Yarie, </w:t>
      </w:r>
      <w:r w:rsidR="00C61123" w:rsidRPr="00284A7C">
        <w:rPr>
          <w:rFonts w:eastAsia="Calibri"/>
          <w:color w:val="000000" w:themeColor="text1"/>
        </w:rPr>
        <w:t>J</w:t>
      </w:r>
      <w:r w:rsidRPr="00284A7C">
        <w:rPr>
          <w:rFonts w:eastAsia="Calibri"/>
          <w:color w:val="000000" w:themeColor="text1"/>
        </w:rPr>
        <w:t xml:space="preserve">. </w:t>
      </w:r>
      <w:r w:rsidR="00C61123" w:rsidRPr="00284A7C">
        <w:rPr>
          <w:rFonts w:eastAsia="Calibri"/>
          <w:color w:val="000000" w:themeColor="text1"/>
        </w:rPr>
        <w:t xml:space="preserve">1981. </w:t>
      </w:r>
      <w:r w:rsidRPr="00284A7C">
        <w:rPr>
          <w:rFonts w:eastAsia="Calibri"/>
          <w:color w:val="000000" w:themeColor="text1"/>
        </w:rPr>
        <w:t>Forest fire cycles and life tables: a case study from interior Alaska. </w:t>
      </w:r>
      <w:r w:rsidRPr="00284A7C">
        <w:rPr>
          <w:rFonts w:eastAsia="Calibri"/>
          <w:i/>
          <w:color w:val="000000" w:themeColor="text1"/>
        </w:rPr>
        <w:t>Canadian Journal of Forest Research</w:t>
      </w:r>
      <w:r w:rsidRPr="00284A7C">
        <w:rPr>
          <w:rFonts w:eastAsia="Calibri"/>
          <w:color w:val="000000" w:themeColor="text1"/>
        </w:rPr>
        <w:t> 11</w:t>
      </w:r>
      <w:r w:rsidR="00C61123" w:rsidRPr="00284A7C">
        <w:rPr>
          <w:rFonts w:eastAsia="Calibri"/>
          <w:color w:val="000000" w:themeColor="text1"/>
        </w:rPr>
        <w:t>(</w:t>
      </w:r>
      <w:r w:rsidRPr="00284A7C">
        <w:rPr>
          <w:rFonts w:eastAsia="Calibri"/>
          <w:color w:val="000000" w:themeColor="text1"/>
        </w:rPr>
        <w:t>3</w:t>
      </w:r>
      <w:r w:rsidR="00C61123" w:rsidRPr="00284A7C">
        <w:rPr>
          <w:rFonts w:eastAsia="Calibri"/>
          <w:color w:val="000000" w:themeColor="text1"/>
        </w:rPr>
        <w:t>):</w:t>
      </w:r>
      <w:r w:rsidRPr="00284A7C">
        <w:rPr>
          <w:rFonts w:eastAsia="Calibri"/>
          <w:color w:val="000000" w:themeColor="text1"/>
        </w:rPr>
        <w:t xml:space="preserve"> 554-562.</w:t>
      </w:r>
    </w:p>
    <w:p w14:paraId="5E6FC100" w14:textId="02CCB4FA" w:rsidR="00270A95" w:rsidRPr="00284A7C" w:rsidRDefault="00972031" w:rsidP="008A11A3">
      <w:pPr>
        <w:ind w:left="720" w:hanging="720"/>
        <w:rPr>
          <w:color w:val="000000" w:themeColor="text1"/>
        </w:rPr>
      </w:pPr>
      <w:r w:rsidRPr="00284A7C">
        <w:rPr>
          <w:color w:val="000000" w:themeColor="text1"/>
        </w:rPr>
        <w:t xml:space="preserve">Zasada, </w:t>
      </w:r>
      <w:del w:id="639" w:author="Hayes, Katherine" w:date="2020-09-18T09:45:00Z">
        <w:r w:rsidR="00C61123">
          <w:delText>J</w:delText>
        </w:r>
        <w:r w:rsidRPr="00F3691B">
          <w:delText>C</w:delText>
        </w:r>
      </w:del>
      <w:ins w:id="640" w:author="Hayes, Katherine" w:date="2020-09-18T09:45:00Z">
        <w:r w:rsidR="00E01578" w:rsidRPr="00284A7C">
          <w:rPr>
            <w:color w:val="000000" w:themeColor="text1"/>
          </w:rPr>
          <w:t>J. C</w:t>
        </w:r>
      </w:ins>
      <w:r w:rsidRPr="00284A7C">
        <w:rPr>
          <w:color w:val="000000" w:themeColor="text1"/>
        </w:rPr>
        <w:t xml:space="preserve">. </w:t>
      </w:r>
      <w:r w:rsidR="00C61123" w:rsidRPr="00284A7C">
        <w:rPr>
          <w:color w:val="000000" w:themeColor="text1"/>
        </w:rPr>
        <w:t xml:space="preserve">1971. </w:t>
      </w:r>
      <w:r w:rsidRPr="00284A7C">
        <w:rPr>
          <w:color w:val="000000" w:themeColor="text1"/>
        </w:rPr>
        <w:t>Natural regeneration of interior Alaska forests-seed, seedbed, and vegetative reproduction considerations</w:t>
      </w:r>
      <w:del w:id="641" w:author="Hayes, Katherine" w:date="2020-09-18T09:45:00Z">
        <w:r w:rsidRPr="00F3691B">
          <w:delText>."</w:delText>
        </w:r>
      </w:del>
      <w:ins w:id="642" w:author="Hayes, Katherine" w:date="2020-09-18T09:45:00Z">
        <w:r w:rsidRPr="00284A7C">
          <w:rPr>
            <w:color w:val="000000" w:themeColor="text1"/>
          </w:rPr>
          <w:t>.</w:t>
        </w:r>
      </w:ins>
      <w:r w:rsidRPr="00284A7C">
        <w:rPr>
          <w:color w:val="000000" w:themeColor="text1"/>
        </w:rPr>
        <w:t> </w:t>
      </w:r>
      <w:r w:rsidRPr="00284A7C">
        <w:rPr>
          <w:i/>
          <w:color w:val="000000" w:themeColor="text1"/>
        </w:rPr>
        <w:t>Proceedings, fire in the northern environment. USDA Forest Service, Pacific Northwest Forest Range Experimental Station, Portland, OR</w:t>
      </w:r>
      <w:r w:rsidRPr="00284A7C">
        <w:rPr>
          <w:color w:val="000000" w:themeColor="text1"/>
        </w:rPr>
        <w:t>: 231-246.</w:t>
      </w:r>
      <w:r w:rsidR="00387F6C" w:rsidRPr="00284A7C">
        <w:rPr>
          <w:bCs/>
          <w:color w:val="000000" w:themeColor="text1"/>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531"/>
        <w:gridCol w:w="797"/>
        <w:gridCol w:w="126"/>
        <w:gridCol w:w="126"/>
        <w:gridCol w:w="507"/>
        <w:gridCol w:w="162"/>
        <w:gridCol w:w="423"/>
        <w:gridCol w:w="423"/>
        <w:gridCol w:w="703"/>
        <w:gridCol w:w="126"/>
        <w:gridCol w:w="377"/>
        <w:gridCol w:w="468"/>
        <w:gridCol w:w="377"/>
        <w:gridCol w:w="579"/>
        <w:gridCol w:w="126"/>
        <w:gridCol w:w="446"/>
        <w:gridCol w:w="583"/>
        <w:gridCol w:w="126"/>
        <w:gridCol w:w="446"/>
        <w:gridCol w:w="521"/>
        <w:gridCol w:w="126"/>
        <w:gridCol w:w="377"/>
        <w:gridCol w:w="383"/>
      </w:tblGrid>
      <w:tr w:rsidR="00284A7C" w:rsidRPr="00284A7C" w14:paraId="45608999" w14:textId="77777777" w:rsidTr="00073C60">
        <w:trPr>
          <w:gridAfter w:val="1"/>
          <w:wAfter w:w="970" w:type="dxa"/>
        </w:trPr>
        <w:tc>
          <w:tcPr>
            <w:tcW w:w="8380" w:type="dxa"/>
            <w:gridSpan w:val="23"/>
            <w:tcBorders>
              <w:bottom w:val="single" w:sz="8" w:space="0" w:color="auto"/>
            </w:tcBorders>
            <w:vAlign w:val="center"/>
          </w:tcPr>
          <w:p w14:paraId="2340E767" w14:textId="1B64BC08" w:rsidR="00C66256" w:rsidRPr="00284A7C" w:rsidRDefault="00C66256" w:rsidP="00C66256">
            <w:pPr>
              <w:autoSpaceDE w:val="0"/>
              <w:autoSpaceDN w:val="0"/>
              <w:adjustRightInd w:val="0"/>
              <w:rPr>
                <w:bCs/>
                <w:color w:val="000000" w:themeColor="text1"/>
              </w:rPr>
            </w:pPr>
            <w:r w:rsidRPr="00284A7C">
              <w:rPr>
                <w:bCs/>
                <w:color w:val="000000" w:themeColor="text1"/>
              </w:rPr>
              <w:lastRenderedPageBreak/>
              <w:t xml:space="preserve">Table 1. Parameters of </w:t>
            </w:r>
            <w:del w:id="643" w:author="Hayes, Katherine" w:date="2020-09-18T09:45:00Z">
              <w:r w:rsidR="00387F6C" w:rsidRPr="00F3691B">
                <w:rPr>
                  <w:bCs/>
                  <w:color w:val="000000" w:themeColor="text1"/>
                </w:rPr>
                <w:delText>fire-</w:delText>
              </w:r>
            </w:del>
            <w:ins w:id="644" w:author="Hayes, Katherine" w:date="2020-09-18T09:45:00Z">
              <w:r w:rsidRPr="00284A7C">
                <w:rPr>
                  <w:bCs/>
                  <w:color w:val="000000" w:themeColor="text1"/>
                </w:rPr>
                <w:t xml:space="preserve">negative binomial generalized linear models of </w:t>
              </w:r>
            </w:ins>
            <w:r w:rsidRPr="00284A7C">
              <w:rPr>
                <w:bCs/>
                <w:color w:val="000000" w:themeColor="text1"/>
              </w:rPr>
              <w:t xml:space="preserve">regeneration </w:t>
            </w:r>
            <w:del w:id="645" w:author="Hayes, Katherine" w:date="2020-09-18T09:45:00Z">
              <w:r w:rsidR="00387F6C" w:rsidRPr="00F3691B">
                <w:rPr>
                  <w:bCs/>
                  <w:color w:val="000000" w:themeColor="text1"/>
                </w:rPr>
                <w:delText xml:space="preserve">models (regen = </w:delText>
              </w:r>
            </w:del>
            <w:ins w:id="646" w:author="Hayes, Katherine" w:date="2020-09-18T09:45:00Z">
              <w:r w:rsidRPr="00284A7C">
                <w:rPr>
                  <w:bCs/>
                  <w:color w:val="000000" w:themeColor="text1"/>
                </w:rPr>
                <w:t>density (stems/ha)</w:t>
              </w:r>
              <w:r w:rsidR="00085E47" w:rsidRPr="00284A7C">
                <w:rPr>
                  <w:bCs/>
                  <w:color w:val="000000" w:themeColor="text1"/>
                </w:rPr>
                <w:t xml:space="preserve"> with a log link function. Models are structured as Density = Fire + Position + (Fire * Position). Number of </w:t>
              </w:r>
            </w:ins>
            <w:r w:rsidR="00085E47" w:rsidRPr="00284A7C">
              <w:rPr>
                <w:bCs/>
                <w:color w:val="000000" w:themeColor="text1"/>
              </w:rPr>
              <w:t xml:space="preserve">fires </w:t>
            </w:r>
            <w:del w:id="647" w:author="Hayes, Katherine" w:date="2020-09-18T09:45:00Z">
              <w:r w:rsidR="00387F6C" w:rsidRPr="00F3691B">
                <w:rPr>
                  <w:bCs/>
                  <w:color w:val="000000" w:themeColor="text1"/>
                </w:rPr>
                <w:delText>+ (1 |</w:delText>
              </w:r>
            </w:del>
            <w:ins w:id="648" w:author="Hayes, Katherine" w:date="2020-09-18T09:45:00Z">
              <w:r w:rsidR="00085E47" w:rsidRPr="00284A7C">
                <w:rPr>
                  <w:bCs/>
                  <w:color w:val="000000" w:themeColor="text1"/>
                </w:rPr>
                <w:t>modeled as a factor. “</w:t>
              </w:r>
              <w:r w:rsidRPr="00284A7C">
                <w:rPr>
                  <w:bCs/>
                  <w:color w:val="000000" w:themeColor="text1"/>
                </w:rPr>
                <w:t>Position” refers to</w:t>
              </w:r>
            </w:ins>
            <w:r w:rsidRPr="00284A7C">
              <w:rPr>
                <w:bCs/>
                <w:color w:val="000000" w:themeColor="text1"/>
              </w:rPr>
              <w:t xml:space="preserve"> topographic position</w:t>
            </w:r>
            <w:del w:id="649" w:author="Hayes, Katherine" w:date="2020-09-18T09:45:00Z">
              <w:r w:rsidR="00387F6C" w:rsidRPr="00F3691B">
                <w:rPr>
                  <w:bCs/>
                  <w:color w:val="000000" w:themeColor="text1"/>
                </w:rPr>
                <w:delText>)) with bootstrapped CI, df and p-values based on Wald approximation. Effects of fire and topographic position on post-fire density (stems/Ha) and basal area (m</w:delText>
              </w:r>
              <w:r w:rsidR="00387F6C" w:rsidRPr="00F3691B">
                <w:rPr>
                  <w:bCs/>
                  <w:color w:val="000000" w:themeColor="text1"/>
                  <w:vertAlign w:val="superscript"/>
                </w:rPr>
                <w:delText>2</w:delText>
              </w:r>
              <w:r w:rsidR="00387F6C" w:rsidRPr="00F3691B">
                <w:rPr>
                  <w:bCs/>
                  <w:color w:val="000000" w:themeColor="text1"/>
                </w:rPr>
                <w:delText>/Ha) of conifer and deciduous trees. Significant p-values shown in bold.</w:delText>
              </w:r>
            </w:del>
            <w:ins w:id="650" w:author="Hayes, Katherine" w:date="2020-09-18T09:45:00Z">
              <w:r w:rsidRPr="00284A7C">
                <w:rPr>
                  <w:bCs/>
                  <w:color w:val="000000" w:themeColor="text1"/>
                </w:rPr>
                <w:t xml:space="preserve">. </w:t>
              </w:r>
            </w:ins>
          </w:p>
          <w:p w14:paraId="1F100A1C" w14:textId="55B887DC" w:rsidR="00C66256" w:rsidRPr="00284A7C" w:rsidRDefault="00C66256" w:rsidP="00C66256">
            <w:pPr>
              <w:autoSpaceDE w:val="0"/>
              <w:autoSpaceDN w:val="0"/>
              <w:adjustRightInd w:val="0"/>
              <w:rPr>
                <w:bCs/>
                <w:color w:val="000000" w:themeColor="text1"/>
              </w:rPr>
            </w:pPr>
          </w:p>
        </w:tc>
      </w:tr>
      <w:tr w:rsidR="00284A7C" w:rsidRPr="00284A7C" w14:paraId="71018852" w14:textId="77777777" w:rsidTr="00C66256">
        <w:trPr>
          <w:gridAfter w:val="1"/>
          <w:wAfter w:w="970" w:type="dxa"/>
        </w:trPr>
        <w:tc>
          <w:tcPr>
            <w:tcW w:w="990" w:type="dxa"/>
            <w:tcBorders>
              <w:bottom w:val="single" w:sz="8" w:space="0" w:color="auto"/>
            </w:tcBorders>
            <w:vAlign w:val="center"/>
          </w:tcPr>
          <w:p w14:paraId="1F06528D" w14:textId="77777777" w:rsidR="00C66256" w:rsidRPr="00284A7C" w:rsidRDefault="00C66256" w:rsidP="00C66256">
            <w:pPr>
              <w:autoSpaceDE w:val="0"/>
              <w:autoSpaceDN w:val="0"/>
              <w:adjustRightInd w:val="0"/>
              <w:spacing w:line="360" w:lineRule="auto"/>
              <w:jc w:val="center"/>
              <w:rPr>
                <w:bCs/>
                <w:color w:val="000000" w:themeColor="text1"/>
                <w:sz w:val="22"/>
              </w:rPr>
            </w:pPr>
            <w:r w:rsidRPr="00284A7C">
              <w:rPr>
                <w:bCs/>
                <w:color w:val="000000" w:themeColor="text1"/>
                <w:sz w:val="22"/>
              </w:rPr>
              <w:t>Metric</w:t>
            </w:r>
          </w:p>
        </w:tc>
        <w:tc>
          <w:tcPr>
            <w:tcW w:w="1056" w:type="dxa"/>
            <w:tcBorders>
              <w:bottom w:val="single" w:sz="8" w:space="0" w:color="auto"/>
            </w:tcBorders>
            <w:cellDel w:id="651" w:author="Hayes, Katherine" w:date="2020-09-18T09:45:00Z"/>
          </w:tcPr>
          <w:p w14:paraId="5099AB23" w14:textId="77777777" w:rsidR="00387F6C" w:rsidRPr="00F3691B" w:rsidRDefault="00387F6C" w:rsidP="00387F6C">
            <w:pPr>
              <w:autoSpaceDE w:val="0"/>
              <w:autoSpaceDN w:val="0"/>
              <w:adjustRightInd w:val="0"/>
              <w:spacing w:line="360" w:lineRule="auto"/>
              <w:jc w:val="center"/>
              <w:rPr>
                <w:bCs/>
                <w:sz w:val="22"/>
              </w:rPr>
            </w:pPr>
            <w:del w:id="652" w:author="Hayes, Katherine" w:date="2020-09-18T09:45:00Z">
              <w:r w:rsidRPr="00F3691B">
                <w:rPr>
                  <w:bCs/>
                  <w:sz w:val="22"/>
                </w:rPr>
                <w:delText>Division</w:delText>
              </w:r>
            </w:del>
          </w:p>
        </w:tc>
        <w:tc>
          <w:tcPr>
            <w:tcW w:w="1776" w:type="dxa"/>
            <w:gridSpan w:val="7"/>
            <w:tcBorders>
              <w:bottom w:val="single" w:sz="8" w:space="0" w:color="auto"/>
            </w:tcBorders>
            <w:vAlign w:val="center"/>
          </w:tcPr>
          <w:p w14:paraId="3247353B" w14:textId="29A9B48F" w:rsidR="00C66256" w:rsidRPr="00284A7C" w:rsidRDefault="00C66256" w:rsidP="00C66256">
            <w:pPr>
              <w:autoSpaceDE w:val="0"/>
              <w:autoSpaceDN w:val="0"/>
              <w:adjustRightInd w:val="0"/>
              <w:spacing w:line="360" w:lineRule="auto"/>
              <w:jc w:val="center"/>
              <w:rPr>
                <w:bCs/>
                <w:color w:val="000000" w:themeColor="text1"/>
                <w:sz w:val="22"/>
              </w:rPr>
            </w:pPr>
            <w:r w:rsidRPr="00284A7C">
              <w:rPr>
                <w:bCs/>
                <w:color w:val="000000" w:themeColor="text1"/>
                <w:sz w:val="22"/>
              </w:rPr>
              <w:t>Effect</w:t>
            </w:r>
          </w:p>
        </w:tc>
        <w:tc>
          <w:tcPr>
            <w:tcW w:w="825" w:type="dxa"/>
            <w:gridSpan w:val="3"/>
            <w:tcBorders>
              <w:bottom w:val="single" w:sz="8" w:space="0" w:color="auto"/>
            </w:tcBorders>
            <w:vAlign w:val="center"/>
          </w:tcPr>
          <w:p w14:paraId="70D1F844" w14:textId="77777777" w:rsidR="00C66256" w:rsidRPr="00284A7C" w:rsidRDefault="00C66256" w:rsidP="00C66256">
            <w:pPr>
              <w:autoSpaceDE w:val="0"/>
              <w:autoSpaceDN w:val="0"/>
              <w:adjustRightInd w:val="0"/>
              <w:spacing w:line="360" w:lineRule="auto"/>
              <w:jc w:val="center"/>
              <w:rPr>
                <w:bCs/>
                <w:color w:val="000000" w:themeColor="text1"/>
                <w:sz w:val="22"/>
              </w:rPr>
            </w:pPr>
            <w:r w:rsidRPr="00284A7C">
              <w:rPr>
                <w:bCs/>
                <w:color w:val="000000" w:themeColor="text1"/>
                <w:sz w:val="22"/>
              </w:rPr>
              <w:t>Coeff.</w:t>
            </w:r>
          </w:p>
        </w:tc>
        <w:tc>
          <w:tcPr>
            <w:tcW w:w="931" w:type="dxa"/>
            <w:gridSpan w:val="2"/>
            <w:tcBorders>
              <w:bottom w:val="single" w:sz="8" w:space="0" w:color="auto"/>
            </w:tcBorders>
            <w:vAlign w:val="center"/>
          </w:tcPr>
          <w:p w14:paraId="422E2EC1" w14:textId="77777777" w:rsidR="00C66256" w:rsidRPr="00284A7C" w:rsidRDefault="00C66256" w:rsidP="00C66256">
            <w:pPr>
              <w:autoSpaceDE w:val="0"/>
              <w:autoSpaceDN w:val="0"/>
              <w:adjustRightInd w:val="0"/>
              <w:spacing w:line="360" w:lineRule="auto"/>
              <w:jc w:val="center"/>
              <w:rPr>
                <w:bCs/>
                <w:color w:val="000000" w:themeColor="text1"/>
                <w:sz w:val="22"/>
              </w:rPr>
            </w:pPr>
            <w:r w:rsidRPr="00284A7C">
              <w:rPr>
                <w:bCs/>
                <w:color w:val="000000" w:themeColor="text1"/>
                <w:sz w:val="22"/>
              </w:rPr>
              <w:t>SE</w:t>
            </w:r>
          </w:p>
        </w:tc>
        <w:tc>
          <w:tcPr>
            <w:tcW w:w="1641" w:type="dxa"/>
            <w:gridSpan w:val="3"/>
            <w:tcBorders>
              <w:bottom w:val="single" w:sz="8" w:space="0" w:color="auto"/>
            </w:tcBorders>
            <w:vAlign w:val="center"/>
          </w:tcPr>
          <w:p w14:paraId="00C48B3E" w14:textId="77777777" w:rsidR="00C66256" w:rsidRPr="00284A7C" w:rsidRDefault="00C66256" w:rsidP="00C66256">
            <w:pPr>
              <w:autoSpaceDE w:val="0"/>
              <w:autoSpaceDN w:val="0"/>
              <w:adjustRightInd w:val="0"/>
              <w:spacing w:line="360" w:lineRule="auto"/>
              <w:jc w:val="center"/>
              <w:rPr>
                <w:bCs/>
                <w:color w:val="000000" w:themeColor="text1"/>
                <w:sz w:val="22"/>
              </w:rPr>
            </w:pPr>
            <w:r w:rsidRPr="00284A7C">
              <w:rPr>
                <w:bCs/>
                <w:color w:val="000000" w:themeColor="text1"/>
                <w:sz w:val="22"/>
              </w:rPr>
              <w:t>95% CI</w:t>
            </w:r>
          </w:p>
        </w:tc>
        <w:tc>
          <w:tcPr>
            <w:tcW w:w="840" w:type="dxa"/>
            <w:tcBorders>
              <w:bottom w:val="single" w:sz="8" w:space="0" w:color="auto"/>
            </w:tcBorders>
            <w:vAlign w:val="center"/>
          </w:tcPr>
          <w:p w14:paraId="0F1E76EF" w14:textId="557FA1C4" w:rsidR="00C66256" w:rsidRPr="00284A7C" w:rsidRDefault="00387F6C" w:rsidP="00C66256">
            <w:pPr>
              <w:autoSpaceDE w:val="0"/>
              <w:autoSpaceDN w:val="0"/>
              <w:adjustRightInd w:val="0"/>
              <w:spacing w:line="360" w:lineRule="auto"/>
              <w:jc w:val="center"/>
              <w:rPr>
                <w:bCs/>
                <w:color w:val="000000" w:themeColor="text1"/>
                <w:sz w:val="22"/>
              </w:rPr>
            </w:pPr>
            <w:del w:id="653" w:author="Hayes, Katherine" w:date="2020-09-18T09:45:00Z">
              <w:r w:rsidRPr="00F3691B">
                <w:rPr>
                  <w:bCs/>
                  <w:sz w:val="22"/>
                </w:rPr>
                <w:delText>t</w:delText>
              </w:r>
            </w:del>
            <w:ins w:id="654" w:author="Hayes, Katherine" w:date="2020-09-18T09:45:00Z">
              <w:r w:rsidR="00C66256" w:rsidRPr="00284A7C">
                <w:rPr>
                  <w:bCs/>
                  <w:color w:val="000000" w:themeColor="text1"/>
                  <w:sz w:val="22"/>
                </w:rPr>
                <w:t>z</w:t>
              </w:r>
            </w:ins>
          </w:p>
        </w:tc>
        <w:tc>
          <w:tcPr>
            <w:tcW w:w="651" w:type="dxa"/>
            <w:gridSpan w:val="2"/>
            <w:tcBorders>
              <w:bottom w:val="single" w:sz="8" w:space="0" w:color="auto"/>
            </w:tcBorders>
            <w:vAlign w:val="center"/>
          </w:tcPr>
          <w:p w14:paraId="1EC56527" w14:textId="77777777" w:rsidR="00C66256" w:rsidRPr="00284A7C" w:rsidRDefault="00C66256" w:rsidP="00C66256">
            <w:pPr>
              <w:autoSpaceDE w:val="0"/>
              <w:autoSpaceDN w:val="0"/>
              <w:adjustRightInd w:val="0"/>
              <w:spacing w:line="360" w:lineRule="auto"/>
              <w:jc w:val="center"/>
              <w:rPr>
                <w:bCs/>
                <w:color w:val="000000" w:themeColor="text1"/>
                <w:sz w:val="22"/>
              </w:rPr>
            </w:pPr>
            <w:r w:rsidRPr="00284A7C">
              <w:rPr>
                <w:bCs/>
                <w:color w:val="000000" w:themeColor="text1"/>
                <w:sz w:val="22"/>
              </w:rPr>
              <w:t>df</w:t>
            </w:r>
          </w:p>
        </w:tc>
        <w:tc>
          <w:tcPr>
            <w:tcW w:w="726" w:type="dxa"/>
            <w:gridSpan w:val="3"/>
            <w:tcBorders>
              <w:bottom w:val="single" w:sz="8" w:space="0" w:color="auto"/>
            </w:tcBorders>
            <w:vAlign w:val="center"/>
          </w:tcPr>
          <w:p w14:paraId="15C63C3C" w14:textId="77777777" w:rsidR="00C66256" w:rsidRPr="00284A7C" w:rsidRDefault="00C66256" w:rsidP="00C66256">
            <w:pPr>
              <w:autoSpaceDE w:val="0"/>
              <w:autoSpaceDN w:val="0"/>
              <w:adjustRightInd w:val="0"/>
              <w:spacing w:line="360" w:lineRule="auto"/>
              <w:jc w:val="center"/>
              <w:rPr>
                <w:bCs/>
                <w:color w:val="000000" w:themeColor="text1"/>
                <w:sz w:val="22"/>
              </w:rPr>
            </w:pPr>
            <w:r w:rsidRPr="00284A7C">
              <w:rPr>
                <w:bCs/>
                <w:color w:val="000000" w:themeColor="text1"/>
                <w:sz w:val="22"/>
              </w:rPr>
              <w:t>p</w:t>
            </w:r>
          </w:p>
        </w:tc>
      </w:tr>
      <w:tr w:rsidR="00284A7C" w:rsidRPr="00284A7C" w14:paraId="3149AA0E" w14:textId="77777777" w:rsidTr="00C66256">
        <w:trPr>
          <w:gridAfter w:val="1"/>
          <w:wAfter w:w="970" w:type="dxa"/>
        </w:trPr>
        <w:tc>
          <w:tcPr>
            <w:tcW w:w="1240" w:type="dxa"/>
            <w:tcBorders>
              <w:top w:val="single" w:sz="8" w:space="0" w:color="auto"/>
            </w:tcBorders>
            <w:cellDel w:id="655" w:author="Hayes, Katherine" w:date="2020-09-18T09:45:00Z"/>
          </w:tcPr>
          <w:p w14:paraId="1EEB00A3" w14:textId="77777777" w:rsidR="00387F6C" w:rsidRPr="00F3691B" w:rsidRDefault="00387F6C" w:rsidP="00387F6C">
            <w:pPr>
              <w:autoSpaceDE w:val="0"/>
              <w:autoSpaceDN w:val="0"/>
              <w:adjustRightInd w:val="0"/>
              <w:spacing w:line="360" w:lineRule="auto"/>
              <w:jc w:val="center"/>
              <w:rPr>
                <w:sz w:val="22"/>
              </w:rPr>
            </w:pPr>
            <w:del w:id="656" w:author="Hayes, Katherine" w:date="2020-09-18T09:45:00Z">
              <w:r w:rsidRPr="00F3691B">
                <w:rPr>
                  <w:sz w:val="22"/>
                </w:rPr>
                <w:delText>Density</w:delText>
              </w:r>
            </w:del>
          </w:p>
        </w:tc>
        <w:tc>
          <w:tcPr>
            <w:tcW w:w="990" w:type="dxa"/>
            <w:tcBorders>
              <w:top w:val="single" w:sz="8" w:space="0" w:color="auto"/>
            </w:tcBorders>
            <w:vAlign w:val="center"/>
          </w:tcPr>
          <w:p w14:paraId="13CED26E" w14:textId="2A6279E5" w:rsidR="000642C0" w:rsidRPr="00284A7C" w:rsidRDefault="000642C0" w:rsidP="000642C0">
            <w:pPr>
              <w:autoSpaceDE w:val="0"/>
              <w:autoSpaceDN w:val="0"/>
              <w:adjustRightInd w:val="0"/>
              <w:spacing w:line="360" w:lineRule="auto"/>
              <w:jc w:val="center"/>
              <w:rPr>
                <w:ins w:id="657" w:author="Hayes, Katherine" w:date="2020-09-18T09:45:00Z"/>
                <w:color w:val="000000" w:themeColor="text1"/>
                <w:sz w:val="22"/>
              </w:rPr>
            </w:pPr>
          </w:p>
          <w:p w14:paraId="0B146A66" w14:textId="77777777" w:rsidR="000642C0" w:rsidRPr="00284A7C" w:rsidRDefault="000642C0" w:rsidP="000642C0">
            <w:pPr>
              <w:autoSpaceDE w:val="0"/>
              <w:autoSpaceDN w:val="0"/>
              <w:adjustRightInd w:val="0"/>
              <w:spacing w:line="360" w:lineRule="auto"/>
              <w:jc w:val="center"/>
              <w:rPr>
                <w:ins w:id="658" w:author="Hayes, Katherine" w:date="2020-09-18T09:45:00Z"/>
                <w:color w:val="000000" w:themeColor="text1"/>
                <w:sz w:val="22"/>
              </w:rPr>
            </w:pPr>
            <w:r w:rsidRPr="00284A7C">
              <w:rPr>
                <w:color w:val="000000" w:themeColor="text1"/>
                <w:sz w:val="22"/>
              </w:rPr>
              <w:t>Conifer</w:t>
            </w:r>
          </w:p>
          <w:p w14:paraId="62D7B506" w14:textId="5CE2FD18" w:rsidR="000642C0" w:rsidRPr="00284A7C" w:rsidRDefault="000642C0" w:rsidP="000642C0">
            <w:pPr>
              <w:autoSpaceDE w:val="0"/>
              <w:autoSpaceDN w:val="0"/>
              <w:adjustRightInd w:val="0"/>
              <w:spacing w:line="360" w:lineRule="auto"/>
              <w:jc w:val="center"/>
              <w:rPr>
                <w:color w:val="000000" w:themeColor="text1"/>
                <w:sz w:val="22"/>
              </w:rPr>
            </w:pPr>
            <w:ins w:id="659" w:author="Hayes, Katherine" w:date="2020-09-18T09:45:00Z">
              <w:r w:rsidRPr="00284A7C">
                <w:rPr>
                  <w:color w:val="000000" w:themeColor="text1"/>
                  <w:sz w:val="22"/>
                </w:rPr>
                <w:t>Density</w:t>
              </w:r>
            </w:ins>
          </w:p>
        </w:tc>
        <w:tc>
          <w:tcPr>
            <w:tcW w:w="1776" w:type="dxa"/>
            <w:gridSpan w:val="7"/>
            <w:tcBorders>
              <w:top w:val="single" w:sz="8" w:space="0" w:color="auto"/>
            </w:tcBorders>
            <w:vAlign w:val="center"/>
          </w:tcPr>
          <w:p w14:paraId="643F03CF" w14:textId="4406A67A" w:rsidR="000642C0" w:rsidRPr="00284A7C" w:rsidRDefault="000642C0" w:rsidP="000642C0">
            <w:pPr>
              <w:autoSpaceDE w:val="0"/>
              <w:autoSpaceDN w:val="0"/>
              <w:adjustRightInd w:val="0"/>
              <w:spacing w:line="360" w:lineRule="auto"/>
              <w:jc w:val="center"/>
              <w:rPr>
                <w:color w:val="000000" w:themeColor="text1"/>
                <w:sz w:val="22"/>
              </w:rPr>
            </w:pPr>
            <w:r w:rsidRPr="00284A7C">
              <w:rPr>
                <w:color w:val="000000" w:themeColor="text1"/>
                <w:sz w:val="22"/>
              </w:rPr>
              <w:t>Intercept</w:t>
            </w:r>
          </w:p>
        </w:tc>
        <w:tc>
          <w:tcPr>
            <w:tcW w:w="825" w:type="dxa"/>
            <w:gridSpan w:val="3"/>
            <w:tcBorders>
              <w:top w:val="single" w:sz="8" w:space="0" w:color="auto"/>
            </w:tcBorders>
            <w:vAlign w:val="center"/>
          </w:tcPr>
          <w:p w14:paraId="60820AB7" w14:textId="38843AC4" w:rsidR="000642C0" w:rsidRPr="00284A7C" w:rsidRDefault="00387F6C" w:rsidP="000642C0">
            <w:pPr>
              <w:autoSpaceDE w:val="0"/>
              <w:autoSpaceDN w:val="0"/>
              <w:adjustRightInd w:val="0"/>
              <w:spacing w:line="360" w:lineRule="auto"/>
              <w:jc w:val="center"/>
              <w:rPr>
                <w:color w:val="000000" w:themeColor="text1"/>
                <w:sz w:val="22"/>
              </w:rPr>
            </w:pPr>
            <w:del w:id="660" w:author="Hayes, Katherine" w:date="2020-09-18T09:45:00Z">
              <w:r w:rsidRPr="00F3691B">
                <w:rPr>
                  <w:sz w:val="22"/>
                </w:rPr>
                <w:delText>44.26</w:delText>
              </w:r>
            </w:del>
            <w:ins w:id="661" w:author="Hayes, Katherine" w:date="2020-09-18T09:45:00Z">
              <w:r w:rsidR="000642C0" w:rsidRPr="00284A7C">
                <w:rPr>
                  <w:color w:val="000000" w:themeColor="text1"/>
                  <w:sz w:val="22"/>
                </w:rPr>
                <w:t>11.64</w:t>
              </w:r>
            </w:ins>
          </w:p>
        </w:tc>
        <w:tc>
          <w:tcPr>
            <w:tcW w:w="931" w:type="dxa"/>
            <w:gridSpan w:val="2"/>
            <w:tcBorders>
              <w:top w:val="single" w:sz="8" w:space="0" w:color="auto"/>
            </w:tcBorders>
            <w:vAlign w:val="center"/>
          </w:tcPr>
          <w:p w14:paraId="77E20B9C" w14:textId="43CF4AF8" w:rsidR="000642C0" w:rsidRPr="00284A7C" w:rsidRDefault="00387F6C" w:rsidP="000642C0">
            <w:pPr>
              <w:autoSpaceDE w:val="0"/>
              <w:autoSpaceDN w:val="0"/>
              <w:adjustRightInd w:val="0"/>
              <w:spacing w:line="360" w:lineRule="auto"/>
              <w:jc w:val="center"/>
              <w:rPr>
                <w:color w:val="000000" w:themeColor="text1"/>
                <w:sz w:val="22"/>
              </w:rPr>
            </w:pPr>
            <w:del w:id="662" w:author="Hayes, Katherine" w:date="2020-09-18T09:45:00Z">
              <w:r w:rsidRPr="00F3691B">
                <w:rPr>
                  <w:sz w:val="22"/>
                </w:rPr>
                <w:delText>7.02</w:delText>
              </w:r>
            </w:del>
            <w:ins w:id="663" w:author="Hayes, Katherine" w:date="2020-09-18T09:45:00Z">
              <w:r w:rsidR="000642C0" w:rsidRPr="00284A7C">
                <w:rPr>
                  <w:color w:val="000000" w:themeColor="text1"/>
                  <w:sz w:val="22"/>
                </w:rPr>
                <w:t>0.39</w:t>
              </w:r>
            </w:ins>
          </w:p>
        </w:tc>
        <w:tc>
          <w:tcPr>
            <w:tcW w:w="1641" w:type="dxa"/>
            <w:gridSpan w:val="3"/>
            <w:tcBorders>
              <w:top w:val="single" w:sz="8" w:space="0" w:color="auto"/>
            </w:tcBorders>
            <w:vAlign w:val="center"/>
          </w:tcPr>
          <w:p w14:paraId="35E4468D" w14:textId="027BD6CD" w:rsidR="000642C0" w:rsidRPr="00284A7C" w:rsidRDefault="000642C0" w:rsidP="000642C0">
            <w:pPr>
              <w:autoSpaceDE w:val="0"/>
              <w:autoSpaceDN w:val="0"/>
              <w:adjustRightInd w:val="0"/>
              <w:spacing w:line="360" w:lineRule="auto"/>
              <w:jc w:val="center"/>
              <w:rPr>
                <w:color w:val="000000" w:themeColor="text1"/>
                <w:sz w:val="22"/>
              </w:rPr>
            </w:pPr>
            <w:r w:rsidRPr="00284A7C">
              <w:rPr>
                <w:color w:val="000000" w:themeColor="text1"/>
                <w:sz w:val="22"/>
              </w:rPr>
              <w:t>(</w:t>
            </w:r>
            <w:del w:id="664" w:author="Hayes, Katherine" w:date="2020-09-18T09:45:00Z">
              <w:r w:rsidR="00387F6C" w:rsidRPr="00F3691B">
                <w:rPr>
                  <w:sz w:val="22"/>
                </w:rPr>
                <w:delText>30.5, 58.01</w:delText>
              </w:r>
            </w:del>
            <w:ins w:id="665" w:author="Hayes, Katherine" w:date="2020-09-18T09:45:00Z">
              <w:r w:rsidR="0059301F" w:rsidRPr="00284A7C">
                <w:rPr>
                  <w:color w:val="000000" w:themeColor="text1"/>
                  <w:sz w:val="22"/>
                </w:rPr>
                <w:t>10.96</w:t>
              </w:r>
              <w:r w:rsidRPr="00284A7C">
                <w:rPr>
                  <w:color w:val="000000" w:themeColor="text1"/>
                  <w:sz w:val="22"/>
                </w:rPr>
                <w:t xml:space="preserve">, </w:t>
              </w:r>
              <w:r w:rsidR="0059301F" w:rsidRPr="00284A7C">
                <w:rPr>
                  <w:color w:val="000000" w:themeColor="text1"/>
                  <w:sz w:val="22"/>
                </w:rPr>
                <w:t>12.5</w:t>
              </w:r>
              <w:r w:rsidR="00151B2D" w:rsidRPr="00284A7C">
                <w:rPr>
                  <w:color w:val="000000" w:themeColor="text1"/>
                  <w:sz w:val="22"/>
                </w:rPr>
                <w:t>1</w:t>
              </w:r>
            </w:ins>
            <w:r w:rsidRPr="00284A7C">
              <w:rPr>
                <w:color w:val="000000" w:themeColor="text1"/>
                <w:sz w:val="22"/>
              </w:rPr>
              <w:t>)</w:t>
            </w:r>
          </w:p>
        </w:tc>
        <w:tc>
          <w:tcPr>
            <w:tcW w:w="840" w:type="dxa"/>
            <w:tcBorders>
              <w:top w:val="single" w:sz="8" w:space="0" w:color="auto"/>
            </w:tcBorders>
            <w:vAlign w:val="center"/>
          </w:tcPr>
          <w:p w14:paraId="117351D6" w14:textId="63EC2D9E" w:rsidR="000642C0" w:rsidRPr="00284A7C" w:rsidRDefault="00387F6C" w:rsidP="000642C0">
            <w:pPr>
              <w:autoSpaceDE w:val="0"/>
              <w:autoSpaceDN w:val="0"/>
              <w:adjustRightInd w:val="0"/>
              <w:spacing w:line="360" w:lineRule="auto"/>
              <w:jc w:val="center"/>
              <w:rPr>
                <w:color w:val="000000" w:themeColor="text1"/>
                <w:sz w:val="22"/>
              </w:rPr>
            </w:pPr>
            <w:del w:id="666" w:author="Hayes, Katherine" w:date="2020-09-18T09:45:00Z">
              <w:r w:rsidRPr="00F3691B">
                <w:rPr>
                  <w:sz w:val="22"/>
                </w:rPr>
                <w:delText>6.31</w:delText>
              </w:r>
            </w:del>
            <w:ins w:id="667" w:author="Hayes, Katherine" w:date="2020-09-18T09:45:00Z">
              <w:r w:rsidR="000642C0" w:rsidRPr="00284A7C">
                <w:rPr>
                  <w:color w:val="000000" w:themeColor="text1"/>
                  <w:sz w:val="22"/>
                </w:rPr>
                <w:t>29.82</w:t>
              </w:r>
            </w:ins>
          </w:p>
        </w:tc>
        <w:tc>
          <w:tcPr>
            <w:tcW w:w="651" w:type="dxa"/>
            <w:gridSpan w:val="2"/>
            <w:tcBorders>
              <w:top w:val="single" w:sz="8" w:space="0" w:color="auto"/>
            </w:tcBorders>
            <w:vAlign w:val="center"/>
          </w:tcPr>
          <w:p w14:paraId="10174494" w14:textId="769EFA9D" w:rsidR="000642C0" w:rsidRPr="00284A7C" w:rsidRDefault="00387F6C" w:rsidP="000642C0">
            <w:pPr>
              <w:autoSpaceDE w:val="0"/>
              <w:autoSpaceDN w:val="0"/>
              <w:adjustRightInd w:val="0"/>
              <w:spacing w:line="360" w:lineRule="auto"/>
              <w:jc w:val="center"/>
              <w:rPr>
                <w:color w:val="000000" w:themeColor="text1"/>
                <w:sz w:val="22"/>
              </w:rPr>
            </w:pPr>
            <w:del w:id="668" w:author="Hayes, Katherine" w:date="2020-09-18T09:45:00Z">
              <w:r w:rsidRPr="00F3691B">
                <w:rPr>
                  <w:sz w:val="22"/>
                </w:rPr>
                <w:delText>496</w:delText>
              </w:r>
            </w:del>
            <w:ins w:id="669" w:author="Hayes, Katherine" w:date="2020-09-18T09:45:00Z">
              <w:r w:rsidR="000642C0" w:rsidRPr="00284A7C">
                <w:rPr>
                  <w:color w:val="000000" w:themeColor="text1"/>
                  <w:sz w:val="22"/>
                </w:rPr>
                <w:t>3</w:t>
              </w:r>
              <w:r w:rsidR="00915D62" w:rsidRPr="00284A7C">
                <w:rPr>
                  <w:color w:val="000000" w:themeColor="text1"/>
                  <w:sz w:val="22"/>
                </w:rPr>
                <w:t>6</w:t>
              </w:r>
            </w:ins>
          </w:p>
        </w:tc>
        <w:tc>
          <w:tcPr>
            <w:tcW w:w="726" w:type="dxa"/>
            <w:gridSpan w:val="3"/>
            <w:tcBorders>
              <w:top w:val="single" w:sz="8" w:space="0" w:color="auto"/>
            </w:tcBorders>
            <w:vAlign w:val="center"/>
          </w:tcPr>
          <w:p w14:paraId="67AEA054" w14:textId="4C013F50" w:rsidR="000642C0" w:rsidRPr="00284A7C" w:rsidRDefault="000642C0" w:rsidP="000642C0">
            <w:pPr>
              <w:autoSpaceDE w:val="0"/>
              <w:autoSpaceDN w:val="0"/>
              <w:adjustRightInd w:val="0"/>
              <w:spacing w:line="360" w:lineRule="auto"/>
              <w:jc w:val="center"/>
              <w:rPr>
                <w:color w:val="000000" w:themeColor="text1"/>
                <w:sz w:val="22"/>
              </w:rPr>
            </w:pPr>
            <w:r w:rsidRPr="00284A7C">
              <w:rPr>
                <w:color w:val="000000" w:themeColor="text1"/>
                <w:sz w:val="22"/>
              </w:rPr>
              <w:t>&lt;.</w:t>
            </w:r>
            <w:del w:id="670" w:author="Hayes, Katherine" w:date="2020-09-18T09:45:00Z">
              <w:r w:rsidR="00387F6C" w:rsidRPr="00F3691B">
                <w:rPr>
                  <w:b/>
                  <w:bCs/>
                  <w:sz w:val="22"/>
                </w:rPr>
                <w:delText>01</w:delText>
              </w:r>
            </w:del>
            <w:ins w:id="671" w:author="Hayes, Katherine" w:date="2020-09-18T09:45:00Z">
              <w:r w:rsidRPr="00284A7C">
                <w:rPr>
                  <w:color w:val="000000" w:themeColor="text1"/>
                  <w:sz w:val="22"/>
                </w:rPr>
                <w:t>001</w:t>
              </w:r>
            </w:ins>
          </w:p>
        </w:tc>
      </w:tr>
      <w:tr w:rsidR="00284A7C" w:rsidRPr="00284A7C" w14:paraId="4176A815" w14:textId="77777777" w:rsidTr="00C66256">
        <w:trPr>
          <w:gridAfter w:val="1"/>
          <w:wAfter w:w="970" w:type="dxa"/>
        </w:trPr>
        <w:tc>
          <w:tcPr>
            <w:tcW w:w="990" w:type="dxa"/>
            <w:gridSpan w:val="2"/>
            <w:tcBorders>
              <w:top w:val="single" w:sz="4" w:space="0" w:color="auto"/>
            </w:tcBorders>
            <w:vAlign w:val="center"/>
          </w:tcPr>
          <w:p w14:paraId="720DB85E" w14:textId="77777777" w:rsidR="000642C0" w:rsidRPr="00284A7C" w:rsidRDefault="000642C0" w:rsidP="000642C0">
            <w:pPr>
              <w:autoSpaceDE w:val="0"/>
              <w:autoSpaceDN w:val="0"/>
              <w:adjustRightInd w:val="0"/>
              <w:spacing w:line="360" w:lineRule="auto"/>
              <w:jc w:val="center"/>
              <w:rPr>
                <w:color w:val="000000" w:themeColor="text1"/>
                <w:sz w:val="22"/>
              </w:rPr>
            </w:pPr>
          </w:p>
        </w:tc>
        <w:tc>
          <w:tcPr>
            <w:tcW w:w="1776" w:type="dxa"/>
            <w:gridSpan w:val="7"/>
            <w:vAlign w:val="center"/>
            <w:cellMerge w:id="672" w:author="Hayes, Katherine" w:date="2020-09-18T09:45:00Z" w:vMergeOrig="cont"/>
          </w:tcPr>
          <w:p w14:paraId="6FA49AEC" w14:textId="2B0E1ACF" w:rsidR="000642C0" w:rsidRPr="00284A7C" w:rsidRDefault="000642C0" w:rsidP="000642C0">
            <w:pPr>
              <w:autoSpaceDE w:val="0"/>
              <w:autoSpaceDN w:val="0"/>
              <w:adjustRightInd w:val="0"/>
              <w:spacing w:line="360" w:lineRule="auto"/>
              <w:jc w:val="center"/>
              <w:rPr>
                <w:color w:val="000000" w:themeColor="text1"/>
                <w:sz w:val="22"/>
              </w:rPr>
            </w:pPr>
            <w:ins w:id="673" w:author="Hayes, Katherine" w:date="2020-09-18T09:45:00Z">
              <w:r w:rsidRPr="00284A7C">
                <w:rPr>
                  <w:color w:val="000000" w:themeColor="text1"/>
                  <w:sz w:val="22"/>
                </w:rPr>
                <w:t>Two Fires</w:t>
              </w:r>
            </w:ins>
          </w:p>
        </w:tc>
        <w:tc>
          <w:tcPr>
            <w:tcW w:w="825" w:type="dxa"/>
            <w:gridSpan w:val="3"/>
            <w:vAlign w:val="center"/>
          </w:tcPr>
          <w:p w14:paraId="18D8558F" w14:textId="66E6B7A7" w:rsidR="000642C0" w:rsidRPr="00284A7C" w:rsidRDefault="00387F6C" w:rsidP="000642C0">
            <w:pPr>
              <w:autoSpaceDE w:val="0"/>
              <w:autoSpaceDN w:val="0"/>
              <w:adjustRightInd w:val="0"/>
              <w:spacing w:line="360" w:lineRule="auto"/>
              <w:jc w:val="center"/>
              <w:rPr>
                <w:color w:val="000000" w:themeColor="text1"/>
                <w:sz w:val="22"/>
              </w:rPr>
            </w:pPr>
            <w:del w:id="674" w:author="Hayes, Katherine" w:date="2020-09-18T09:45:00Z">
              <w:r w:rsidRPr="00F3691B">
                <w:rPr>
                  <w:sz w:val="22"/>
                </w:rPr>
                <w:delText>Fire</w:delText>
              </w:r>
            </w:del>
            <w:ins w:id="675" w:author="Hayes, Katherine" w:date="2020-09-18T09:45:00Z">
              <w:r w:rsidR="000642C0" w:rsidRPr="00284A7C">
                <w:rPr>
                  <w:color w:val="000000" w:themeColor="text1"/>
                  <w:sz w:val="22"/>
                </w:rPr>
                <w:t>-2.52</w:t>
              </w:r>
            </w:ins>
          </w:p>
        </w:tc>
        <w:tc>
          <w:tcPr>
            <w:tcW w:w="931" w:type="dxa"/>
            <w:gridSpan w:val="2"/>
            <w:vAlign w:val="center"/>
          </w:tcPr>
          <w:p w14:paraId="3E57124F" w14:textId="3C206878" w:rsidR="000642C0" w:rsidRPr="00284A7C" w:rsidRDefault="00387F6C" w:rsidP="000642C0">
            <w:pPr>
              <w:autoSpaceDE w:val="0"/>
              <w:autoSpaceDN w:val="0"/>
              <w:adjustRightInd w:val="0"/>
              <w:spacing w:line="360" w:lineRule="auto"/>
              <w:jc w:val="center"/>
              <w:rPr>
                <w:color w:val="000000" w:themeColor="text1"/>
                <w:sz w:val="22"/>
              </w:rPr>
            </w:pPr>
            <w:del w:id="676" w:author="Hayes, Katherine" w:date="2020-09-18T09:45:00Z">
              <w:r w:rsidRPr="00F3691B">
                <w:rPr>
                  <w:sz w:val="22"/>
                </w:rPr>
                <w:delText>-15.59</w:delText>
              </w:r>
            </w:del>
            <w:ins w:id="677" w:author="Hayes, Katherine" w:date="2020-09-18T09:45:00Z">
              <w:r w:rsidR="000642C0" w:rsidRPr="00284A7C">
                <w:rPr>
                  <w:color w:val="000000" w:themeColor="text1"/>
                  <w:sz w:val="22"/>
                </w:rPr>
                <w:t>0.55</w:t>
              </w:r>
            </w:ins>
          </w:p>
        </w:tc>
        <w:tc>
          <w:tcPr>
            <w:tcW w:w="1641" w:type="dxa"/>
            <w:vAlign w:val="center"/>
          </w:tcPr>
          <w:p w14:paraId="2D6645DB" w14:textId="4254A586" w:rsidR="000642C0" w:rsidRPr="00284A7C" w:rsidRDefault="000642C0" w:rsidP="000642C0">
            <w:pPr>
              <w:autoSpaceDE w:val="0"/>
              <w:autoSpaceDN w:val="0"/>
              <w:adjustRightInd w:val="0"/>
              <w:spacing w:line="360" w:lineRule="auto"/>
              <w:jc w:val="center"/>
              <w:rPr>
                <w:color w:val="000000" w:themeColor="text1"/>
                <w:sz w:val="22"/>
              </w:rPr>
            </w:pPr>
            <w:ins w:id="678" w:author="Hayes, Katherine" w:date="2020-09-18T09:45:00Z">
              <w:r w:rsidRPr="00284A7C">
                <w:rPr>
                  <w:color w:val="000000" w:themeColor="text1"/>
                  <w:sz w:val="22"/>
                </w:rPr>
                <w:t>(</w:t>
              </w:r>
              <w:r w:rsidR="0059301F" w:rsidRPr="00284A7C">
                <w:rPr>
                  <w:color w:val="000000" w:themeColor="text1"/>
                  <w:sz w:val="22"/>
                </w:rPr>
                <w:t>-</w:t>
              </w:r>
            </w:ins>
            <w:r w:rsidR="0059301F" w:rsidRPr="00284A7C">
              <w:rPr>
                <w:color w:val="000000" w:themeColor="text1"/>
                <w:sz w:val="22"/>
              </w:rPr>
              <w:t>3.</w:t>
            </w:r>
            <w:del w:id="679" w:author="Hayes, Katherine" w:date="2020-09-18T09:45:00Z">
              <w:r w:rsidR="00387F6C" w:rsidRPr="00F3691B">
                <w:rPr>
                  <w:sz w:val="22"/>
                </w:rPr>
                <w:delText>3</w:delText>
              </w:r>
            </w:del>
            <w:ins w:id="680" w:author="Hayes, Katherine" w:date="2020-09-18T09:45:00Z">
              <w:r w:rsidR="0059301F" w:rsidRPr="00284A7C">
                <w:rPr>
                  <w:color w:val="000000" w:themeColor="text1"/>
                  <w:sz w:val="22"/>
                </w:rPr>
                <w:t>62</w:t>
              </w:r>
              <w:r w:rsidRPr="00284A7C">
                <w:rPr>
                  <w:color w:val="000000" w:themeColor="text1"/>
                  <w:sz w:val="22"/>
                </w:rPr>
                <w:t xml:space="preserve"> </w:t>
              </w:r>
              <w:r w:rsidR="0059301F" w:rsidRPr="00284A7C">
                <w:rPr>
                  <w:color w:val="000000" w:themeColor="text1"/>
                  <w:sz w:val="22"/>
                </w:rPr>
                <w:t>-1.42</w:t>
              </w:r>
              <w:r w:rsidRPr="00284A7C">
                <w:rPr>
                  <w:color w:val="000000" w:themeColor="text1"/>
                  <w:sz w:val="22"/>
                </w:rPr>
                <w:t>)</w:t>
              </w:r>
            </w:ins>
          </w:p>
        </w:tc>
        <w:tc>
          <w:tcPr>
            <w:tcW w:w="1811" w:type="dxa"/>
            <w:gridSpan w:val="2"/>
            <w:cellDel w:id="681" w:author="Hayes, Katherine" w:date="2020-09-18T09:45:00Z"/>
          </w:tcPr>
          <w:p w14:paraId="6BFB5B2B" w14:textId="77777777" w:rsidR="00387F6C" w:rsidRPr="00F3691B" w:rsidRDefault="00387F6C" w:rsidP="00387F6C">
            <w:pPr>
              <w:autoSpaceDE w:val="0"/>
              <w:autoSpaceDN w:val="0"/>
              <w:adjustRightInd w:val="0"/>
              <w:spacing w:line="360" w:lineRule="auto"/>
              <w:jc w:val="center"/>
              <w:rPr>
                <w:sz w:val="22"/>
              </w:rPr>
            </w:pPr>
            <w:del w:id="682" w:author="Hayes, Katherine" w:date="2020-09-18T09:45:00Z">
              <w:r w:rsidRPr="00F3691B">
                <w:rPr>
                  <w:sz w:val="22"/>
                </w:rPr>
                <w:delText>(-22.01, -9.12)</w:delText>
              </w:r>
            </w:del>
          </w:p>
        </w:tc>
        <w:tc>
          <w:tcPr>
            <w:tcW w:w="840" w:type="dxa"/>
            <w:vAlign w:val="center"/>
          </w:tcPr>
          <w:p w14:paraId="47929E47" w14:textId="24E572AA" w:rsidR="000642C0" w:rsidRPr="00284A7C" w:rsidRDefault="000642C0" w:rsidP="000642C0">
            <w:pPr>
              <w:autoSpaceDE w:val="0"/>
              <w:autoSpaceDN w:val="0"/>
              <w:adjustRightInd w:val="0"/>
              <w:spacing w:line="360" w:lineRule="auto"/>
              <w:jc w:val="center"/>
              <w:rPr>
                <w:color w:val="000000" w:themeColor="text1"/>
                <w:sz w:val="22"/>
              </w:rPr>
            </w:pPr>
            <w:r w:rsidRPr="00284A7C">
              <w:rPr>
                <w:color w:val="000000" w:themeColor="text1"/>
                <w:sz w:val="22"/>
              </w:rPr>
              <w:t>-4.</w:t>
            </w:r>
            <w:del w:id="683" w:author="Hayes, Katherine" w:date="2020-09-18T09:45:00Z">
              <w:r w:rsidR="00387F6C" w:rsidRPr="00F3691B">
                <w:rPr>
                  <w:sz w:val="22"/>
                </w:rPr>
                <w:delText>72</w:delText>
              </w:r>
            </w:del>
            <w:ins w:id="684" w:author="Hayes, Katherine" w:date="2020-09-18T09:45:00Z">
              <w:r w:rsidRPr="00284A7C">
                <w:rPr>
                  <w:color w:val="000000" w:themeColor="text1"/>
                  <w:sz w:val="22"/>
                </w:rPr>
                <w:t>60</w:t>
              </w:r>
            </w:ins>
          </w:p>
        </w:tc>
        <w:tc>
          <w:tcPr>
            <w:tcW w:w="651" w:type="dxa"/>
            <w:gridSpan w:val="2"/>
            <w:vAlign w:val="center"/>
          </w:tcPr>
          <w:p w14:paraId="5ECEDAB7" w14:textId="116CA8EB" w:rsidR="000642C0" w:rsidRPr="00284A7C" w:rsidRDefault="00387F6C" w:rsidP="000642C0">
            <w:pPr>
              <w:autoSpaceDE w:val="0"/>
              <w:autoSpaceDN w:val="0"/>
              <w:adjustRightInd w:val="0"/>
              <w:spacing w:line="360" w:lineRule="auto"/>
              <w:jc w:val="center"/>
              <w:rPr>
                <w:color w:val="000000" w:themeColor="text1"/>
                <w:sz w:val="22"/>
              </w:rPr>
            </w:pPr>
            <w:del w:id="685" w:author="Hayes, Katherine" w:date="2020-09-18T09:45:00Z">
              <w:r w:rsidRPr="00F3691B">
                <w:rPr>
                  <w:sz w:val="22"/>
                </w:rPr>
                <w:delText>496</w:delText>
              </w:r>
            </w:del>
          </w:p>
        </w:tc>
        <w:tc>
          <w:tcPr>
            <w:tcW w:w="726" w:type="dxa"/>
            <w:gridSpan w:val="3"/>
            <w:vAlign w:val="center"/>
          </w:tcPr>
          <w:p w14:paraId="40A97EEA" w14:textId="10990BF3" w:rsidR="000642C0" w:rsidRPr="00284A7C" w:rsidRDefault="000642C0" w:rsidP="000642C0">
            <w:pPr>
              <w:autoSpaceDE w:val="0"/>
              <w:autoSpaceDN w:val="0"/>
              <w:adjustRightInd w:val="0"/>
              <w:spacing w:line="360" w:lineRule="auto"/>
              <w:jc w:val="center"/>
              <w:rPr>
                <w:color w:val="000000" w:themeColor="text1"/>
                <w:sz w:val="22"/>
              </w:rPr>
            </w:pPr>
            <w:r w:rsidRPr="00284A7C">
              <w:rPr>
                <w:color w:val="000000" w:themeColor="text1"/>
                <w:sz w:val="22"/>
              </w:rPr>
              <w:t>&lt;.</w:t>
            </w:r>
            <w:del w:id="686" w:author="Hayes, Katherine" w:date="2020-09-18T09:45:00Z">
              <w:r w:rsidR="00387F6C" w:rsidRPr="00F3691B">
                <w:rPr>
                  <w:b/>
                  <w:bCs/>
                  <w:sz w:val="22"/>
                </w:rPr>
                <w:delText>01</w:delText>
              </w:r>
            </w:del>
            <w:ins w:id="687" w:author="Hayes, Katherine" w:date="2020-09-18T09:45:00Z">
              <w:r w:rsidRPr="00284A7C">
                <w:rPr>
                  <w:color w:val="000000" w:themeColor="text1"/>
                  <w:sz w:val="22"/>
                </w:rPr>
                <w:t>001</w:t>
              </w:r>
            </w:ins>
          </w:p>
        </w:tc>
      </w:tr>
      <w:tr w:rsidR="00284A7C" w:rsidRPr="00284A7C" w14:paraId="114091E7" w14:textId="77777777" w:rsidTr="00C66256">
        <w:trPr>
          <w:gridAfter w:val="1"/>
          <w:wAfter w:w="970" w:type="dxa"/>
        </w:trPr>
        <w:tc>
          <w:tcPr>
            <w:tcW w:w="990" w:type="dxa"/>
            <w:gridSpan w:val="2"/>
            <w:tcBorders>
              <w:top w:val="single" w:sz="4" w:space="0" w:color="auto"/>
            </w:tcBorders>
            <w:vAlign w:val="center"/>
          </w:tcPr>
          <w:p w14:paraId="10E08209" w14:textId="77777777" w:rsidR="000642C0" w:rsidRPr="00284A7C" w:rsidRDefault="000642C0" w:rsidP="000642C0">
            <w:pPr>
              <w:autoSpaceDE w:val="0"/>
              <w:autoSpaceDN w:val="0"/>
              <w:adjustRightInd w:val="0"/>
              <w:spacing w:line="360" w:lineRule="auto"/>
              <w:jc w:val="center"/>
              <w:rPr>
                <w:color w:val="000000" w:themeColor="text1"/>
                <w:sz w:val="22"/>
              </w:rPr>
            </w:pPr>
          </w:p>
        </w:tc>
        <w:tc>
          <w:tcPr>
            <w:tcW w:w="1776" w:type="dxa"/>
            <w:vAlign w:val="center"/>
            <w:cellMerge w:id="688" w:author="Hayes, Katherine" w:date="2020-09-18T09:45:00Z" w:vMergeOrig="rest"/>
          </w:tcPr>
          <w:p w14:paraId="5A6C352E" w14:textId="77777777" w:rsidR="00387F6C" w:rsidRPr="00F3691B" w:rsidRDefault="00387F6C" w:rsidP="00387F6C">
            <w:pPr>
              <w:autoSpaceDE w:val="0"/>
              <w:autoSpaceDN w:val="0"/>
              <w:adjustRightInd w:val="0"/>
              <w:spacing w:line="360" w:lineRule="auto"/>
              <w:jc w:val="center"/>
              <w:rPr>
                <w:del w:id="689" w:author="Hayes, Katherine" w:date="2020-09-18T09:45:00Z"/>
                <w:bCs/>
                <w:sz w:val="22"/>
              </w:rPr>
            </w:pPr>
            <w:del w:id="690" w:author="Hayes, Katherine" w:date="2020-09-18T09:45:00Z">
              <w:r w:rsidRPr="00F3691B">
                <w:rPr>
                  <w:bCs/>
                  <w:sz w:val="22"/>
                </w:rPr>
                <w:delText>Decid.</w:delText>
              </w:r>
            </w:del>
          </w:p>
          <w:p w14:paraId="0515A278" w14:textId="2DBB3B76" w:rsidR="000642C0" w:rsidRPr="00284A7C" w:rsidRDefault="000642C0" w:rsidP="000642C0">
            <w:pPr>
              <w:autoSpaceDE w:val="0"/>
              <w:autoSpaceDN w:val="0"/>
              <w:adjustRightInd w:val="0"/>
              <w:spacing w:line="360" w:lineRule="auto"/>
              <w:jc w:val="center"/>
              <w:rPr>
                <w:color w:val="000000" w:themeColor="text1"/>
                <w:sz w:val="22"/>
              </w:rPr>
            </w:pPr>
            <w:ins w:id="691" w:author="Hayes, Katherine" w:date="2020-09-18T09:45:00Z">
              <w:r w:rsidRPr="00284A7C">
                <w:rPr>
                  <w:color w:val="000000" w:themeColor="text1"/>
                  <w:sz w:val="22"/>
                </w:rPr>
                <w:t>Three Fires</w:t>
              </w:r>
            </w:ins>
          </w:p>
        </w:tc>
        <w:tc>
          <w:tcPr>
            <w:tcW w:w="1227" w:type="dxa"/>
            <w:gridSpan w:val="4"/>
            <w:cellDel w:id="692" w:author="Hayes, Katherine" w:date="2020-09-18T09:45:00Z"/>
          </w:tcPr>
          <w:p w14:paraId="36F7832F" w14:textId="77777777" w:rsidR="00387F6C" w:rsidRPr="00F3691B" w:rsidRDefault="00387F6C" w:rsidP="00387F6C">
            <w:pPr>
              <w:autoSpaceDE w:val="0"/>
              <w:autoSpaceDN w:val="0"/>
              <w:adjustRightInd w:val="0"/>
              <w:spacing w:line="360" w:lineRule="auto"/>
              <w:jc w:val="center"/>
              <w:rPr>
                <w:sz w:val="22"/>
              </w:rPr>
            </w:pPr>
            <w:del w:id="693" w:author="Hayes, Katherine" w:date="2020-09-18T09:45:00Z">
              <w:r w:rsidRPr="00F3691B">
                <w:rPr>
                  <w:sz w:val="22"/>
                </w:rPr>
                <w:delText>Intercept</w:delText>
              </w:r>
            </w:del>
          </w:p>
        </w:tc>
        <w:tc>
          <w:tcPr>
            <w:tcW w:w="1001" w:type="dxa"/>
            <w:cellDel w:id="694" w:author="Hayes, Katherine" w:date="2020-09-18T09:45:00Z"/>
          </w:tcPr>
          <w:p w14:paraId="00C4BEA7" w14:textId="77777777" w:rsidR="00387F6C" w:rsidRPr="00F3691B" w:rsidRDefault="00387F6C" w:rsidP="00387F6C">
            <w:pPr>
              <w:autoSpaceDE w:val="0"/>
              <w:autoSpaceDN w:val="0"/>
              <w:adjustRightInd w:val="0"/>
              <w:spacing w:line="360" w:lineRule="auto"/>
              <w:jc w:val="center"/>
              <w:rPr>
                <w:sz w:val="22"/>
              </w:rPr>
            </w:pPr>
            <w:del w:id="695" w:author="Hayes, Katherine" w:date="2020-09-18T09:45:00Z">
              <w:r w:rsidRPr="00F3691B">
                <w:rPr>
                  <w:sz w:val="22"/>
                </w:rPr>
                <w:delText>-320.1</w:delText>
              </w:r>
            </w:del>
          </w:p>
        </w:tc>
        <w:tc>
          <w:tcPr>
            <w:tcW w:w="875" w:type="dxa"/>
            <w:cellDel w:id="696" w:author="Hayes, Katherine" w:date="2020-09-18T09:45:00Z"/>
          </w:tcPr>
          <w:p w14:paraId="7683B34B" w14:textId="77777777" w:rsidR="00387F6C" w:rsidRPr="00F3691B" w:rsidRDefault="00387F6C" w:rsidP="00387F6C">
            <w:pPr>
              <w:autoSpaceDE w:val="0"/>
              <w:autoSpaceDN w:val="0"/>
              <w:adjustRightInd w:val="0"/>
              <w:spacing w:line="360" w:lineRule="auto"/>
              <w:jc w:val="center"/>
              <w:rPr>
                <w:sz w:val="22"/>
              </w:rPr>
            </w:pPr>
            <w:del w:id="697" w:author="Hayes, Katherine" w:date="2020-09-18T09:45:00Z">
              <w:r w:rsidRPr="00F3691B">
                <w:rPr>
                  <w:sz w:val="22"/>
                </w:rPr>
                <w:delText>365.6</w:delText>
              </w:r>
            </w:del>
          </w:p>
        </w:tc>
        <w:tc>
          <w:tcPr>
            <w:tcW w:w="825" w:type="dxa"/>
            <w:gridSpan w:val="3"/>
            <w:vAlign w:val="center"/>
          </w:tcPr>
          <w:p w14:paraId="2A067AEE" w14:textId="35822CD9" w:rsidR="000642C0" w:rsidRPr="00284A7C" w:rsidRDefault="00387F6C" w:rsidP="000642C0">
            <w:pPr>
              <w:autoSpaceDE w:val="0"/>
              <w:autoSpaceDN w:val="0"/>
              <w:adjustRightInd w:val="0"/>
              <w:spacing w:line="360" w:lineRule="auto"/>
              <w:jc w:val="center"/>
              <w:rPr>
                <w:color w:val="000000" w:themeColor="text1"/>
                <w:sz w:val="22"/>
              </w:rPr>
            </w:pPr>
            <w:del w:id="698" w:author="Hayes, Katherine" w:date="2020-09-18T09:45:00Z">
              <w:r w:rsidRPr="00F3691B">
                <w:rPr>
                  <w:sz w:val="22"/>
                </w:rPr>
                <w:delText>(-1036.6, 396.4)</w:delText>
              </w:r>
            </w:del>
            <w:ins w:id="699" w:author="Hayes, Katherine" w:date="2020-09-18T09:45:00Z">
              <w:r w:rsidR="000642C0" w:rsidRPr="00284A7C">
                <w:rPr>
                  <w:color w:val="000000" w:themeColor="text1"/>
                  <w:sz w:val="22"/>
                </w:rPr>
                <w:t>-4.80</w:t>
              </w:r>
            </w:ins>
          </w:p>
        </w:tc>
        <w:tc>
          <w:tcPr>
            <w:tcW w:w="931" w:type="dxa"/>
            <w:gridSpan w:val="2"/>
            <w:vAlign w:val="center"/>
          </w:tcPr>
          <w:p w14:paraId="55A6B99F" w14:textId="25CDE69C" w:rsidR="000642C0" w:rsidRPr="00284A7C" w:rsidRDefault="00387F6C" w:rsidP="000642C0">
            <w:pPr>
              <w:autoSpaceDE w:val="0"/>
              <w:autoSpaceDN w:val="0"/>
              <w:adjustRightInd w:val="0"/>
              <w:spacing w:line="360" w:lineRule="auto"/>
              <w:jc w:val="center"/>
              <w:rPr>
                <w:color w:val="000000" w:themeColor="text1"/>
                <w:sz w:val="22"/>
              </w:rPr>
            </w:pPr>
            <w:del w:id="700" w:author="Hayes, Katherine" w:date="2020-09-18T09:45:00Z">
              <w:r w:rsidRPr="00F3691B">
                <w:rPr>
                  <w:sz w:val="22"/>
                </w:rPr>
                <w:delText>-</w:delText>
              </w:r>
            </w:del>
            <w:r w:rsidR="000642C0" w:rsidRPr="00284A7C">
              <w:rPr>
                <w:color w:val="000000" w:themeColor="text1"/>
                <w:sz w:val="22"/>
              </w:rPr>
              <w:t>0.</w:t>
            </w:r>
            <w:del w:id="701" w:author="Hayes, Katherine" w:date="2020-09-18T09:45:00Z">
              <w:r w:rsidRPr="00F3691B">
                <w:rPr>
                  <w:sz w:val="22"/>
                </w:rPr>
                <w:delText>88</w:delText>
              </w:r>
            </w:del>
            <w:ins w:id="702" w:author="Hayes, Katherine" w:date="2020-09-18T09:45:00Z">
              <w:r w:rsidR="000642C0" w:rsidRPr="00284A7C">
                <w:rPr>
                  <w:color w:val="000000" w:themeColor="text1"/>
                  <w:sz w:val="22"/>
                </w:rPr>
                <w:t>59</w:t>
              </w:r>
            </w:ins>
          </w:p>
        </w:tc>
        <w:tc>
          <w:tcPr>
            <w:tcW w:w="1641" w:type="dxa"/>
            <w:gridSpan w:val="3"/>
            <w:vAlign w:val="center"/>
          </w:tcPr>
          <w:p w14:paraId="782BE31F" w14:textId="6714B9F9" w:rsidR="000642C0" w:rsidRPr="00284A7C" w:rsidRDefault="00387F6C" w:rsidP="000642C0">
            <w:pPr>
              <w:autoSpaceDE w:val="0"/>
              <w:autoSpaceDN w:val="0"/>
              <w:adjustRightInd w:val="0"/>
              <w:spacing w:line="360" w:lineRule="auto"/>
              <w:jc w:val="center"/>
              <w:rPr>
                <w:color w:val="000000" w:themeColor="text1"/>
                <w:sz w:val="22"/>
              </w:rPr>
            </w:pPr>
            <w:del w:id="703" w:author="Hayes, Katherine" w:date="2020-09-18T09:45:00Z">
              <w:r w:rsidRPr="00F3691B">
                <w:rPr>
                  <w:sz w:val="22"/>
                </w:rPr>
                <w:delText>496</w:delText>
              </w:r>
            </w:del>
            <w:ins w:id="704" w:author="Hayes, Katherine" w:date="2020-09-18T09:45:00Z">
              <w:r w:rsidR="000642C0" w:rsidRPr="00284A7C">
                <w:rPr>
                  <w:color w:val="000000" w:themeColor="text1"/>
                  <w:sz w:val="22"/>
                </w:rPr>
                <w:t>(-</w:t>
              </w:r>
              <w:r w:rsidR="00915D62" w:rsidRPr="00284A7C">
                <w:rPr>
                  <w:color w:val="000000" w:themeColor="text1"/>
                  <w:sz w:val="22"/>
                </w:rPr>
                <w:t>5.96</w:t>
              </w:r>
              <w:r w:rsidR="000642C0" w:rsidRPr="00284A7C">
                <w:rPr>
                  <w:color w:val="000000" w:themeColor="text1"/>
                  <w:sz w:val="22"/>
                </w:rPr>
                <w:t xml:space="preserve">, </w:t>
              </w:r>
              <w:r w:rsidR="0059301F" w:rsidRPr="00284A7C">
                <w:rPr>
                  <w:color w:val="000000" w:themeColor="text1"/>
                  <w:sz w:val="22"/>
                </w:rPr>
                <w:t>-3.</w:t>
              </w:r>
              <w:r w:rsidR="00151B2D" w:rsidRPr="00284A7C">
                <w:rPr>
                  <w:color w:val="000000" w:themeColor="text1"/>
                  <w:sz w:val="22"/>
                </w:rPr>
                <w:t>57</w:t>
              </w:r>
              <w:r w:rsidR="000642C0" w:rsidRPr="00284A7C">
                <w:rPr>
                  <w:color w:val="000000" w:themeColor="text1"/>
                  <w:sz w:val="22"/>
                </w:rPr>
                <w:t>)</w:t>
              </w:r>
            </w:ins>
          </w:p>
        </w:tc>
        <w:tc>
          <w:tcPr>
            <w:tcW w:w="840" w:type="dxa"/>
            <w:vAlign w:val="center"/>
          </w:tcPr>
          <w:p w14:paraId="46B51EB6" w14:textId="212F745A" w:rsidR="000642C0" w:rsidRPr="00284A7C" w:rsidRDefault="00387F6C" w:rsidP="000642C0">
            <w:pPr>
              <w:autoSpaceDE w:val="0"/>
              <w:autoSpaceDN w:val="0"/>
              <w:adjustRightInd w:val="0"/>
              <w:spacing w:line="360" w:lineRule="auto"/>
              <w:jc w:val="center"/>
              <w:rPr>
                <w:color w:val="000000" w:themeColor="text1"/>
                <w:sz w:val="22"/>
              </w:rPr>
            </w:pPr>
            <w:del w:id="705" w:author="Hayes, Katherine" w:date="2020-09-18T09:45:00Z">
              <w:r w:rsidRPr="00F3691B">
                <w:rPr>
                  <w:sz w:val="22"/>
                </w:rPr>
                <w:delText>0.38</w:delText>
              </w:r>
            </w:del>
            <w:ins w:id="706" w:author="Hayes, Katherine" w:date="2020-09-18T09:45:00Z">
              <w:r w:rsidR="000642C0" w:rsidRPr="00284A7C">
                <w:rPr>
                  <w:color w:val="000000" w:themeColor="text1"/>
                  <w:sz w:val="22"/>
                </w:rPr>
                <w:t>-8.09</w:t>
              </w:r>
            </w:ins>
          </w:p>
        </w:tc>
        <w:tc>
          <w:tcPr>
            <w:tcW w:w="651" w:type="dxa"/>
            <w:gridSpan w:val="2"/>
            <w:vAlign w:val="center"/>
            <w:cellIns w:id="707" w:author="Hayes, Katherine" w:date="2020-09-18T09:45:00Z"/>
          </w:tcPr>
          <w:p w14:paraId="2D680F19" w14:textId="77777777" w:rsidR="000642C0" w:rsidRPr="00284A7C" w:rsidRDefault="000642C0" w:rsidP="000642C0">
            <w:pPr>
              <w:autoSpaceDE w:val="0"/>
              <w:autoSpaceDN w:val="0"/>
              <w:adjustRightInd w:val="0"/>
              <w:spacing w:line="360" w:lineRule="auto"/>
              <w:jc w:val="center"/>
              <w:rPr>
                <w:color w:val="000000" w:themeColor="text1"/>
                <w:sz w:val="22"/>
              </w:rPr>
            </w:pPr>
          </w:p>
        </w:tc>
        <w:tc>
          <w:tcPr>
            <w:tcW w:w="726" w:type="dxa"/>
            <w:gridSpan w:val="3"/>
            <w:vAlign w:val="center"/>
            <w:cellIns w:id="708" w:author="Hayes, Katherine" w:date="2020-09-18T09:45:00Z"/>
          </w:tcPr>
          <w:p w14:paraId="0C1809E7" w14:textId="26008A83" w:rsidR="000642C0" w:rsidRPr="00284A7C" w:rsidRDefault="000642C0" w:rsidP="000642C0">
            <w:pPr>
              <w:autoSpaceDE w:val="0"/>
              <w:autoSpaceDN w:val="0"/>
              <w:adjustRightInd w:val="0"/>
              <w:spacing w:line="360" w:lineRule="auto"/>
              <w:jc w:val="center"/>
              <w:rPr>
                <w:color w:val="000000" w:themeColor="text1"/>
                <w:sz w:val="22"/>
              </w:rPr>
            </w:pPr>
            <w:ins w:id="709" w:author="Hayes, Katherine" w:date="2020-09-18T09:45:00Z">
              <w:r w:rsidRPr="00284A7C">
                <w:rPr>
                  <w:color w:val="000000" w:themeColor="text1"/>
                  <w:sz w:val="22"/>
                </w:rPr>
                <w:t>&lt;.001</w:t>
              </w:r>
            </w:ins>
          </w:p>
        </w:tc>
      </w:tr>
      <w:tr w:rsidR="00387F6C" w:rsidRPr="00F3691B" w14:paraId="5DCFC41A" w14:textId="77777777" w:rsidTr="00387F6C">
        <w:trPr>
          <w:del w:id="710" w:author="Hayes, Katherine" w:date="2020-09-18T09:45:00Z"/>
        </w:trPr>
        <w:tc>
          <w:tcPr>
            <w:tcW w:w="1240" w:type="dxa"/>
            <w:gridSpan w:val="4"/>
            <w:tcBorders>
              <w:bottom w:val="single" w:sz="8" w:space="0" w:color="auto"/>
            </w:tcBorders>
            <w:vAlign w:val="center"/>
          </w:tcPr>
          <w:p w14:paraId="348F73F1" w14:textId="77777777" w:rsidR="00387F6C" w:rsidRPr="00F3691B" w:rsidRDefault="00387F6C" w:rsidP="00387F6C">
            <w:pPr>
              <w:autoSpaceDE w:val="0"/>
              <w:autoSpaceDN w:val="0"/>
              <w:adjustRightInd w:val="0"/>
              <w:spacing w:line="360" w:lineRule="auto"/>
              <w:jc w:val="center"/>
              <w:rPr>
                <w:del w:id="711" w:author="Hayes, Katherine" w:date="2020-09-18T09:45:00Z"/>
                <w:sz w:val="22"/>
              </w:rPr>
            </w:pPr>
          </w:p>
        </w:tc>
        <w:tc>
          <w:tcPr>
            <w:tcW w:w="1056" w:type="dxa"/>
            <w:gridSpan w:val="2"/>
            <w:tcBorders>
              <w:bottom w:val="single" w:sz="8" w:space="0" w:color="auto"/>
            </w:tcBorders>
            <w:vAlign w:val="center"/>
          </w:tcPr>
          <w:p w14:paraId="7E5FB6D2" w14:textId="77777777" w:rsidR="00387F6C" w:rsidRPr="00F3691B" w:rsidRDefault="00387F6C" w:rsidP="00387F6C">
            <w:pPr>
              <w:autoSpaceDE w:val="0"/>
              <w:autoSpaceDN w:val="0"/>
              <w:adjustRightInd w:val="0"/>
              <w:spacing w:line="360" w:lineRule="auto"/>
              <w:jc w:val="center"/>
              <w:rPr>
                <w:del w:id="712" w:author="Hayes, Katherine" w:date="2020-09-18T09:45:00Z"/>
                <w:bCs/>
                <w:sz w:val="22"/>
              </w:rPr>
            </w:pPr>
          </w:p>
        </w:tc>
        <w:tc>
          <w:tcPr>
            <w:tcW w:w="1227" w:type="dxa"/>
            <w:gridSpan w:val="5"/>
            <w:tcBorders>
              <w:bottom w:val="single" w:sz="8" w:space="0" w:color="auto"/>
            </w:tcBorders>
            <w:vAlign w:val="center"/>
          </w:tcPr>
          <w:p w14:paraId="38F58110" w14:textId="77777777" w:rsidR="00387F6C" w:rsidRPr="00F3691B" w:rsidRDefault="00387F6C" w:rsidP="00387F6C">
            <w:pPr>
              <w:autoSpaceDE w:val="0"/>
              <w:autoSpaceDN w:val="0"/>
              <w:adjustRightInd w:val="0"/>
              <w:spacing w:line="360" w:lineRule="auto"/>
              <w:jc w:val="center"/>
              <w:rPr>
                <w:del w:id="713" w:author="Hayes, Katherine" w:date="2020-09-18T09:45:00Z"/>
                <w:sz w:val="22"/>
              </w:rPr>
            </w:pPr>
            <w:del w:id="714" w:author="Hayes, Katherine" w:date="2020-09-18T09:45:00Z">
              <w:r w:rsidRPr="00F3691B">
                <w:rPr>
                  <w:sz w:val="22"/>
                </w:rPr>
                <w:delText>Fire</w:delText>
              </w:r>
            </w:del>
          </w:p>
        </w:tc>
        <w:tc>
          <w:tcPr>
            <w:tcW w:w="1001" w:type="dxa"/>
            <w:gridSpan w:val="3"/>
            <w:vAlign w:val="center"/>
          </w:tcPr>
          <w:p w14:paraId="3D651682" w14:textId="77777777" w:rsidR="00387F6C" w:rsidRPr="00F3691B" w:rsidRDefault="00387F6C" w:rsidP="00387F6C">
            <w:pPr>
              <w:autoSpaceDE w:val="0"/>
              <w:autoSpaceDN w:val="0"/>
              <w:adjustRightInd w:val="0"/>
              <w:spacing w:line="360" w:lineRule="auto"/>
              <w:jc w:val="center"/>
              <w:rPr>
                <w:del w:id="715" w:author="Hayes, Katherine" w:date="2020-09-18T09:45:00Z"/>
                <w:sz w:val="22"/>
              </w:rPr>
            </w:pPr>
            <w:del w:id="716" w:author="Hayes, Katherine" w:date="2020-09-18T09:45:00Z">
              <w:r w:rsidRPr="00F3691B">
                <w:rPr>
                  <w:sz w:val="22"/>
                </w:rPr>
                <w:delText>676.57</w:delText>
              </w:r>
            </w:del>
          </w:p>
        </w:tc>
        <w:tc>
          <w:tcPr>
            <w:tcW w:w="875" w:type="dxa"/>
            <w:gridSpan w:val="2"/>
            <w:vAlign w:val="center"/>
          </w:tcPr>
          <w:p w14:paraId="6A1D4EF1" w14:textId="77777777" w:rsidR="00387F6C" w:rsidRPr="00F3691B" w:rsidRDefault="00387F6C" w:rsidP="00387F6C">
            <w:pPr>
              <w:autoSpaceDE w:val="0"/>
              <w:autoSpaceDN w:val="0"/>
              <w:adjustRightInd w:val="0"/>
              <w:spacing w:line="360" w:lineRule="auto"/>
              <w:jc w:val="center"/>
              <w:rPr>
                <w:del w:id="717" w:author="Hayes, Katherine" w:date="2020-09-18T09:45:00Z"/>
                <w:sz w:val="22"/>
              </w:rPr>
            </w:pPr>
            <w:del w:id="718" w:author="Hayes, Katherine" w:date="2020-09-18T09:45:00Z">
              <w:r w:rsidRPr="00F3691B">
                <w:rPr>
                  <w:sz w:val="22"/>
                </w:rPr>
                <w:delText>87.47</w:delText>
              </w:r>
            </w:del>
          </w:p>
        </w:tc>
        <w:tc>
          <w:tcPr>
            <w:tcW w:w="1811" w:type="dxa"/>
            <w:gridSpan w:val="3"/>
            <w:vAlign w:val="center"/>
          </w:tcPr>
          <w:p w14:paraId="016A6BF7" w14:textId="77777777" w:rsidR="00387F6C" w:rsidRPr="00F3691B" w:rsidRDefault="00387F6C" w:rsidP="00387F6C">
            <w:pPr>
              <w:autoSpaceDE w:val="0"/>
              <w:autoSpaceDN w:val="0"/>
              <w:adjustRightInd w:val="0"/>
              <w:spacing w:line="360" w:lineRule="auto"/>
              <w:jc w:val="center"/>
              <w:rPr>
                <w:del w:id="719" w:author="Hayes, Katherine" w:date="2020-09-18T09:45:00Z"/>
                <w:sz w:val="22"/>
              </w:rPr>
            </w:pPr>
            <w:del w:id="720" w:author="Hayes, Katherine" w:date="2020-09-18T09:45:00Z">
              <w:r w:rsidRPr="00F3691B">
                <w:rPr>
                  <w:sz w:val="22"/>
                </w:rPr>
                <w:delText>(505.14, 848)</w:delText>
              </w:r>
            </w:del>
          </w:p>
        </w:tc>
        <w:tc>
          <w:tcPr>
            <w:tcW w:w="867" w:type="dxa"/>
            <w:gridSpan w:val="3"/>
            <w:vAlign w:val="center"/>
          </w:tcPr>
          <w:p w14:paraId="6ABC923C" w14:textId="77777777" w:rsidR="00387F6C" w:rsidRPr="00F3691B" w:rsidRDefault="00387F6C" w:rsidP="00387F6C">
            <w:pPr>
              <w:autoSpaceDE w:val="0"/>
              <w:autoSpaceDN w:val="0"/>
              <w:adjustRightInd w:val="0"/>
              <w:spacing w:line="360" w:lineRule="auto"/>
              <w:jc w:val="center"/>
              <w:rPr>
                <w:del w:id="721" w:author="Hayes, Katherine" w:date="2020-09-18T09:45:00Z"/>
                <w:sz w:val="22"/>
              </w:rPr>
            </w:pPr>
            <w:del w:id="722" w:author="Hayes, Katherine" w:date="2020-09-18T09:45:00Z">
              <w:r w:rsidRPr="00F3691B">
                <w:rPr>
                  <w:sz w:val="22"/>
                </w:rPr>
                <w:delText>7.74</w:delText>
              </w:r>
            </w:del>
          </w:p>
        </w:tc>
        <w:tc>
          <w:tcPr>
            <w:tcW w:w="546" w:type="dxa"/>
            <w:vAlign w:val="center"/>
          </w:tcPr>
          <w:p w14:paraId="5F42E7C8" w14:textId="77777777" w:rsidR="00387F6C" w:rsidRPr="00F3691B" w:rsidRDefault="00387F6C" w:rsidP="00387F6C">
            <w:pPr>
              <w:autoSpaceDE w:val="0"/>
              <w:autoSpaceDN w:val="0"/>
              <w:adjustRightInd w:val="0"/>
              <w:spacing w:line="360" w:lineRule="auto"/>
              <w:jc w:val="center"/>
              <w:rPr>
                <w:del w:id="723" w:author="Hayes, Katherine" w:date="2020-09-18T09:45:00Z"/>
                <w:sz w:val="22"/>
              </w:rPr>
            </w:pPr>
            <w:del w:id="724" w:author="Hayes, Katherine" w:date="2020-09-18T09:45:00Z">
              <w:r w:rsidRPr="00F3691B">
                <w:rPr>
                  <w:sz w:val="22"/>
                </w:rPr>
                <w:delText>496</w:delText>
              </w:r>
            </w:del>
          </w:p>
        </w:tc>
        <w:tc>
          <w:tcPr>
            <w:tcW w:w="727" w:type="dxa"/>
            <w:vAlign w:val="center"/>
          </w:tcPr>
          <w:p w14:paraId="24C2BCBF" w14:textId="77777777" w:rsidR="00387F6C" w:rsidRPr="00F3691B" w:rsidRDefault="00387F6C" w:rsidP="00387F6C">
            <w:pPr>
              <w:autoSpaceDE w:val="0"/>
              <w:autoSpaceDN w:val="0"/>
              <w:adjustRightInd w:val="0"/>
              <w:spacing w:line="360" w:lineRule="auto"/>
              <w:jc w:val="center"/>
              <w:rPr>
                <w:del w:id="725" w:author="Hayes, Katherine" w:date="2020-09-18T09:45:00Z"/>
                <w:b/>
                <w:bCs/>
                <w:sz w:val="22"/>
              </w:rPr>
            </w:pPr>
            <w:del w:id="726" w:author="Hayes, Katherine" w:date="2020-09-18T09:45:00Z">
              <w:r w:rsidRPr="00F3691B">
                <w:rPr>
                  <w:b/>
                  <w:bCs/>
                  <w:sz w:val="22"/>
                </w:rPr>
                <w:delText>&lt;.01</w:delText>
              </w:r>
            </w:del>
          </w:p>
        </w:tc>
      </w:tr>
      <w:tr w:rsidR="00284A7C" w:rsidRPr="00284A7C" w14:paraId="4652FEE8" w14:textId="77777777" w:rsidTr="00C66256">
        <w:trPr>
          <w:gridAfter w:val="1"/>
          <w:wAfter w:w="970" w:type="dxa"/>
        </w:trPr>
        <w:tc>
          <w:tcPr>
            <w:tcW w:w="990" w:type="dxa"/>
            <w:gridSpan w:val="2"/>
            <w:tcBorders>
              <w:top w:val="single" w:sz="4" w:space="0" w:color="auto"/>
            </w:tcBorders>
            <w:vAlign w:val="center"/>
            <w:cellMerge w:id="727" w:author="Hayes, Katherine" w:date="2020-09-18T09:45:00Z" w:vMergeOrig="rest" w:vMerge="cont"/>
          </w:tcPr>
          <w:p w14:paraId="37CE1BEC" w14:textId="12A6B2B2" w:rsidR="000642C0" w:rsidRPr="00284A7C" w:rsidRDefault="00C66256" w:rsidP="000642C0">
            <w:pPr>
              <w:autoSpaceDE w:val="0"/>
              <w:autoSpaceDN w:val="0"/>
              <w:adjustRightInd w:val="0"/>
              <w:spacing w:line="360" w:lineRule="auto"/>
              <w:jc w:val="center"/>
              <w:rPr>
                <w:color w:val="000000" w:themeColor="text1"/>
                <w:sz w:val="22"/>
              </w:rPr>
            </w:pPr>
            <w:moveFromRangeStart w:id="728" w:author="Hayes, Katherine" w:date="2020-09-18T09:45:00Z" w:name="move51314730"/>
            <w:moveFrom w:id="729" w:author="Hayes, Katherine" w:date="2020-09-18T09:45:00Z">
              <w:r w:rsidRPr="00284A7C">
                <w:rPr>
                  <w:color w:val="000000" w:themeColor="text1"/>
                  <w:sz w:val="22"/>
                </w:rPr>
                <w:t>Basal</w:t>
              </w:r>
            </w:moveFrom>
            <w:moveFromRangeEnd w:id="728"/>
            <w:del w:id="730" w:author="Hayes, Katherine" w:date="2020-09-18T09:45:00Z">
              <w:r w:rsidR="00387F6C" w:rsidRPr="00F3691B">
                <w:rPr>
                  <w:sz w:val="22"/>
                </w:rPr>
                <w:delText xml:space="preserve"> </w:delText>
              </w:r>
            </w:del>
            <w:moveFromRangeStart w:id="731" w:author="Hayes, Katherine" w:date="2020-09-18T09:45:00Z" w:name="move51314731"/>
            <w:moveFrom w:id="732" w:author="Hayes, Katherine" w:date="2020-09-18T09:45:00Z">
              <w:r w:rsidRPr="00284A7C">
                <w:rPr>
                  <w:color w:val="000000" w:themeColor="text1"/>
                  <w:sz w:val="22"/>
                </w:rPr>
                <w:t>Area</w:t>
              </w:r>
            </w:moveFrom>
            <w:moveFromRangeEnd w:id="731"/>
          </w:p>
        </w:tc>
        <w:tc>
          <w:tcPr>
            <w:tcW w:w="1776" w:type="dxa"/>
            <w:gridSpan w:val="3"/>
            <w:vAlign w:val="center"/>
            <w:cellMerge w:id="733" w:author="Hayes, Katherine" w:date="2020-09-18T09:45:00Z" w:vMergeOrig="rest"/>
          </w:tcPr>
          <w:p w14:paraId="4225F780" w14:textId="20220A84" w:rsidR="000642C0" w:rsidRPr="00284A7C" w:rsidRDefault="00387F6C" w:rsidP="000642C0">
            <w:pPr>
              <w:autoSpaceDE w:val="0"/>
              <w:autoSpaceDN w:val="0"/>
              <w:adjustRightInd w:val="0"/>
              <w:spacing w:line="360" w:lineRule="auto"/>
              <w:jc w:val="center"/>
              <w:rPr>
                <w:color w:val="000000" w:themeColor="text1"/>
                <w:sz w:val="22"/>
              </w:rPr>
            </w:pPr>
            <w:del w:id="734" w:author="Hayes, Katherine" w:date="2020-09-18T09:45:00Z">
              <w:r w:rsidRPr="00F3691B">
                <w:rPr>
                  <w:bCs/>
                  <w:sz w:val="22"/>
                </w:rPr>
                <w:delText>Conifer</w:delText>
              </w:r>
            </w:del>
            <w:ins w:id="735" w:author="Hayes, Katherine" w:date="2020-09-18T09:45:00Z">
              <w:r w:rsidR="000642C0" w:rsidRPr="00284A7C">
                <w:rPr>
                  <w:color w:val="000000" w:themeColor="text1"/>
                  <w:sz w:val="22"/>
                </w:rPr>
                <w:t>Position</w:t>
              </w:r>
            </w:ins>
          </w:p>
        </w:tc>
        <w:tc>
          <w:tcPr>
            <w:tcW w:w="1227" w:type="dxa"/>
            <w:gridSpan w:val="4"/>
            <w:tcBorders>
              <w:top w:val="single" w:sz="8" w:space="0" w:color="auto"/>
            </w:tcBorders>
            <w:cellDel w:id="736" w:author="Hayes, Katherine" w:date="2020-09-18T09:45:00Z"/>
          </w:tcPr>
          <w:p w14:paraId="34211091" w14:textId="77777777" w:rsidR="00387F6C" w:rsidRPr="00F3691B" w:rsidRDefault="00387F6C" w:rsidP="00387F6C">
            <w:pPr>
              <w:autoSpaceDE w:val="0"/>
              <w:autoSpaceDN w:val="0"/>
              <w:adjustRightInd w:val="0"/>
              <w:spacing w:line="360" w:lineRule="auto"/>
              <w:jc w:val="center"/>
              <w:rPr>
                <w:sz w:val="22"/>
              </w:rPr>
            </w:pPr>
            <w:del w:id="737" w:author="Hayes, Katherine" w:date="2020-09-18T09:45:00Z">
              <w:r w:rsidRPr="00F3691B">
                <w:rPr>
                  <w:sz w:val="22"/>
                </w:rPr>
                <w:delText>Intercept</w:delText>
              </w:r>
            </w:del>
          </w:p>
        </w:tc>
        <w:tc>
          <w:tcPr>
            <w:tcW w:w="825" w:type="dxa"/>
            <w:gridSpan w:val="3"/>
            <w:vAlign w:val="center"/>
          </w:tcPr>
          <w:p w14:paraId="4594B541" w14:textId="0EC916DE" w:rsidR="000642C0" w:rsidRPr="00284A7C" w:rsidRDefault="000642C0" w:rsidP="000642C0">
            <w:pPr>
              <w:autoSpaceDE w:val="0"/>
              <w:autoSpaceDN w:val="0"/>
              <w:adjustRightInd w:val="0"/>
              <w:spacing w:line="360" w:lineRule="auto"/>
              <w:jc w:val="center"/>
              <w:rPr>
                <w:color w:val="000000" w:themeColor="text1"/>
                <w:sz w:val="22"/>
              </w:rPr>
            </w:pPr>
            <w:ins w:id="738" w:author="Hayes, Katherine" w:date="2020-09-18T09:45:00Z">
              <w:r w:rsidRPr="00284A7C">
                <w:rPr>
                  <w:color w:val="000000" w:themeColor="text1"/>
                  <w:sz w:val="22"/>
                </w:rPr>
                <w:t>-</w:t>
              </w:r>
            </w:ins>
            <w:r w:rsidRPr="00284A7C">
              <w:rPr>
                <w:color w:val="000000" w:themeColor="text1"/>
                <w:sz w:val="22"/>
              </w:rPr>
              <w:t>0.</w:t>
            </w:r>
            <w:del w:id="739" w:author="Hayes, Katherine" w:date="2020-09-18T09:45:00Z">
              <w:r w:rsidR="00387F6C" w:rsidRPr="00F3691B">
                <w:rPr>
                  <w:sz w:val="22"/>
                </w:rPr>
                <w:delText>36</w:delText>
              </w:r>
            </w:del>
            <w:ins w:id="740" w:author="Hayes, Katherine" w:date="2020-09-18T09:45:00Z">
              <w:r w:rsidRPr="00284A7C">
                <w:rPr>
                  <w:color w:val="000000" w:themeColor="text1"/>
                  <w:sz w:val="22"/>
                </w:rPr>
                <w:t>17</w:t>
              </w:r>
            </w:ins>
          </w:p>
        </w:tc>
        <w:tc>
          <w:tcPr>
            <w:tcW w:w="931" w:type="dxa"/>
            <w:gridSpan w:val="2"/>
            <w:vAlign w:val="center"/>
          </w:tcPr>
          <w:p w14:paraId="74FA4A96" w14:textId="537F0688" w:rsidR="000642C0" w:rsidRPr="00284A7C" w:rsidRDefault="000642C0" w:rsidP="000642C0">
            <w:pPr>
              <w:autoSpaceDE w:val="0"/>
              <w:autoSpaceDN w:val="0"/>
              <w:adjustRightInd w:val="0"/>
              <w:spacing w:line="360" w:lineRule="auto"/>
              <w:jc w:val="center"/>
              <w:rPr>
                <w:color w:val="000000" w:themeColor="text1"/>
                <w:sz w:val="22"/>
              </w:rPr>
            </w:pPr>
            <w:r w:rsidRPr="00284A7C">
              <w:rPr>
                <w:color w:val="000000" w:themeColor="text1"/>
                <w:sz w:val="22"/>
              </w:rPr>
              <w:t>0.</w:t>
            </w:r>
            <w:del w:id="741" w:author="Hayes, Katherine" w:date="2020-09-18T09:45:00Z">
              <w:r w:rsidR="00387F6C" w:rsidRPr="00F3691B">
                <w:rPr>
                  <w:sz w:val="22"/>
                </w:rPr>
                <w:delText>16</w:delText>
              </w:r>
            </w:del>
            <w:ins w:id="742" w:author="Hayes, Katherine" w:date="2020-09-18T09:45:00Z">
              <w:r w:rsidRPr="00284A7C">
                <w:rPr>
                  <w:color w:val="000000" w:themeColor="text1"/>
                  <w:sz w:val="22"/>
                </w:rPr>
                <w:t>57</w:t>
              </w:r>
            </w:ins>
          </w:p>
        </w:tc>
        <w:tc>
          <w:tcPr>
            <w:tcW w:w="1641" w:type="dxa"/>
            <w:gridSpan w:val="3"/>
            <w:vAlign w:val="center"/>
          </w:tcPr>
          <w:p w14:paraId="410C63BD" w14:textId="5699A6A1" w:rsidR="000642C0" w:rsidRPr="00284A7C" w:rsidRDefault="00387F6C" w:rsidP="000642C0">
            <w:pPr>
              <w:autoSpaceDE w:val="0"/>
              <w:autoSpaceDN w:val="0"/>
              <w:adjustRightInd w:val="0"/>
              <w:spacing w:line="360" w:lineRule="auto"/>
              <w:jc w:val="center"/>
              <w:rPr>
                <w:color w:val="000000" w:themeColor="text1"/>
                <w:sz w:val="22"/>
              </w:rPr>
            </w:pPr>
            <w:del w:id="743" w:author="Hayes, Katherine" w:date="2020-09-18T09:45:00Z">
              <w:r w:rsidRPr="00F3691B">
                <w:rPr>
                  <w:sz w:val="22"/>
                </w:rPr>
                <w:delText>(</w:delText>
              </w:r>
            </w:del>
            <w:ins w:id="744" w:author="Hayes, Katherine" w:date="2020-09-18T09:45:00Z">
              <w:r w:rsidR="000642C0" w:rsidRPr="00284A7C">
                <w:rPr>
                  <w:color w:val="000000" w:themeColor="text1"/>
                  <w:sz w:val="22"/>
                </w:rPr>
                <w:t>(-</w:t>
              </w:r>
              <w:r w:rsidR="00915D62" w:rsidRPr="00284A7C">
                <w:rPr>
                  <w:color w:val="000000" w:themeColor="text1"/>
                  <w:sz w:val="22"/>
                </w:rPr>
                <w:t>1.29</w:t>
              </w:r>
              <w:r w:rsidR="000642C0" w:rsidRPr="00284A7C">
                <w:rPr>
                  <w:color w:val="000000" w:themeColor="text1"/>
                  <w:sz w:val="22"/>
                </w:rPr>
                <w:t xml:space="preserve">, </w:t>
              </w:r>
            </w:ins>
            <w:r w:rsidR="000642C0" w:rsidRPr="00284A7C">
              <w:rPr>
                <w:color w:val="000000" w:themeColor="text1"/>
                <w:sz w:val="22"/>
              </w:rPr>
              <w:t>0</w:t>
            </w:r>
            <w:r w:rsidR="00915D62" w:rsidRPr="00284A7C">
              <w:rPr>
                <w:color w:val="000000" w:themeColor="text1"/>
                <w:sz w:val="22"/>
              </w:rPr>
              <w:t>.</w:t>
            </w:r>
            <w:del w:id="745" w:author="Hayes, Katherine" w:date="2020-09-18T09:45:00Z">
              <w:r w:rsidRPr="00F3691B">
                <w:rPr>
                  <w:sz w:val="22"/>
                </w:rPr>
                <w:delText xml:space="preserve">04, </w:delText>
              </w:r>
            </w:del>
            <w:ins w:id="746" w:author="Hayes, Katherine" w:date="2020-09-18T09:45:00Z">
              <w:r w:rsidR="00915D62" w:rsidRPr="00284A7C">
                <w:rPr>
                  <w:color w:val="000000" w:themeColor="text1"/>
                  <w:sz w:val="22"/>
                </w:rPr>
                <w:t>99</w:t>
              </w:r>
            </w:ins>
            <w:moveFromRangeStart w:id="747" w:author="Hayes, Katherine" w:date="2020-09-18T09:45:00Z" w:name="move51314732"/>
            <w:moveFrom w:id="748" w:author="Hayes, Katherine" w:date="2020-09-18T09:45:00Z">
              <w:r w:rsidR="0045177D" w:rsidRPr="00284A7C">
                <w:rPr>
                  <w:color w:val="000000" w:themeColor="text1"/>
                  <w:sz w:val="22"/>
                </w:rPr>
                <w:t>0.68</w:t>
              </w:r>
            </w:moveFrom>
            <w:moveFromRangeEnd w:id="747"/>
            <w:r w:rsidR="000642C0" w:rsidRPr="00284A7C">
              <w:rPr>
                <w:color w:val="000000" w:themeColor="text1"/>
                <w:sz w:val="22"/>
              </w:rPr>
              <w:t>)</w:t>
            </w:r>
          </w:p>
        </w:tc>
        <w:tc>
          <w:tcPr>
            <w:tcW w:w="840" w:type="dxa"/>
            <w:vAlign w:val="center"/>
          </w:tcPr>
          <w:p w14:paraId="135B1E42" w14:textId="5F9A5CA2" w:rsidR="000642C0" w:rsidRPr="00284A7C" w:rsidRDefault="00387F6C" w:rsidP="000642C0">
            <w:pPr>
              <w:autoSpaceDE w:val="0"/>
              <w:autoSpaceDN w:val="0"/>
              <w:adjustRightInd w:val="0"/>
              <w:spacing w:line="360" w:lineRule="auto"/>
              <w:jc w:val="center"/>
              <w:rPr>
                <w:color w:val="000000" w:themeColor="text1"/>
                <w:sz w:val="22"/>
              </w:rPr>
            </w:pPr>
            <w:del w:id="749" w:author="Hayes, Katherine" w:date="2020-09-18T09:45:00Z">
              <w:r w:rsidRPr="00F3691B">
                <w:rPr>
                  <w:sz w:val="22"/>
                </w:rPr>
                <w:delText>2.23</w:delText>
              </w:r>
            </w:del>
            <w:ins w:id="750" w:author="Hayes, Katherine" w:date="2020-09-18T09:45:00Z">
              <w:r w:rsidR="000642C0" w:rsidRPr="00284A7C">
                <w:rPr>
                  <w:color w:val="000000" w:themeColor="text1"/>
                  <w:sz w:val="22"/>
                </w:rPr>
                <w:t>-0.29</w:t>
              </w:r>
            </w:ins>
          </w:p>
        </w:tc>
        <w:tc>
          <w:tcPr>
            <w:tcW w:w="651" w:type="dxa"/>
            <w:gridSpan w:val="2"/>
            <w:vAlign w:val="center"/>
          </w:tcPr>
          <w:p w14:paraId="29A4803A" w14:textId="3FE08D24" w:rsidR="000642C0" w:rsidRPr="00284A7C" w:rsidRDefault="00387F6C" w:rsidP="000642C0">
            <w:pPr>
              <w:autoSpaceDE w:val="0"/>
              <w:autoSpaceDN w:val="0"/>
              <w:adjustRightInd w:val="0"/>
              <w:spacing w:line="360" w:lineRule="auto"/>
              <w:jc w:val="center"/>
              <w:rPr>
                <w:color w:val="000000" w:themeColor="text1"/>
                <w:sz w:val="22"/>
              </w:rPr>
            </w:pPr>
            <w:del w:id="751" w:author="Hayes, Katherine" w:date="2020-09-18T09:45:00Z">
              <w:r w:rsidRPr="00F3691B">
                <w:rPr>
                  <w:sz w:val="22"/>
                </w:rPr>
                <w:delText>38</w:delText>
              </w:r>
            </w:del>
            <w:ins w:id="752" w:author="Hayes, Katherine" w:date="2020-09-18T09:45:00Z">
              <w:r w:rsidR="000642C0" w:rsidRPr="00284A7C">
                <w:rPr>
                  <w:color w:val="000000" w:themeColor="text1"/>
                  <w:sz w:val="22"/>
                </w:rPr>
                <w:t xml:space="preserve"> </w:t>
              </w:r>
            </w:ins>
          </w:p>
        </w:tc>
        <w:tc>
          <w:tcPr>
            <w:tcW w:w="726" w:type="dxa"/>
            <w:gridSpan w:val="3"/>
            <w:vAlign w:val="center"/>
          </w:tcPr>
          <w:p w14:paraId="26D7F807" w14:textId="24937333" w:rsidR="000642C0" w:rsidRPr="00284A7C" w:rsidRDefault="000642C0" w:rsidP="000642C0">
            <w:pPr>
              <w:autoSpaceDE w:val="0"/>
              <w:autoSpaceDN w:val="0"/>
              <w:adjustRightInd w:val="0"/>
              <w:spacing w:line="360" w:lineRule="auto"/>
              <w:jc w:val="center"/>
              <w:rPr>
                <w:color w:val="000000" w:themeColor="text1"/>
                <w:sz w:val="22"/>
              </w:rPr>
            </w:pPr>
            <w:r w:rsidRPr="00284A7C">
              <w:rPr>
                <w:color w:val="000000" w:themeColor="text1"/>
                <w:sz w:val="22"/>
              </w:rPr>
              <w:t>0.</w:t>
            </w:r>
            <w:del w:id="753" w:author="Hayes, Katherine" w:date="2020-09-18T09:45:00Z">
              <w:r w:rsidR="00387F6C" w:rsidRPr="00F3691B">
                <w:rPr>
                  <w:b/>
                  <w:bCs/>
                  <w:sz w:val="22"/>
                </w:rPr>
                <w:delText>03</w:delText>
              </w:r>
            </w:del>
            <w:ins w:id="754" w:author="Hayes, Katherine" w:date="2020-09-18T09:45:00Z">
              <w:r w:rsidRPr="00284A7C">
                <w:rPr>
                  <w:color w:val="000000" w:themeColor="text1"/>
                  <w:sz w:val="22"/>
                </w:rPr>
                <w:t>77</w:t>
              </w:r>
            </w:ins>
          </w:p>
        </w:tc>
      </w:tr>
      <w:tr w:rsidR="00284A7C" w:rsidRPr="00284A7C" w14:paraId="3CAEC830" w14:textId="77777777" w:rsidTr="00C66256">
        <w:trPr>
          <w:gridAfter w:val="1"/>
          <w:wAfter w:w="970" w:type="dxa"/>
          <w:ins w:id="755" w:author="Hayes, Katherine" w:date="2020-09-18T09:45:00Z"/>
        </w:trPr>
        <w:tc>
          <w:tcPr>
            <w:tcW w:w="990" w:type="dxa"/>
            <w:gridSpan w:val="2"/>
            <w:tcBorders>
              <w:top w:val="single" w:sz="4" w:space="0" w:color="auto"/>
            </w:tcBorders>
            <w:vAlign w:val="center"/>
            <w:cellMerge w:id="756" w:author="Hayes, Katherine" w:date="2020-09-18T09:45:00Z" w:vMergeOrig="cont"/>
          </w:tcPr>
          <w:p w14:paraId="635B04CE" w14:textId="77777777" w:rsidR="000642C0" w:rsidRPr="00284A7C" w:rsidRDefault="000642C0" w:rsidP="000642C0">
            <w:pPr>
              <w:autoSpaceDE w:val="0"/>
              <w:autoSpaceDN w:val="0"/>
              <w:adjustRightInd w:val="0"/>
              <w:spacing w:line="360" w:lineRule="auto"/>
              <w:jc w:val="center"/>
              <w:rPr>
                <w:ins w:id="757" w:author="Hayes, Katherine" w:date="2020-09-18T09:45:00Z"/>
                <w:color w:val="000000" w:themeColor="text1"/>
                <w:sz w:val="22"/>
              </w:rPr>
            </w:pPr>
          </w:p>
        </w:tc>
        <w:tc>
          <w:tcPr>
            <w:tcW w:w="1776" w:type="dxa"/>
            <w:gridSpan w:val="7"/>
            <w:vAlign w:val="center"/>
          </w:tcPr>
          <w:p w14:paraId="2BD34BB5" w14:textId="5A78FBEE" w:rsidR="000642C0" w:rsidRPr="00284A7C" w:rsidRDefault="000642C0" w:rsidP="000642C0">
            <w:pPr>
              <w:autoSpaceDE w:val="0"/>
              <w:autoSpaceDN w:val="0"/>
              <w:adjustRightInd w:val="0"/>
              <w:spacing w:line="360" w:lineRule="auto"/>
              <w:jc w:val="center"/>
              <w:rPr>
                <w:ins w:id="758" w:author="Hayes, Katherine" w:date="2020-09-18T09:45:00Z"/>
                <w:color w:val="000000" w:themeColor="text1"/>
                <w:sz w:val="22"/>
              </w:rPr>
            </w:pPr>
            <w:ins w:id="759" w:author="Hayes, Katherine" w:date="2020-09-18T09:45:00Z">
              <w:r w:rsidRPr="00284A7C">
                <w:rPr>
                  <w:color w:val="000000" w:themeColor="text1"/>
                  <w:sz w:val="22"/>
                </w:rPr>
                <w:t>2 Fires * Position</w:t>
              </w:r>
            </w:ins>
          </w:p>
        </w:tc>
        <w:tc>
          <w:tcPr>
            <w:tcW w:w="825" w:type="dxa"/>
            <w:gridSpan w:val="3"/>
            <w:vAlign w:val="center"/>
          </w:tcPr>
          <w:p w14:paraId="640C1620" w14:textId="76367BD4" w:rsidR="000642C0" w:rsidRPr="00284A7C" w:rsidRDefault="000642C0" w:rsidP="000642C0">
            <w:pPr>
              <w:autoSpaceDE w:val="0"/>
              <w:autoSpaceDN w:val="0"/>
              <w:adjustRightInd w:val="0"/>
              <w:spacing w:line="360" w:lineRule="auto"/>
              <w:jc w:val="center"/>
              <w:rPr>
                <w:ins w:id="760" w:author="Hayes, Katherine" w:date="2020-09-18T09:45:00Z"/>
                <w:color w:val="000000" w:themeColor="text1"/>
                <w:sz w:val="22"/>
              </w:rPr>
            </w:pPr>
            <w:ins w:id="761" w:author="Hayes, Katherine" w:date="2020-09-18T09:45:00Z">
              <w:r w:rsidRPr="00284A7C">
                <w:rPr>
                  <w:color w:val="000000" w:themeColor="text1"/>
                  <w:sz w:val="22"/>
                </w:rPr>
                <w:t>2.60</w:t>
              </w:r>
            </w:ins>
          </w:p>
        </w:tc>
        <w:tc>
          <w:tcPr>
            <w:tcW w:w="931" w:type="dxa"/>
            <w:gridSpan w:val="2"/>
            <w:vAlign w:val="center"/>
          </w:tcPr>
          <w:p w14:paraId="3EB9AC62" w14:textId="4B85C6B1" w:rsidR="000642C0" w:rsidRPr="00284A7C" w:rsidRDefault="000642C0" w:rsidP="000642C0">
            <w:pPr>
              <w:autoSpaceDE w:val="0"/>
              <w:autoSpaceDN w:val="0"/>
              <w:adjustRightInd w:val="0"/>
              <w:spacing w:line="360" w:lineRule="auto"/>
              <w:jc w:val="center"/>
              <w:rPr>
                <w:ins w:id="762" w:author="Hayes, Katherine" w:date="2020-09-18T09:45:00Z"/>
                <w:color w:val="000000" w:themeColor="text1"/>
                <w:sz w:val="22"/>
              </w:rPr>
            </w:pPr>
            <w:ins w:id="763" w:author="Hayes, Katherine" w:date="2020-09-18T09:45:00Z">
              <w:r w:rsidRPr="00284A7C">
                <w:rPr>
                  <w:color w:val="000000" w:themeColor="text1"/>
                  <w:sz w:val="22"/>
                </w:rPr>
                <w:t>0.82</w:t>
              </w:r>
            </w:ins>
          </w:p>
        </w:tc>
        <w:tc>
          <w:tcPr>
            <w:tcW w:w="1641" w:type="dxa"/>
            <w:gridSpan w:val="3"/>
            <w:vAlign w:val="center"/>
          </w:tcPr>
          <w:p w14:paraId="7416EE82" w14:textId="172CE501" w:rsidR="000642C0" w:rsidRPr="00284A7C" w:rsidRDefault="000642C0" w:rsidP="000642C0">
            <w:pPr>
              <w:autoSpaceDE w:val="0"/>
              <w:autoSpaceDN w:val="0"/>
              <w:adjustRightInd w:val="0"/>
              <w:spacing w:line="360" w:lineRule="auto"/>
              <w:jc w:val="center"/>
              <w:rPr>
                <w:ins w:id="764" w:author="Hayes, Katherine" w:date="2020-09-18T09:45:00Z"/>
                <w:color w:val="000000" w:themeColor="text1"/>
                <w:sz w:val="22"/>
              </w:rPr>
            </w:pPr>
            <w:ins w:id="765" w:author="Hayes, Katherine" w:date="2020-09-18T09:45:00Z">
              <w:r w:rsidRPr="00284A7C">
                <w:rPr>
                  <w:color w:val="000000" w:themeColor="text1"/>
                  <w:sz w:val="22"/>
                </w:rPr>
                <w:t>(</w:t>
              </w:r>
              <w:r w:rsidR="00915D62" w:rsidRPr="00284A7C">
                <w:rPr>
                  <w:color w:val="000000" w:themeColor="text1"/>
                  <w:sz w:val="22"/>
                </w:rPr>
                <w:t>0.98</w:t>
              </w:r>
              <w:r w:rsidRPr="00284A7C">
                <w:rPr>
                  <w:color w:val="000000" w:themeColor="text1"/>
                  <w:sz w:val="22"/>
                </w:rPr>
                <w:t xml:space="preserve">, </w:t>
              </w:r>
              <w:r w:rsidR="00915D62" w:rsidRPr="00284A7C">
                <w:rPr>
                  <w:color w:val="000000" w:themeColor="text1"/>
                  <w:sz w:val="22"/>
                </w:rPr>
                <w:t>4.24</w:t>
              </w:r>
              <w:r w:rsidRPr="00284A7C">
                <w:rPr>
                  <w:color w:val="000000" w:themeColor="text1"/>
                  <w:sz w:val="22"/>
                </w:rPr>
                <w:t>)</w:t>
              </w:r>
            </w:ins>
          </w:p>
        </w:tc>
        <w:tc>
          <w:tcPr>
            <w:tcW w:w="840" w:type="dxa"/>
            <w:vAlign w:val="center"/>
          </w:tcPr>
          <w:p w14:paraId="2EC8F94C" w14:textId="55D9B5A4" w:rsidR="000642C0" w:rsidRPr="00284A7C" w:rsidRDefault="000642C0" w:rsidP="000642C0">
            <w:pPr>
              <w:autoSpaceDE w:val="0"/>
              <w:autoSpaceDN w:val="0"/>
              <w:adjustRightInd w:val="0"/>
              <w:spacing w:line="360" w:lineRule="auto"/>
              <w:jc w:val="center"/>
              <w:rPr>
                <w:ins w:id="766" w:author="Hayes, Katherine" w:date="2020-09-18T09:45:00Z"/>
                <w:color w:val="000000" w:themeColor="text1"/>
                <w:sz w:val="22"/>
              </w:rPr>
            </w:pPr>
            <w:ins w:id="767" w:author="Hayes, Katherine" w:date="2020-09-18T09:45:00Z">
              <w:r w:rsidRPr="00284A7C">
                <w:rPr>
                  <w:color w:val="000000" w:themeColor="text1"/>
                  <w:sz w:val="22"/>
                </w:rPr>
                <w:t>3.17</w:t>
              </w:r>
            </w:ins>
          </w:p>
        </w:tc>
        <w:tc>
          <w:tcPr>
            <w:tcW w:w="651" w:type="dxa"/>
            <w:gridSpan w:val="2"/>
            <w:vAlign w:val="center"/>
          </w:tcPr>
          <w:p w14:paraId="6F10AD0D" w14:textId="77777777" w:rsidR="000642C0" w:rsidRPr="00284A7C" w:rsidRDefault="000642C0" w:rsidP="000642C0">
            <w:pPr>
              <w:autoSpaceDE w:val="0"/>
              <w:autoSpaceDN w:val="0"/>
              <w:adjustRightInd w:val="0"/>
              <w:spacing w:line="360" w:lineRule="auto"/>
              <w:jc w:val="center"/>
              <w:rPr>
                <w:ins w:id="768" w:author="Hayes, Katherine" w:date="2020-09-18T09:45:00Z"/>
                <w:color w:val="000000" w:themeColor="text1"/>
                <w:sz w:val="22"/>
              </w:rPr>
            </w:pPr>
          </w:p>
        </w:tc>
        <w:tc>
          <w:tcPr>
            <w:tcW w:w="726" w:type="dxa"/>
            <w:gridSpan w:val="3"/>
            <w:vAlign w:val="center"/>
          </w:tcPr>
          <w:p w14:paraId="6DCBC0C2" w14:textId="4A358993" w:rsidR="000642C0" w:rsidRPr="00284A7C" w:rsidRDefault="000642C0" w:rsidP="000642C0">
            <w:pPr>
              <w:autoSpaceDE w:val="0"/>
              <w:autoSpaceDN w:val="0"/>
              <w:adjustRightInd w:val="0"/>
              <w:spacing w:line="360" w:lineRule="auto"/>
              <w:jc w:val="center"/>
              <w:rPr>
                <w:ins w:id="769" w:author="Hayes, Katherine" w:date="2020-09-18T09:45:00Z"/>
                <w:color w:val="000000" w:themeColor="text1"/>
                <w:sz w:val="22"/>
              </w:rPr>
            </w:pPr>
            <w:ins w:id="770" w:author="Hayes, Katherine" w:date="2020-09-18T09:45:00Z">
              <w:r w:rsidRPr="00284A7C">
                <w:rPr>
                  <w:color w:val="000000" w:themeColor="text1"/>
                  <w:sz w:val="22"/>
                </w:rPr>
                <w:t>&lt;.001</w:t>
              </w:r>
            </w:ins>
          </w:p>
        </w:tc>
      </w:tr>
      <w:tr w:rsidR="00284A7C" w:rsidRPr="00284A7C" w14:paraId="09972D76" w14:textId="77777777" w:rsidTr="00C66256">
        <w:trPr>
          <w:gridAfter w:val="1"/>
          <w:wAfter w:w="970" w:type="dxa"/>
        </w:trPr>
        <w:tc>
          <w:tcPr>
            <w:tcW w:w="990" w:type="dxa"/>
            <w:gridSpan w:val="2"/>
            <w:tcBorders>
              <w:top w:val="single" w:sz="4" w:space="0" w:color="auto"/>
            </w:tcBorders>
            <w:vAlign w:val="center"/>
            <w:cellMerge w:id="771" w:author="Hayes, Katherine" w:date="2020-09-18T09:45:00Z" w:vMergeOrig="cont"/>
          </w:tcPr>
          <w:p w14:paraId="7BF0699F" w14:textId="77777777" w:rsidR="000642C0" w:rsidRPr="00284A7C" w:rsidRDefault="000642C0" w:rsidP="000642C0">
            <w:pPr>
              <w:autoSpaceDE w:val="0"/>
              <w:autoSpaceDN w:val="0"/>
              <w:adjustRightInd w:val="0"/>
              <w:spacing w:line="360" w:lineRule="auto"/>
              <w:jc w:val="center"/>
              <w:rPr>
                <w:color w:val="000000" w:themeColor="text1"/>
                <w:sz w:val="22"/>
              </w:rPr>
            </w:pPr>
          </w:p>
        </w:tc>
        <w:tc>
          <w:tcPr>
            <w:tcW w:w="1776" w:type="dxa"/>
            <w:gridSpan w:val="7"/>
            <w:tcBorders>
              <w:bottom w:val="single" w:sz="4" w:space="0" w:color="auto"/>
            </w:tcBorders>
            <w:vAlign w:val="center"/>
            <w:cellMerge w:id="772" w:author="Hayes, Katherine" w:date="2020-09-18T09:45:00Z" w:vMergeOrig="cont"/>
          </w:tcPr>
          <w:p w14:paraId="0F9416DD" w14:textId="386A2A95" w:rsidR="000642C0" w:rsidRPr="00284A7C" w:rsidRDefault="000642C0" w:rsidP="000642C0">
            <w:pPr>
              <w:autoSpaceDE w:val="0"/>
              <w:autoSpaceDN w:val="0"/>
              <w:adjustRightInd w:val="0"/>
              <w:spacing w:line="360" w:lineRule="auto"/>
              <w:jc w:val="center"/>
              <w:rPr>
                <w:color w:val="000000" w:themeColor="text1"/>
                <w:sz w:val="22"/>
              </w:rPr>
            </w:pPr>
            <w:ins w:id="773" w:author="Hayes, Katherine" w:date="2020-09-18T09:45:00Z">
              <w:r w:rsidRPr="00284A7C">
                <w:rPr>
                  <w:color w:val="000000" w:themeColor="text1"/>
                  <w:sz w:val="22"/>
                </w:rPr>
                <w:t>3 Fires * Position</w:t>
              </w:r>
            </w:ins>
          </w:p>
        </w:tc>
        <w:tc>
          <w:tcPr>
            <w:tcW w:w="825" w:type="dxa"/>
            <w:gridSpan w:val="3"/>
            <w:tcBorders>
              <w:bottom w:val="single" w:sz="4" w:space="0" w:color="auto"/>
            </w:tcBorders>
            <w:vAlign w:val="center"/>
          </w:tcPr>
          <w:p w14:paraId="3F3DE4AB" w14:textId="47B72C31" w:rsidR="000642C0" w:rsidRPr="00284A7C" w:rsidRDefault="00387F6C" w:rsidP="000642C0">
            <w:pPr>
              <w:autoSpaceDE w:val="0"/>
              <w:autoSpaceDN w:val="0"/>
              <w:adjustRightInd w:val="0"/>
              <w:spacing w:line="360" w:lineRule="auto"/>
              <w:jc w:val="center"/>
              <w:rPr>
                <w:color w:val="000000" w:themeColor="text1"/>
                <w:sz w:val="22"/>
              </w:rPr>
            </w:pPr>
            <w:del w:id="774" w:author="Hayes, Katherine" w:date="2020-09-18T09:45:00Z">
              <w:r w:rsidRPr="00F3691B">
                <w:rPr>
                  <w:sz w:val="22"/>
                </w:rPr>
                <w:delText>Fire</w:delText>
              </w:r>
            </w:del>
            <w:ins w:id="775" w:author="Hayes, Katherine" w:date="2020-09-18T09:45:00Z">
              <w:r w:rsidR="000642C0" w:rsidRPr="00284A7C">
                <w:rPr>
                  <w:color w:val="000000" w:themeColor="text1"/>
                  <w:sz w:val="22"/>
                </w:rPr>
                <w:t>1.47</w:t>
              </w:r>
            </w:ins>
          </w:p>
        </w:tc>
        <w:tc>
          <w:tcPr>
            <w:tcW w:w="931" w:type="dxa"/>
            <w:tcBorders>
              <w:bottom w:val="single" w:sz="4" w:space="0" w:color="auto"/>
            </w:tcBorders>
            <w:vAlign w:val="center"/>
          </w:tcPr>
          <w:p w14:paraId="447A396E" w14:textId="4DA76E6A" w:rsidR="000642C0" w:rsidRPr="00284A7C" w:rsidRDefault="00387F6C" w:rsidP="000642C0">
            <w:pPr>
              <w:autoSpaceDE w:val="0"/>
              <w:autoSpaceDN w:val="0"/>
              <w:adjustRightInd w:val="0"/>
              <w:spacing w:line="360" w:lineRule="auto"/>
              <w:jc w:val="center"/>
              <w:rPr>
                <w:color w:val="000000" w:themeColor="text1"/>
                <w:sz w:val="22"/>
              </w:rPr>
            </w:pPr>
            <w:del w:id="776" w:author="Hayes, Katherine" w:date="2020-09-18T09:45:00Z">
              <w:r w:rsidRPr="00F3691B">
                <w:rPr>
                  <w:sz w:val="22"/>
                </w:rPr>
                <w:delText>-</w:delText>
              </w:r>
            </w:del>
            <w:r w:rsidR="000642C0" w:rsidRPr="00284A7C">
              <w:rPr>
                <w:color w:val="000000" w:themeColor="text1"/>
                <w:sz w:val="22"/>
              </w:rPr>
              <w:t>0.</w:t>
            </w:r>
            <w:del w:id="777" w:author="Hayes, Katherine" w:date="2020-09-18T09:45:00Z">
              <w:r w:rsidRPr="00F3691B">
                <w:rPr>
                  <w:sz w:val="22"/>
                </w:rPr>
                <w:delText>13</w:delText>
              </w:r>
            </w:del>
            <w:ins w:id="778" w:author="Hayes, Katherine" w:date="2020-09-18T09:45:00Z">
              <w:r w:rsidR="000642C0" w:rsidRPr="00284A7C">
                <w:rPr>
                  <w:color w:val="000000" w:themeColor="text1"/>
                  <w:sz w:val="22"/>
                </w:rPr>
                <w:t>83</w:t>
              </w:r>
            </w:ins>
          </w:p>
        </w:tc>
        <w:tc>
          <w:tcPr>
            <w:tcW w:w="875" w:type="dxa"/>
            <w:cellDel w:id="779" w:author="Hayes, Katherine" w:date="2020-09-18T09:45:00Z"/>
          </w:tcPr>
          <w:p w14:paraId="7C3A423E" w14:textId="77777777" w:rsidR="00387F6C" w:rsidRPr="00F3691B" w:rsidRDefault="00387F6C" w:rsidP="00387F6C">
            <w:pPr>
              <w:autoSpaceDE w:val="0"/>
              <w:autoSpaceDN w:val="0"/>
              <w:adjustRightInd w:val="0"/>
              <w:spacing w:line="360" w:lineRule="auto"/>
              <w:jc w:val="center"/>
              <w:rPr>
                <w:sz w:val="22"/>
              </w:rPr>
            </w:pPr>
            <w:del w:id="780" w:author="Hayes, Katherine" w:date="2020-09-18T09:45:00Z">
              <w:r w:rsidRPr="00F3691B">
                <w:rPr>
                  <w:sz w:val="22"/>
                </w:rPr>
                <w:delText>0.08</w:delText>
              </w:r>
            </w:del>
          </w:p>
        </w:tc>
        <w:tc>
          <w:tcPr>
            <w:tcW w:w="1641" w:type="dxa"/>
            <w:gridSpan w:val="3"/>
            <w:tcBorders>
              <w:bottom w:val="single" w:sz="4" w:space="0" w:color="auto"/>
            </w:tcBorders>
            <w:vAlign w:val="center"/>
          </w:tcPr>
          <w:p w14:paraId="1FFA0B7A" w14:textId="02CDE9F5" w:rsidR="000642C0" w:rsidRPr="00284A7C" w:rsidRDefault="00915D62" w:rsidP="000642C0">
            <w:pPr>
              <w:autoSpaceDE w:val="0"/>
              <w:autoSpaceDN w:val="0"/>
              <w:adjustRightInd w:val="0"/>
              <w:spacing w:line="360" w:lineRule="auto"/>
              <w:jc w:val="center"/>
              <w:rPr>
                <w:color w:val="000000" w:themeColor="text1"/>
                <w:sz w:val="22"/>
              </w:rPr>
            </w:pPr>
            <w:r w:rsidRPr="00284A7C">
              <w:rPr>
                <w:color w:val="000000" w:themeColor="text1"/>
                <w:sz w:val="22"/>
              </w:rPr>
              <w:t>(-0.</w:t>
            </w:r>
            <w:del w:id="781" w:author="Hayes, Katherine" w:date="2020-09-18T09:45:00Z">
              <w:r w:rsidR="00387F6C" w:rsidRPr="00F3691B">
                <w:rPr>
                  <w:sz w:val="22"/>
                </w:rPr>
                <w:delText>28, 0.01</w:delText>
              </w:r>
            </w:del>
            <w:ins w:id="782" w:author="Hayes, Katherine" w:date="2020-09-18T09:45:00Z">
              <w:r w:rsidRPr="00284A7C">
                <w:rPr>
                  <w:color w:val="000000" w:themeColor="text1"/>
                  <w:sz w:val="22"/>
                </w:rPr>
                <w:t>20, 3.12</w:t>
              </w:r>
            </w:ins>
            <w:r w:rsidRPr="00284A7C">
              <w:rPr>
                <w:color w:val="000000" w:themeColor="text1"/>
                <w:sz w:val="22"/>
              </w:rPr>
              <w:t>)</w:t>
            </w:r>
          </w:p>
        </w:tc>
        <w:tc>
          <w:tcPr>
            <w:tcW w:w="840" w:type="dxa"/>
            <w:tcBorders>
              <w:bottom w:val="single" w:sz="4" w:space="0" w:color="auto"/>
            </w:tcBorders>
            <w:vAlign w:val="center"/>
          </w:tcPr>
          <w:p w14:paraId="56970AFB" w14:textId="62D8A3D6" w:rsidR="000642C0" w:rsidRPr="00284A7C" w:rsidRDefault="00387F6C" w:rsidP="000642C0">
            <w:pPr>
              <w:autoSpaceDE w:val="0"/>
              <w:autoSpaceDN w:val="0"/>
              <w:adjustRightInd w:val="0"/>
              <w:spacing w:line="360" w:lineRule="auto"/>
              <w:jc w:val="center"/>
              <w:rPr>
                <w:color w:val="000000" w:themeColor="text1"/>
                <w:sz w:val="22"/>
              </w:rPr>
            </w:pPr>
            <w:del w:id="783" w:author="Hayes, Katherine" w:date="2020-09-18T09:45:00Z">
              <w:r w:rsidRPr="00F3691B">
                <w:rPr>
                  <w:sz w:val="22"/>
                </w:rPr>
                <w:delText>-</w:delText>
              </w:r>
            </w:del>
            <w:r w:rsidR="000642C0" w:rsidRPr="00284A7C">
              <w:rPr>
                <w:color w:val="000000" w:themeColor="text1"/>
                <w:sz w:val="22"/>
              </w:rPr>
              <w:t>1.</w:t>
            </w:r>
            <w:del w:id="784" w:author="Hayes, Katherine" w:date="2020-09-18T09:45:00Z">
              <w:r w:rsidRPr="00F3691B">
                <w:rPr>
                  <w:sz w:val="22"/>
                </w:rPr>
                <w:delText>79</w:delText>
              </w:r>
            </w:del>
            <w:ins w:id="785" w:author="Hayes, Katherine" w:date="2020-09-18T09:45:00Z">
              <w:r w:rsidR="000642C0" w:rsidRPr="00284A7C">
                <w:rPr>
                  <w:color w:val="000000" w:themeColor="text1"/>
                  <w:sz w:val="22"/>
                </w:rPr>
                <w:t>77</w:t>
              </w:r>
            </w:ins>
          </w:p>
        </w:tc>
        <w:tc>
          <w:tcPr>
            <w:tcW w:w="651" w:type="dxa"/>
            <w:gridSpan w:val="2"/>
            <w:tcBorders>
              <w:bottom w:val="single" w:sz="4" w:space="0" w:color="auto"/>
            </w:tcBorders>
            <w:vAlign w:val="center"/>
          </w:tcPr>
          <w:p w14:paraId="7B8D19D8" w14:textId="2C123D55" w:rsidR="000642C0" w:rsidRPr="00284A7C" w:rsidRDefault="00387F6C" w:rsidP="000642C0">
            <w:pPr>
              <w:autoSpaceDE w:val="0"/>
              <w:autoSpaceDN w:val="0"/>
              <w:adjustRightInd w:val="0"/>
              <w:spacing w:line="360" w:lineRule="auto"/>
              <w:jc w:val="center"/>
              <w:rPr>
                <w:color w:val="000000" w:themeColor="text1"/>
                <w:sz w:val="22"/>
              </w:rPr>
            </w:pPr>
            <w:del w:id="786" w:author="Hayes, Katherine" w:date="2020-09-18T09:45:00Z">
              <w:r w:rsidRPr="00F3691B">
                <w:rPr>
                  <w:sz w:val="22"/>
                </w:rPr>
                <w:delText>38</w:delText>
              </w:r>
            </w:del>
          </w:p>
        </w:tc>
        <w:tc>
          <w:tcPr>
            <w:tcW w:w="726" w:type="dxa"/>
            <w:gridSpan w:val="3"/>
            <w:tcBorders>
              <w:bottom w:val="single" w:sz="4" w:space="0" w:color="auto"/>
            </w:tcBorders>
            <w:vAlign w:val="center"/>
          </w:tcPr>
          <w:p w14:paraId="6F256B6D" w14:textId="52C7B1A1" w:rsidR="000642C0" w:rsidRPr="00284A7C" w:rsidRDefault="000642C0" w:rsidP="000642C0">
            <w:pPr>
              <w:autoSpaceDE w:val="0"/>
              <w:autoSpaceDN w:val="0"/>
              <w:adjustRightInd w:val="0"/>
              <w:spacing w:line="360" w:lineRule="auto"/>
              <w:jc w:val="center"/>
              <w:rPr>
                <w:color w:val="000000" w:themeColor="text1"/>
                <w:sz w:val="22"/>
              </w:rPr>
            </w:pPr>
            <w:r w:rsidRPr="00284A7C">
              <w:rPr>
                <w:color w:val="000000" w:themeColor="text1"/>
                <w:sz w:val="22"/>
              </w:rPr>
              <w:t>0.</w:t>
            </w:r>
            <w:del w:id="787" w:author="Hayes, Katherine" w:date="2020-09-18T09:45:00Z">
              <w:r w:rsidR="00387F6C" w:rsidRPr="00F3691B">
                <w:rPr>
                  <w:sz w:val="22"/>
                </w:rPr>
                <w:delText>07</w:delText>
              </w:r>
            </w:del>
            <w:ins w:id="788" w:author="Hayes, Katherine" w:date="2020-09-18T09:45:00Z">
              <w:r w:rsidRPr="00284A7C">
                <w:rPr>
                  <w:color w:val="000000" w:themeColor="text1"/>
                  <w:sz w:val="22"/>
                </w:rPr>
                <w:t>08</w:t>
              </w:r>
            </w:ins>
          </w:p>
        </w:tc>
      </w:tr>
      <w:tr w:rsidR="00284A7C" w:rsidRPr="00284A7C" w14:paraId="211534D5" w14:textId="77777777" w:rsidTr="00C66256">
        <w:trPr>
          <w:gridAfter w:val="1"/>
          <w:wAfter w:w="970" w:type="dxa"/>
          <w:ins w:id="789" w:author="Hayes, Katherine" w:date="2020-09-18T09:45:00Z"/>
        </w:trPr>
        <w:tc>
          <w:tcPr>
            <w:tcW w:w="990" w:type="dxa"/>
            <w:gridSpan w:val="2"/>
            <w:vMerge w:val="restart"/>
            <w:tcBorders>
              <w:top w:val="single" w:sz="4" w:space="0" w:color="auto"/>
            </w:tcBorders>
            <w:vAlign w:val="center"/>
          </w:tcPr>
          <w:p w14:paraId="001AF5A4" w14:textId="26EC419F" w:rsidR="00C66256" w:rsidRPr="00284A7C" w:rsidRDefault="00C66256" w:rsidP="00C66256">
            <w:pPr>
              <w:autoSpaceDE w:val="0"/>
              <w:autoSpaceDN w:val="0"/>
              <w:adjustRightInd w:val="0"/>
              <w:spacing w:line="360" w:lineRule="auto"/>
              <w:jc w:val="center"/>
              <w:rPr>
                <w:ins w:id="790" w:author="Hayes, Katherine" w:date="2020-09-18T09:45:00Z"/>
                <w:color w:val="000000" w:themeColor="text1"/>
                <w:sz w:val="22"/>
              </w:rPr>
            </w:pPr>
            <w:ins w:id="791" w:author="Hayes, Katherine" w:date="2020-09-18T09:45:00Z">
              <w:r w:rsidRPr="00284A7C">
                <w:rPr>
                  <w:color w:val="000000" w:themeColor="text1"/>
                  <w:sz w:val="22"/>
                </w:rPr>
                <w:t>Decid. Density</w:t>
              </w:r>
            </w:ins>
          </w:p>
        </w:tc>
        <w:tc>
          <w:tcPr>
            <w:tcW w:w="1776" w:type="dxa"/>
            <w:gridSpan w:val="7"/>
            <w:tcBorders>
              <w:top w:val="single" w:sz="4" w:space="0" w:color="auto"/>
            </w:tcBorders>
            <w:vAlign w:val="center"/>
          </w:tcPr>
          <w:p w14:paraId="2B7F9F13" w14:textId="0D3595AA" w:rsidR="00C66256" w:rsidRPr="00284A7C" w:rsidRDefault="00C66256" w:rsidP="00C66256">
            <w:pPr>
              <w:autoSpaceDE w:val="0"/>
              <w:autoSpaceDN w:val="0"/>
              <w:adjustRightInd w:val="0"/>
              <w:spacing w:line="360" w:lineRule="auto"/>
              <w:jc w:val="center"/>
              <w:rPr>
                <w:ins w:id="792" w:author="Hayes, Katherine" w:date="2020-09-18T09:45:00Z"/>
                <w:color w:val="000000" w:themeColor="text1"/>
                <w:sz w:val="22"/>
              </w:rPr>
            </w:pPr>
            <w:moveToRangeStart w:id="793" w:author="Hayes, Katherine" w:date="2020-09-18T09:45:00Z" w:name="move51314733"/>
            <w:moveTo w:id="794" w:author="Hayes, Katherine" w:date="2020-09-18T09:45:00Z">
              <w:r w:rsidRPr="00284A7C">
                <w:rPr>
                  <w:color w:val="000000" w:themeColor="text1"/>
                  <w:sz w:val="22"/>
                </w:rPr>
                <w:t>Intercept</w:t>
              </w:r>
            </w:moveTo>
            <w:moveToRangeEnd w:id="793"/>
          </w:p>
        </w:tc>
        <w:tc>
          <w:tcPr>
            <w:tcW w:w="825" w:type="dxa"/>
            <w:gridSpan w:val="3"/>
            <w:tcBorders>
              <w:top w:val="single" w:sz="4" w:space="0" w:color="auto"/>
            </w:tcBorders>
            <w:vAlign w:val="center"/>
          </w:tcPr>
          <w:p w14:paraId="5A065D04" w14:textId="4A2C5D29" w:rsidR="00C66256" w:rsidRPr="00284A7C" w:rsidRDefault="00BB434E" w:rsidP="00C66256">
            <w:pPr>
              <w:autoSpaceDE w:val="0"/>
              <w:autoSpaceDN w:val="0"/>
              <w:adjustRightInd w:val="0"/>
              <w:spacing w:line="360" w:lineRule="auto"/>
              <w:jc w:val="center"/>
              <w:rPr>
                <w:ins w:id="795" w:author="Hayes, Katherine" w:date="2020-09-18T09:45:00Z"/>
                <w:color w:val="000000" w:themeColor="text1"/>
                <w:sz w:val="22"/>
              </w:rPr>
            </w:pPr>
            <w:ins w:id="796" w:author="Hayes, Katherine" w:date="2020-09-18T09:45:00Z">
              <w:r w:rsidRPr="00284A7C">
                <w:rPr>
                  <w:color w:val="000000" w:themeColor="text1"/>
                  <w:sz w:val="22"/>
                </w:rPr>
                <w:t>12.6</w:t>
              </w:r>
            </w:ins>
          </w:p>
        </w:tc>
        <w:tc>
          <w:tcPr>
            <w:tcW w:w="931" w:type="dxa"/>
            <w:gridSpan w:val="2"/>
            <w:tcBorders>
              <w:top w:val="single" w:sz="4" w:space="0" w:color="auto"/>
            </w:tcBorders>
            <w:vAlign w:val="center"/>
          </w:tcPr>
          <w:p w14:paraId="412B3660" w14:textId="4AF4450C" w:rsidR="00C66256" w:rsidRPr="00284A7C" w:rsidRDefault="00C66256" w:rsidP="00C66256">
            <w:pPr>
              <w:autoSpaceDE w:val="0"/>
              <w:autoSpaceDN w:val="0"/>
              <w:adjustRightInd w:val="0"/>
              <w:spacing w:line="360" w:lineRule="auto"/>
              <w:jc w:val="center"/>
              <w:rPr>
                <w:ins w:id="797" w:author="Hayes, Katherine" w:date="2020-09-18T09:45:00Z"/>
                <w:color w:val="000000" w:themeColor="text1"/>
                <w:sz w:val="22"/>
              </w:rPr>
            </w:pPr>
            <w:ins w:id="798" w:author="Hayes, Katherine" w:date="2020-09-18T09:45:00Z">
              <w:r w:rsidRPr="00284A7C">
                <w:rPr>
                  <w:color w:val="000000" w:themeColor="text1"/>
                  <w:sz w:val="22"/>
                </w:rPr>
                <w:t>0.</w:t>
              </w:r>
              <w:r w:rsidR="00BB434E" w:rsidRPr="00284A7C">
                <w:rPr>
                  <w:color w:val="000000" w:themeColor="text1"/>
                  <w:sz w:val="22"/>
                </w:rPr>
                <w:t>39</w:t>
              </w:r>
            </w:ins>
          </w:p>
        </w:tc>
        <w:tc>
          <w:tcPr>
            <w:tcW w:w="1641" w:type="dxa"/>
            <w:gridSpan w:val="3"/>
            <w:tcBorders>
              <w:top w:val="single" w:sz="4" w:space="0" w:color="auto"/>
            </w:tcBorders>
            <w:vAlign w:val="center"/>
          </w:tcPr>
          <w:p w14:paraId="31D1C523" w14:textId="1B2D3E85" w:rsidR="00C66256" w:rsidRPr="00284A7C" w:rsidRDefault="00C66256" w:rsidP="00085E47">
            <w:pPr>
              <w:autoSpaceDE w:val="0"/>
              <w:autoSpaceDN w:val="0"/>
              <w:adjustRightInd w:val="0"/>
              <w:spacing w:line="360" w:lineRule="auto"/>
              <w:jc w:val="center"/>
              <w:rPr>
                <w:ins w:id="799" w:author="Hayes, Katherine" w:date="2020-09-18T09:45:00Z"/>
                <w:color w:val="000000" w:themeColor="text1"/>
                <w:sz w:val="22"/>
              </w:rPr>
            </w:pPr>
            <w:ins w:id="800" w:author="Hayes, Katherine" w:date="2020-09-18T09:45:00Z">
              <w:r w:rsidRPr="00284A7C">
                <w:rPr>
                  <w:color w:val="000000" w:themeColor="text1"/>
                  <w:sz w:val="22"/>
                </w:rPr>
                <w:t>(</w:t>
              </w:r>
              <w:r w:rsidR="00085E47" w:rsidRPr="00284A7C">
                <w:rPr>
                  <w:color w:val="000000" w:themeColor="text1"/>
                  <w:sz w:val="22"/>
                </w:rPr>
                <w:t>11.95</w:t>
              </w:r>
              <w:r w:rsidRPr="00284A7C">
                <w:rPr>
                  <w:color w:val="000000" w:themeColor="text1"/>
                  <w:sz w:val="22"/>
                </w:rPr>
                <w:t xml:space="preserve">, </w:t>
              </w:r>
              <w:r w:rsidR="00085E47" w:rsidRPr="00284A7C">
                <w:rPr>
                  <w:color w:val="000000" w:themeColor="text1"/>
                  <w:sz w:val="22"/>
                </w:rPr>
                <w:t>13.49</w:t>
              </w:r>
              <w:r w:rsidRPr="00284A7C">
                <w:rPr>
                  <w:color w:val="000000" w:themeColor="text1"/>
                  <w:sz w:val="22"/>
                </w:rPr>
                <w:t>)</w:t>
              </w:r>
            </w:ins>
          </w:p>
        </w:tc>
        <w:tc>
          <w:tcPr>
            <w:tcW w:w="840" w:type="dxa"/>
            <w:tcBorders>
              <w:top w:val="single" w:sz="4" w:space="0" w:color="auto"/>
            </w:tcBorders>
            <w:vAlign w:val="center"/>
          </w:tcPr>
          <w:p w14:paraId="57849566" w14:textId="59EBB880" w:rsidR="00C66256" w:rsidRPr="00284A7C" w:rsidRDefault="00BB434E" w:rsidP="00C66256">
            <w:pPr>
              <w:autoSpaceDE w:val="0"/>
              <w:autoSpaceDN w:val="0"/>
              <w:adjustRightInd w:val="0"/>
              <w:spacing w:line="360" w:lineRule="auto"/>
              <w:jc w:val="center"/>
              <w:rPr>
                <w:ins w:id="801" w:author="Hayes, Katherine" w:date="2020-09-18T09:45:00Z"/>
                <w:color w:val="000000" w:themeColor="text1"/>
                <w:sz w:val="22"/>
              </w:rPr>
            </w:pPr>
            <w:ins w:id="802" w:author="Hayes, Katherine" w:date="2020-09-18T09:45:00Z">
              <w:r w:rsidRPr="00284A7C">
                <w:rPr>
                  <w:color w:val="000000" w:themeColor="text1"/>
                  <w:sz w:val="22"/>
                </w:rPr>
                <w:t>32.65</w:t>
              </w:r>
            </w:ins>
          </w:p>
        </w:tc>
        <w:tc>
          <w:tcPr>
            <w:tcW w:w="651" w:type="dxa"/>
            <w:gridSpan w:val="2"/>
            <w:tcBorders>
              <w:top w:val="single" w:sz="4" w:space="0" w:color="auto"/>
            </w:tcBorders>
            <w:vAlign w:val="center"/>
          </w:tcPr>
          <w:p w14:paraId="1464410D" w14:textId="13D21C94" w:rsidR="00C66256" w:rsidRPr="00284A7C" w:rsidRDefault="00C66256" w:rsidP="00C66256">
            <w:pPr>
              <w:autoSpaceDE w:val="0"/>
              <w:autoSpaceDN w:val="0"/>
              <w:adjustRightInd w:val="0"/>
              <w:spacing w:line="360" w:lineRule="auto"/>
              <w:jc w:val="center"/>
              <w:rPr>
                <w:ins w:id="803" w:author="Hayes, Katherine" w:date="2020-09-18T09:45:00Z"/>
                <w:color w:val="000000" w:themeColor="text1"/>
                <w:sz w:val="22"/>
              </w:rPr>
            </w:pPr>
            <w:ins w:id="804" w:author="Hayes, Katherine" w:date="2020-09-18T09:45:00Z">
              <w:r w:rsidRPr="00284A7C">
                <w:rPr>
                  <w:color w:val="000000" w:themeColor="text1"/>
                  <w:sz w:val="22"/>
                </w:rPr>
                <w:t>3</w:t>
              </w:r>
              <w:r w:rsidR="00915D62" w:rsidRPr="00284A7C">
                <w:rPr>
                  <w:color w:val="000000" w:themeColor="text1"/>
                  <w:sz w:val="22"/>
                </w:rPr>
                <w:t>6</w:t>
              </w:r>
            </w:ins>
          </w:p>
        </w:tc>
        <w:tc>
          <w:tcPr>
            <w:tcW w:w="726" w:type="dxa"/>
            <w:gridSpan w:val="3"/>
            <w:tcBorders>
              <w:top w:val="single" w:sz="4" w:space="0" w:color="auto"/>
            </w:tcBorders>
            <w:vAlign w:val="center"/>
          </w:tcPr>
          <w:p w14:paraId="65203EC7" w14:textId="172CEF9C" w:rsidR="00C66256" w:rsidRPr="00284A7C" w:rsidRDefault="00C66256" w:rsidP="000642C0">
            <w:pPr>
              <w:autoSpaceDE w:val="0"/>
              <w:autoSpaceDN w:val="0"/>
              <w:adjustRightInd w:val="0"/>
              <w:spacing w:line="360" w:lineRule="auto"/>
              <w:jc w:val="center"/>
              <w:rPr>
                <w:ins w:id="805" w:author="Hayes, Katherine" w:date="2020-09-18T09:45:00Z"/>
                <w:color w:val="000000" w:themeColor="text1"/>
                <w:sz w:val="22"/>
              </w:rPr>
            </w:pPr>
            <w:ins w:id="806" w:author="Hayes, Katherine" w:date="2020-09-18T09:45:00Z">
              <w:r w:rsidRPr="00284A7C">
                <w:rPr>
                  <w:color w:val="000000" w:themeColor="text1"/>
                  <w:sz w:val="22"/>
                </w:rPr>
                <w:t>&lt;.001</w:t>
              </w:r>
            </w:ins>
          </w:p>
        </w:tc>
      </w:tr>
      <w:tr w:rsidR="00284A7C" w:rsidRPr="00284A7C" w14:paraId="71528850" w14:textId="4723CCE2" w:rsidTr="00C66256">
        <w:trPr>
          <w:gridAfter w:val="1"/>
          <w:wAfter w:w="970" w:type="dxa"/>
        </w:trPr>
        <w:tc>
          <w:tcPr>
            <w:tcW w:w="990" w:type="dxa"/>
            <w:gridSpan w:val="2"/>
            <w:vMerge/>
            <w:tcBorders>
              <w:top w:val="single" w:sz="4" w:space="0" w:color="auto"/>
            </w:tcBorders>
            <w:vAlign w:val="center"/>
          </w:tcPr>
          <w:p w14:paraId="45988F5E" w14:textId="77777777" w:rsidR="00C66256" w:rsidRPr="00284A7C" w:rsidRDefault="00C66256" w:rsidP="00C66256">
            <w:pPr>
              <w:autoSpaceDE w:val="0"/>
              <w:autoSpaceDN w:val="0"/>
              <w:adjustRightInd w:val="0"/>
              <w:spacing w:line="360" w:lineRule="auto"/>
              <w:jc w:val="center"/>
              <w:rPr>
                <w:color w:val="000000" w:themeColor="text1"/>
                <w:sz w:val="22"/>
              </w:rPr>
            </w:pPr>
          </w:p>
        </w:tc>
        <w:tc>
          <w:tcPr>
            <w:tcW w:w="1776" w:type="dxa"/>
            <w:gridSpan w:val="7"/>
            <w:vAlign w:val="center"/>
            <w:cellMerge w:id="807" w:author="Hayes, Katherine" w:date="2020-09-18T09:45:00Z" w:vMergeOrig="rest"/>
          </w:tcPr>
          <w:p w14:paraId="73C728E5" w14:textId="77777777" w:rsidR="00387F6C" w:rsidRPr="00F3691B" w:rsidRDefault="00C66256" w:rsidP="00387F6C">
            <w:pPr>
              <w:autoSpaceDE w:val="0"/>
              <w:autoSpaceDN w:val="0"/>
              <w:adjustRightInd w:val="0"/>
              <w:spacing w:line="360" w:lineRule="auto"/>
              <w:jc w:val="center"/>
              <w:rPr>
                <w:del w:id="808" w:author="Hayes, Katherine" w:date="2020-09-18T09:45:00Z"/>
                <w:bCs/>
                <w:sz w:val="22"/>
              </w:rPr>
            </w:pPr>
            <w:ins w:id="809" w:author="Hayes, Katherine" w:date="2020-09-18T09:45:00Z">
              <w:r w:rsidRPr="00284A7C">
                <w:rPr>
                  <w:color w:val="000000" w:themeColor="text1"/>
                  <w:sz w:val="22"/>
                </w:rPr>
                <w:t>Two Fires</w:t>
              </w:r>
            </w:ins>
            <w:moveFromRangeStart w:id="810" w:author="Hayes, Katherine" w:date="2020-09-18T09:45:00Z" w:name="move51314734"/>
            <w:moveFrom w:id="811" w:author="Hayes, Katherine" w:date="2020-09-18T09:45:00Z">
              <w:r w:rsidRPr="00284A7C">
                <w:rPr>
                  <w:color w:val="000000" w:themeColor="text1"/>
                  <w:sz w:val="22"/>
                </w:rPr>
                <w:t>Decid.</w:t>
              </w:r>
            </w:moveFrom>
            <w:moveFromRangeEnd w:id="810"/>
          </w:p>
          <w:p w14:paraId="6B830D90" w14:textId="3A78D413" w:rsidR="00C66256" w:rsidRPr="00284A7C" w:rsidRDefault="00C66256" w:rsidP="00C66256">
            <w:pPr>
              <w:autoSpaceDE w:val="0"/>
              <w:autoSpaceDN w:val="0"/>
              <w:adjustRightInd w:val="0"/>
              <w:spacing w:line="360" w:lineRule="auto"/>
              <w:jc w:val="center"/>
              <w:rPr>
                <w:color w:val="000000" w:themeColor="text1"/>
                <w:sz w:val="22"/>
              </w:rPr>
            </w:pPr>
          </w:p>
        </w:tc>
        <w:tc>
          <w:tcPr>
            <w:tcW w:w="825" w:type="dxa"/>
            <w:vAlign w:val="center"/>
          </w:tcPr>
          <w:p w14:paraId="1DAC33BE" w14:textId="486CB28C" w:rsidR="00C66256" w:rsidRPr="00284A7C" w:rsidRDefault="00BB434E" w:rsidP="00C66256">
            <w:pPr>
              <w:autoSpaceDE w:val="0"/>
              <w:autoSpaceDN w:val="0"/>
              <w:adjustRightInd w:val="0"/>
              <w:spacing w:line="360" w:lineRule="auto"/>
              <w:jc w:val="center"/>
              <w:rPr>
                <w:color w:val="000000" w:themeColor="text1"/>
                <w:sz w:val="22"/>
              </w:rPr>
            </w:pPr>
            <w:ins w:id="812" w:author="Hayes, Katherine" w:date="2020-09-18T09:45:00Z">
              <w:r w:rsidRPr="00284A7C">
                <w:rPr>
                  <w:color w:val="000000" w:themeColor="text1"/>
                  <w:sz w:val="22"/>
                </w:rPr>
                <w:t>-0.80</w:t>
              </w:r>
            </w:ins>
            <w:moveFromRangeStart w:id="813" w:author="Hayes, Katherine" w:date="2020-09-18T09:45:00Z" w:name="move51314733"/>
            <w:moveFrom w:id="814" w:author="Hayes, Katherine" w:date="2020-09-18T09:45:00Z">
              <w:r w:rsidR="00C66256" w:rsidRPr="00284A7C">
                <w:rPr>
                  <w:color w:val="000000" w:themeColor="text1"/>
                  <w:sz w:val="22"/>
                </w:rPr>
                <w:t>Intercept</w:t>
              </w:r>
            </w:moveFrom>
            <w:moveFromRangeEnd w:id="813"/>
          </w:p>
        </w:tc>
        <w:tc>
          <w:tcPr>
            <w:tcW w:w="1001" w:type="dxa"/>
            <w:gridSpan w:val="2"/>
            <w:cellDel w:id="815" w:author="Hayes, Katherine" w:date="2020-09-18T09:45:00Z"/>
          </w:tcPr>
          <w:p w14:paraId="45C0663F" w14:textId="77777777" w:rsidR="00387F6C" w:rsidRPr="00F3691B" w:rsidRDefault="00387F6C" w:rsidP="00387F6C">
            <w:pPr>
              <w:autoSpaceDE w:val="0"/>
              <w:autoSpaceDN w:val="0"/>
              <w:adjustRightInd w:val="0"/>
              <w:spacing w:line="360" w:lineRule="auto"/>
              <w:jc w:val="center"/>
              <w:rPr>
                <w:sz w:val="22"/>
              </w:rPr>
            </w:pPr>
            <w:del w:id="816" w:author="Hayes, Katherine" w:date="2020-09-18T09:45:00Z">
              <w:r w:rsidRPr="00F3691B">
                <w:rPr>
                  <w:sz w:val="22"/>
                </w:rPr>
                <w:delText>-1.48</w:delText>
              </w:r>
            </w:del>
          </w:p>
        </w:tc>
        <w:tc>
          <w:tcPr>
            <w:tcW w:w="931" w:type="dxa"/>
            <w:gridSpan w:val="2"/>
            <w:vAlign w:val="center"/>
          </w:tcPr>
          <w:p w14:paraId="7249BF2F" w14:textId="5CFA0837" w:rsidR="00C66256" w:rsidRPr="00284A7C" w:rsidRDefault="00387F6C" w:rsidP="00C66256">
            <w:pPr>
              <w:autoSpaceDE w:val="0"/>
              <w:autoSpaceDN w:val="0"/>
              <w:adjustRightInd w:val="0"/>
              <w:spacing w:line="360" w:lineRule="auto"/>
              <w:jc w:val="center"/>
              <w:rPr>
                <w:color w:val="000000" w:themeColor="text1"/>
                <w:sz w:val="22"/>
              </w:rPr>
            </w:pPr>
            <w:del w:id="817" w:author="Hayes, Katherine" w:date="2020-09-18T09:45:00Z">
              <w:r w:rsidRPr="00F3691B">
                <w:rPr>
                  <w:sz w:val="22"/>
                </w:rPr>
                <w:delText>2</w:delText>
              </w:r>
            </w:del>
            <w:ins w:id="818" w:author="Hayes, Katherine" w:date="2020-09-18T09:45:00Z">
              <w:r w:rsidR="00C66256" w:rsidRPr="00284A7C">
                <w:rPr>
                  <w:color w:val="000000" w:themeColor="text1"/>
                  <w:sz w:val="22"/>
                </w:rPr>
                <w:t>0</w:t>
              </w:r>
            </w:ins>
            <w:r w:rsidR="00C66256" w:rsidRPr="00284A7C">
              <w:rPr>
                <w:color w:val="000000" w:themeColor="text1"/>
                <w:sz w:val="22"/>
              </w:rPr>
              <w:t>.</w:t>
            </w:r>
            <w:r w:rsidR="00BB434E" w:rsidRPr="00284A7C">
              <w:rPr>
                <w:color w:val="000000" w:themeColor="text1"/>
                <w:sz w:val="22"/>
              </w:rPr>
              <w:t>55</w:t>
            </w:r>
          </w:p>
        </w:tc>
        <w:tc>
          <w:tcPr>
            <w:tcW w:w="1641" w:type="dxa"/>
            <w:gridSpan w:val="3"/>
            <w:vAlign w:val="center"/>
            <w:cellIns w:id="819" w:author="Hayes, Katherine" w:date="2020-09-18T09:45:00Z"/>
          </w:tcPr>
          <w:p w14:paraId="12387300" w14:textId="26C019C3" w:rsidR="00C66256" w:rsidRPr="00284A7C" w:rsidRDefault="00C66256" w:rsidP="00085E47">
            <w:pPr>
              <w:autoSpaceDE w:val="0"/>
              <w:autoSpaceDN w:val="0"/>
              <w:adjustRightInd w:val="0"/>
              <w:spacing w:line="360" w:lineRule="auto"/>
              <w:jc w:val="center"/>
              <w:rPr>
                <w:color w:val="000000" w:themeColor="text1"/>
                <w:sz w:val="22"/>
              </w:rPr>
            </w:pPr>
            <w:ins w:id="820" w:author="Hayes, Katherine" w:date="2020-09-18T09:45:00Z">
              <w:r w:rsidRPr="00284A7C">
                <w:rPr>
                  <w:color w:val="000000" w:themeColor="text1"/>
                  <w:sz w:val="22"/>
                </w:rPr>
                <w:t>(</w:t>
              </w:r>
              <w:r w:rsidR="00085E47" w:rsidRPr="00284A7C">
                <w:rPr>
                  <w:color w:val="000000" w:themeColor="text1"/>
                  <w:sz w:val="22"/>
                </w:rPr>
                <w:t>-1.90</w:t>
              </w:r>
              <w:r w:rsidRPr="00284A7C">
                <w:rPr>
                  <w:color w:val="000000" w:themeColor="text1"/>
                  <w:sz w:val="22"/>
                </w:rPr>
                <w:t xml:space="preserve">, </w:t>
              </w:r>
              <w:r w:rsidR="00085E47" w:rsidRPr="00284A7C">
                <w:rPr>
                  <w:color w:val="000000" w:themeColor="text1"/>
                  <w:sz w:val="22"/>
                </w:rPr>
                <w:t>0.29</w:t>
              </w:r>
              <w:r w:rsidRPr="00284A7C">
                <w:rPr>
                  <w:color w:val="000000" w:themeColor="text1"/>
                  <w:sz w:val="22"/>
                </w:rPr>
                <w:t>)</w:t>
              </w:r>
            </w:ins>
          </w:p>
        </w:tc>
        <w:tc>
          <w:tcPr>
            <w:tcW w:w="840" w:type="dxa"/>
            <w:vAlign w:val="center"/>
          </w:tcPr>
          <w:p w14:paraId="1AA08378" w14:textId="27186331" w:rsidR="00C66256" w:rsidRPr="00284A7C" w:rsidRDefault="00387F6C" w:rsidP="00C66256">
            <w:pPr>
              <w:autoSpaceDE w:val="0"/>
              <w:autoSpaceDN w:val="0"/>
              <w:adjustRightInd w:val="0"/>
              <w:spacing w:line="360" w:lineRule="auto"/>
              <w:jc w:val="center"/>
              <w:rPr>
                <w:color w:val="000000" w:themeColor="text1"/>
                <w:sz w:val="22"/>
              </w:rPr>
            </w:pPr>
            <w:del w:id="821" w:author="Hayes, Katherine" w:date="2020-09-18T09:45:00Z">
              <w:r w:rsidRPr="00F3691B">
                <w:rPr>
                  <w:sz w:val="22"/>
                </w:rPr>
                <w:delText>(-6</w:delText>
              </w:r>
            </w:del>
            <w:ins w:id="822" w:author="Hayes, Katherine" w:date="2020-09-18T09:45:00Z">
              <w:r w:rsidR="00BB434E" w:rsidRPr="00284A7C">
                <w:rPr>
                  <w:color w:val="000000" w:themeColor="text1"/>
                  <w:sz w:val="22"/>
                </w:rPr>
                <w:t>-1</w:t>
              </w:r>
            </w:ins>
            <w:r w:rsidR="00BB434E" w:rsidRPr="00284A7C">
              <w:rPr>
                <w:color w:val="000000" w:themeColor="text1"/>
                <w:sz w:val="22"/>
              </w:rPr>
              <w:t>.47</w:t>
            </w:r>
            <w:del w:id="823" w:author="Hayes, Katherine" w:date="2020-09-18T09:45:00Z">
              <w:r w:rsidRPr="00F3691B">
                <w:rPr>
                  <w:sz w:val="22"/>
                </w:rPr>
                <w:delText>, 3.51)</w:delText>
              </w:r>
            </w:del>
          </w:p>
        </w:tc>
        <w:tc>
          <w:tcPr>
            <w:tcW w:w="651" w:type="dxa"/>
            <w:gridSpan w:val="2"/>
            <w:vAlign w:val="center"/>
          </w:tcPr>
          <w:p w14:paraId="1AE05C7A" w14:textId="6DA20D83" w:rsidR="00C66256" w:rsidRPr="00284A7C" w:rsidRDefault="00387F6C" w:rsidP="00C66256">
            <w:pPr>
              <w:autoSpaceDE w:val="0"/>
              <w:autoSpaceDN w:val="0"/>
              <w:adjustRightInd w:val="0"/>
              <w:spacing w:line="360" w:lineRule="auto"/>
              <w:jc w:val="center"/>
              <w:rPr>
                <w:color w:val="000000" w:themeColor="text1"/>
                <w:sz w:val="22"/>
              </w:rPr>
            </w:pPr>
            <w:del w:id="824" w:author="Hayes, Katherine" w:date="2020-09-18T09:45:00Z">
              <w:r w:rsidRPr="00F3691B">
                <w:rPr>
                  <w:sz w:val="22"/>
                </w:rPr>
                <w:delText>-0.58</w:delText>
              </w:r>
            </w:del>
          </w:p>
        </w:tc>
        <w:tc>
          <w:tcPr>
            <w:tcW w:w="726" w:type="dxa"/>
            <w:vAlign w:val="center"/>
          </w:tcPr>
          <w:p w14:paraId="2C486B8B" w14:textId="7CED5C10" w:rsidR="00C66256" w:rsidRPr="00284A7C" w:rsidRDefault="00387F6C" w:rsidP="000642C0">
            <w:pPr>
              <w:autoSpaceDE w:val="0"/>
              <w:autoSpaceDN w:val="0"/>
              <w:adjustRightInd w:val="0"/>
              <w:spacing w:line="360" w:lineRule="auto"/>
              <w:jc w:val="center"/>
              <w:rPr>
                <w:color w:val="000000" w:themeColor="text1"/>
                <w:sz w:val="22"/>
              </w:rPr>
            </w:pPr>
            <w:del w:id="825" w:author="Hayes, Katherine" w:date="2020-09-18T09:45:00Z">
              <w:r w:rsidRPr="00F3691B">
                <w:rPr>
                  <w:sz w:val="22"/>
                </w:rPr>
                <w:delText>38</w:delText>
              </w:r>
            </w:del>
            <w:ins w:id="826" w:author="Hayes, Katherine" w:date="2020-09-18T09:45:00Z">
              <w:r w:rsidR="00C66256" w:rsidRPr="00284A7C">
                <w:rPr>
                  <w:color w:val="000000" w:themeColor="text1"/>
                  <w:sz w:val="22"/>
                </w:rPr>
                <w:t>&lt;.001</w:t>
              </w:r>
            </w:ins>
          </w:p>
        </w:tc>
        <w:tc>
          <w:tcPr>
            <w:tcW w:w="727" w:type="dxa"/>
            <w:gridSpan w:val="2"/>
            <w:cellDel w:id="827" w:author="Hayes, Katherine" w:date="2020-09-18T09:45:00Z"/>
          </w:tcPr>
          <w:p w14:paraId="5D92B47D" w14:textId="77777777" w:rsidR="00387F6C" w:rsidRPr="00F3691B" w:rsidRDefault="00387F6C" w:rsidP="00387F6C">
            <w:pPr>
              <w:autoSpaceDE w:val="0"/>
              <w:autoSpaceDN w:val="0"/>
              <w:adjustRightInd w:val="0"/>
              <w:spacing w:line="360" w:lineRule="auto"/>
              <w:jc w:val="center"/>
              <w:rPr>
                <w:sz w:val="22"/>
              </w:rPr>
            </w:pPr>
            <w:del w:id="828" w:author="Hayes, Katherine" w:date="2020-09-18T09:45:00Z">
              <w:r w:rsidRPr="00F3691B">
                <w:rPr>
                  <w:sz w:val="22"/>
                </w:rPr>
                <w:delText>0.56</w:delText>
              </w:r>
            </w:del>
          </w:p>
        </w:tc>
      </w:tr>
      <w:tr w:rsidR="00284A7C" w:rsidRPr="00284A7C" w14:paraId="62A8CAA8" w14:textId="77777777" w:rsidTr="00C66256">
        <w:trPr>
          <w:gridAfter w:val="1"/>
          <w:wAfter w:w="970" w:type="dxa"/>
        </w:trPr>
        <w:tc>
          <w:tcPr>
            <w:tcW w:w="990" w:type="dxa"/>
            <w:gridSpan w:val="2"/>
            <w:vMerge/>
            <w:tcBorders>
              <w:top w:val="single" w:sz="4" w:space="0" w:color="auto"/>
            </w:tcBorders>
            <w:vAlign w:val="center"/>
          </w:tcPr>
          <w:p w14:paraId="58E1B548" w14:textId="77777777" w:rsidR="00C66256" w:rsidRPr="00284A7C" w:rsidRDefault="00C66256" w:rsidP="00C66256">
            <w:pPr>
              <w:autoSpaceDE w:val="0"/>
              <w:autoSpaceDN w:val="0"/>
              <w:adjustRightInd w:val="0"/>
              <w:spacing w:line="360" w:lineRule="auto"/>
              <w:jc w:val="center"/>
              <w:rPr>
                <w:color w:val="000000" w:themeColor="text1"/>
                <w:sz w:val="22"/>
              </w:rPr>
            </w:pPr>
          </w:p>
        </w:tc>
        <w:tc>
          <w:tcPr>
            <w:tcW w:w="1776" w:type="dxa"/>
            <w:gridSpan w:val="7"/>
            <w:vAlign w:val="center"/>
            <w:cellMerge w:id="829" w:author="Hayes, Katherine" w:date="2020-09-18T09:45:00Z" w:vMergeOrig="cont"/>
          </w:tcPr>
          <w:p w14:paraId="6B5D819C" w14:textId="57BCBAA8" w:rsidR="00C66256" w:rsidRPr="00284A7C" w:rsidRDefault="00C66256" w:rsidP="00C66256">
            <w:pPr>
              <w:autoSpaceDE w:val="0"/>
              <w:autoSpaceDN w:val="0"/>
              <w:adjustRightInd w:val="0"/>
              <w:spacing w:line="360" w:lineRule="auto"/>
              <w:jc w:val="center"/>
              <w:rPr>
                <w:color w:val="000000" w:themeColor="text1"/>
                <w:sz w:val="22"/>
              </w:rPr>
            </w:pPr>
            <w:ins w:id="830" w:author="Hayes, Katherine" w:date="2020-09-18T09:45:00Z">
              <w:r w:rsidRPr="00284A7C">
                <w:rPr>
                  <w:color w:val="000000" w:themeColor="text1"/>
                  <w:sz w:val="22"/>
                </w:rPr>
                <w:t>Three Fires</w:t>
              </w:r>
            </w:ins>
          </w:p>
        </w:tc>
        <w:tc>
          <w:tcPr>
            <w:tcW w:w="825" w:type="dxa"/>
            <w:vAlign w:val="center"/>
          </w:tcPr>
          <w:p w14:paraId="7D422691" w14:textId="66D6D88C" w:rsidR="00C66256" w:rsidRPr="00284A7C" w:rsidRDefault="00387F6C" w:rsidP="00C66256">
            <w:pPr>
              <w:autoSpaceDE w:val="0"/>
              <w:autoSpaceDN w:val="0"/>
              <w:adjustRightInd w:val="0"/>
              <w:spacing w:line="360" w:lineRule="auto"/>
              <w:jc w:val="center"/>
              <w:rPr>
                <w:color w:val="000000" w:themeColor="text1"/>
                <w:sz w:val="22"/>
              </w:rPr>
            </w:pPr>
            <w:del w:id="831" w:author="Hayes, Katherine" w:date="2020-09-18T09:45:00Z">
              <w:r w:rsidRPr="00F3691B">
                <w:rPr>
                  <w:sz w:val="22"/>
                </w:rPr>
                <w:delText>Fire</w:delText>
              </w:r>
            </w:del>
            <w:ins w:id="832" w:author="Hayes, Katherine" w:date="2020-09-18T09:45:00Z">
              <w:r w:rsidR="00BB434E" w:rsidRPr="00284A7C">
                <w:rPr>
                  <w:color w:val="000000" w:themeColor="text1"/>
                  <w:sz w:val="22"/>
                </w:rPr>
                <w:t>-1.45</w:t>
              </w:r>
            </w:ins>
          </w:p>
        </w:tc>
        <w:tc>
          <w:tcPr>
            <w:tcW w:w="1001" w:type="dxa"/>
            <w:gridSpan w:val="2"/>
            <w:cellDel w:id="833" w:author="Hayes, Katherine" w:date="2020-09-18T09:45:00Z"/>
          </w:tcPr>
          <w:p w14:paraId="13711709" w14:textId="77777777" w:rsidR="00387F6C" w:rsidRPr="00F3691B" w:rsidRDefault="00387F6C" w:rsidP="00387F6C">
            <w:pPr>
              <w:autoSpaceDE w:val="0"/>
              <w:autoSpaceDN w:val="0"/>
              <w:adjustRightInd w:val="0"/>
              <w:spacing w:line="360" w:lineRule="auto"/>
              <w:jc w:val="center"/>
              <w:rPr>
                <w:sz w:val="22"/>
              </w:rPr>
            </w:pPr>
            <w:del w:id="834" w:author="Hayes, Katherine" w:date="2020-09-18T09:45:00Z">
              <w:r w:rsidRPr="00F3691B">
                <w:rPr>
                  <w:sz w:val="22"/>
                </w:rPr>
                <w:delText>2.28</w:delText>
              </w:r>
            </w:del>
          </w:p>
        </w:tc>
        <w:tc>
          <w:tcPr>
            <w:tcW w:w="931" w:type="dxa"/>
            <w:gridSpan w:val="2"/>
            <w:vAlign w:val="center"/>
          </w:tcPr>
          <w:p w14:paraId="6DCE9444" w14:textId="1F7A0801" w:rsidR="00C66256" w:rsidRPr="00284A7C" w:rsidRDefault="00C66256" w:rsidP="00C66256">
            <w:pPr>
              <w:autoSpaceDE w:val="0"/>
              <w:autoSpaceDN w:val="0"/>
              <w:adjustRightInd w:val="0"/>
              <w:spacing w:line="360" w:lineRule="auto"/>
              <w:jc w:val="center"/>
              <w:rPr>
                <w:color w:val="000000" w:themeColor="text1"/>
                <w:sz w:val="22"/>
              </w:rPr>
            </w:pPr>
            <w:r w:rsidRPr="00284A7C">
              <w:rPr>
                <w:color w:val="000000" w:themeColor="text1"/>
                <w:sz w:val="22"/>
              </w:rPr>
              <w:t>0.</w:t>
            </w:r>
            <w:del w:id="835" w:author="Hayes, Katherine" w:date="2020-09-18T09:45:00Z">
              <w:r w:rsidR="00387F6C" w:rsidRPr="00F3691B">
                <w:rPr>
                  <w:sz w:val="22"/>
                </w:rPr>
                <w:delText>87</w:delText>
              </w:r>
            </w:del>
            <w:ins w:id="836" w:author="Hayes, Katherine" w:date="2020-09-18T09:45:00Z">
              <w:r w:rsidR="00BB434E" w:rsidRPr="00284A7C">
                <w:rPr>
                  <w:color w:val="000000" w:themeColor="text1"/>
                  <w:sz w:val="22"/>
                </w:rPr>
                <w:t>59</w:t>
              </w:r>
            </w:ins>
          </w:p>
        </w:tc>
        <w:tc>
          <w:tcPr>
            <w:tcW w:w="1641" w:type="dxa"/>
            <w:gridSpan w:val="3"/>
            <w:vAlign w:val="center"/>
          </w:tcPr>
          <w:p w14:paraId="291ADDD4" w14:textId="21EDB6EE" w:rsidR="00C66256" w:rsidRPr="00284A7C" w:rsidRDefault="00387F6C" w:rsidP="00085E47">
            <w:pPr>
              <w:autoSpaceDE w:val="0"/>
              <w:autoSpaceDN w:val="0"/>
              <w:adjustRightInd w:val="0"/>
              <w:spacing w:line="360" w:lineRule="auto"/>
              <w:jc w:val="center"/>
              <w:rPr>
                <w:color w:val="000000" w:themeColor="text1"/>
                <w:sz w:val="22"/>
              </w:rPr>
            </w:pPr>
            <w:del w:id="837" w:author="Hayes, Katherine" w:date="2020-09-18T09:45:00Z">
              <w:r w:rsidRPr="00F3691B">
                <w:rPr>
                  <w:sz w:val="22"/>
                </w:rPr>
                <w:delText>(</w:delText>
              </w:r>
            </w:del>
            <w:ins w:id="838" w:author="Hayes, Katherine" w:date="2020-09-18T09:45:00Z">
              <w:r w:rsidR="00C66256" w:rsidRPr="00284A7C">
                <w:rPr>
                  <w:color w:val="000000" w:themeColor="text1"/>
                  <w:sz w:val="22"/>
                </w:rPr>
                <w:t>(-</w:t>
              </w:r>
              <w:r w:rsidR="00085E47" w:rsidRPr="00284A7C">
                <w:rPr>
                  <w:color w:val="000000" w:themeColor="text1"/>
                  <w:sz w:val="22"/>
                </w:rPr>
                <w:t>2.61</w:t>
              </w:r>
              <w:r w:rsidR="00C66256" w:rsidRPr="00284A7C">
                <w:rPr>
                  <w:color w:val="000000" w:themeColor="text1"/>
                  <w:sz w:val="22"/>
                </w:rPr>
                <w:t xml:space="preserve">, </w:t>
              </w:r>
            </w:ins>
            <w:r w:rsidR="00085E47" w:rsidRPr="00284A7C">
              <w:rPr>
                <w:color w:val="000000" w:themeColor="text1"/>
                <w:sz w:val="22"/>
              </w:rPr>
              <w:t>0.</w:t>
            </w:r>
            <w:del w:id="839" w:author="Hayes, Katherine" w:date="2020-09-18T09:45:00Z">
              <w:r w:rsidRPr="00F3691B">
                <w:rPr>
                  <w:sz w:val="22"/>
                </w:rPr>
                <w:delText>58, 3.97</w:delText>
              </w:r>
            </w:del>
            <w:ins w:id="840" w:author="Hayes, Katherine" w:date="2020-09-18T09:45:00Z">
              <w:r w:rsidR="00085E47" w:rsidRPr="00284A7C">
                <w:rPr>
                  <w:color w:val="000000" w:themeColor="text1"/>
                  <w:sz w:val="22"/>
                </w:rPr>
                <w:t>23</w:t>
              </w:r>
            </w:ins>
            <w:r w:rsidR="00C66256" w:rsidRPr="00284A7C">
              <w:rPr>
                <w:color w:val="000000" w:themeColor="text1"/>
                <w:sz w:val="22"/>
              </w:rPr>
              <w:t>)</w:t>
            </w:r>
          </w:p>
        </w:tc>
        <w:tc>
          <w:tcPr>
            <w:tcW w:w="840" w:type="dxa"/>
            <w:vAlign w:val="center"/>
          </w:tcPr>
          <w:p w14:paraId="06BCE1DD" w14:textId="378F853B" w:rsidR="00C66256" w:rsidRPr="00284A7C" w:rsidRDefault="00BB434E" w:rsidP="00C66256">
            <w:pPr>
              <w:autoSpaceDE w:val="0"/>
              <w:autoSpaceDN w:val="0"/>
              <w:adjustRightInd w:val="0"/>
              <w:spacing w:line="360" w:lineRule="auto"/>
              <w:jc w:val="center"/>
              <w:rPr>
                <w:color w:val="000000" w:themeColor="text1"/>
                <w:sz w:val="22"/>
              </w:rPr>
            </w:pPr>
            <w:ins w:id="841" w:author="Hayes, Katherine" w:date="2020-09-18T09:45:00Z">
              <w:r w:rsidRPr="00284A7C">
                <w:rPr>
                  <w:color w:val="000000" w:themeColor="text1"/>
                  <w:sz w:val="22"/>
                </w:rPr>
                <w:t>-</w:t>
              </w:r>
            </w:ins>
            <w:r w:rsidRPr="00284A7C">
              <w:rPr>
                <w:color w:val="000000" w:themeColor="text1"/>
                <w:sz w:val="22"/>
              </w:rPr>
              <w:t>2.</w:t>
            </w:r>
            <w:del w:id="842" w:author="Hayes, Katherine" w:date="2020-09-18T09:45:00Z">
              <w:r w:rsidR="00387F6C" w:rsidRPr="00F3691B">
                <w:rPr>
                  <w:sz w:val="22"/>
                </w:rPr>
                <w:delText>63</w:delText>
              </w:r>
            </w:del>
            <w:ins w:id="843" w:author="Hayes, Katherine" w:date="2020-09-18T09:45:00Z">
              <w:r w:rsidRPr="00284A7C">
                <w:rPr>
                  <w:color w:val="000000" w:themeColor="text1"/>
                  <w:sz w:val="22"/>
                </w:rPr>
                <w:t>45</w:t>
              </w:r>
            </w:ins>
          </w:p>
        </w:tc>
        <w:tc>
          <w:tcPr>
            <w:tcW w:w="651" w:type="dxa"/>
            <w:gridSpan w:val="2"/>
            <w:vAlign w:val="center"/>
          </w:tcPr>
          <w:p w14:paraId="17319894" w14:textId="17F6E7D3" w:rsidR="00C66256" w:rsidRPr="00284A7C" w:rsidRDefault="00387F6C" w:rsidP="00C66256">
            <w:pPr>
              <w:autoSpaceDE w:val="0"/>
              <w:autoSpaceDN w:val="0"/>
              <w:adjustRightInd w:val="0"/>
              <w:spacing w:line="360" w:lineRule="auto"/>
              <w:jc w:val="center"/>
              <w:rPr>
                <w:color w:val="000000" w:themeColor="text1"/>
                <w:sz w:val="22"/>
              </w:rPr>
            </w:pPr>
            <w:del w:id="844" w:author="Hayes, Katherine" w:date="2020-09-18T09:45:00Z">
              <w:r w:rsidRPr="00F3691B">
                <w:rPr>
                  <w:sz w:val="22"/>
                </w:rPr>
                <w:delText>38</w:delText>
              </w:r>
            </w:del>
          </w:p>
        </w:tc>
        <w:tc>
          <w:tcPr>
            <w:tcW w:w="726" w:type="dxa"/>
            <w:gridSpan w:val="3"/>
            <w:vAlign w:val="center"/>
          </w:tcPr>
          <w:p w14:paraId="64B72F91" w14:textId="762856C0" w:rsidR="00C66256" w:rsidRPr="00284A7C" w:rsidRDefault="00387F6C" w:rsidP="000642C0">
            <w:pPr>
              <w:autoSpaceDE w:val="0"/>
              <w:autoSpaceDN w:val="0"/>
              <w:adjustRightInd w:val="0"/>
              <w:spacing w:line="360" w:lineRule="auto"/>
              <w:jc w:val="center"/>
              <w:rPr>
                <w:color w:val="000000" w:themeColor="text1"/>
                <w:sz w:val="22"/>
              </w:rPr>
            </w:pPr>
            <w:del w:id="845" w:author="Hayes, Katherine" w:date="2020-09-18T09:45:00Z">
              <w:r w:rsidRPr="00F3691B">
                <w:rPr>
                  <w:b/>
                  <w:bCs/>
                  <w:sz w:val="22"/>
                </w:rPr>
                <w:delText>0.01</w:delText>
              </w:r>
            </w:del>
            <w:ins w:id="846" w:author="Hayes, Katherine" w:date="2020-09-18T09:45:00Z">
              <w:r w:rsidR="00C66256" w:rsidRPr="00284A7C">
                <w:rPr>
                  <w:color w:val="000000" w:themeColor="text1"/>
                  <w:sz w:val="22"/>
                </w:rPr>
                <w:t>&lt;.001</w:t>
              </w:r>
            </w:ins>
          </w:p>
        </w:tc>
      </w:tr>
      <w:tr w:rsidR="00284A7C" w:rsidRPr="00284A7C" w14:paraId="09D1212F" w14:textId="77777777" w:rsidTr="00C66256">
        <w:trPr>
          <w:gridAfter w:val="1"/>
          <w:wAfter w:w="970" w:type="dxa"/>
          <w:ins w:id="847" w:author="Hayes, Katherine" w:date="2020-09-18T09:45:00Z"/>
        </w:trPr>
        <w:tc>
          <w:tcPr>
            <w:tcW w:w="990" w:type="dxa"/>
            <w:gridSpan w:val="2"/>
            <w:vMerge/>
            <w:tcBorders>
              <w:top w:val="single" w:sz="4" w:space="0" w:color="auto"/>
            </w:tcBorders>
            <w:vAlign w:val="center"/>
          </w:tcPr>
          <w:p w14:paraId="1863D1CC" w14:textId="77777777" w:rsidR="00C66256" w:rsidRPr="00284A7C" w:rsidRDefault="00C66256" w:rsidP="00C66256">
            <w:pPr>
              <w:autoSpaceDE w:val="0"/>
              <w:autoSpaceDN w:val="0"/>
              <w:adjustRightInd w:val="0"/>
              <w:spacing w:line="360" w:lineRule="auto"/>
              <w:jc w:val="center"/>
              <w:rPr>
                <w:ins w:id="848" w:author="Hayes, Katherine" w:date="2020-09-18T09:45:00Z"/>
                <w:color w:val="000000" w:themeColor="text1"/>
                <w:sz w:val="22"/>
              </w:rPr>
            </w:pPr>
          </w:p>
        </w:tc>
        <w:tc>
          <w:tcPr>
            <w:tcW w:w="1776" w:type="dxa"/>
            <w:gridSpan w:val="7"/>
            <w:vAlign w:val="center"/>
          </w:tcPr>
          <w:p w14:paraId="2EBF5F67" w14:textId="27D5E7BA" w:rsidR="00C66256" w:rsidRPr="00284A7C" w:rsidRDefault="00C66256" w:rsidP="00C66256">
            <w:pPr>
              <w:autoSpaceDE w:val="0"/>
              <w:autoSpaceDN w:val="0"/>
              <w:adjustRightInd w:val="0"/>
              <w:spacing w:line="360" w:lineRule="auto"/>
              <w:jc w:val="center"/>
              <w:rPr>
                <w:ins w:id="849" w:author="Hayes, Katherine" w:date="2020-09-18T09:45:00Z"/>
                <w:color w:val="000000" w:themeColor="text1"/>
                <w:sz w:val="22"/>
              </w:rPr>
            </w:pPr>
            <w:ins w:id="850" w:author="Hayes, Katherine" w:date="2020-09-18T09:45:00Z">
              <w:r w:rsidRPr="00284A7C">
                <w:rPr>
                  <w:color w:val="000000" w:themeColor="text1"/>
                  <w:sz w:val="22"/>
                </w:rPr>
                <w:t>Position</w:t>
              </w:r>
            </w:ins>
          </w:p>
        </w:tc>
        <w:tc>
          <w:tcPr>
            <w:tcW w:w="825" w:type="dxa"/>
            <w:gridSpan w:val="3"/>
            <w:vAlign w:val="center"/>
          </w:tcPr>
          <w:p w14:paraId="7EBBCF67" w14:textId="49B19E2E" w:rsidR="00C66256" w:rsidRPr="00284A7C" w:rsidRDefault="00C66256" w:rsidP="00C66256">
            <w:pPr>
              <w:autoSpaceDE w:val="0"/>
              <w:autoSpaceDN w:val="0"/>
              <w:adjustRightInd w:val="0"/>
              <w:spacing w:line="360" w:lineRule="auto"/>
              <w:jc w:val="center"/>
              <w:rPr>
                <w:ins w:id="851" w:author="Hayes, Katherine" w:date="2020-09-18T09:45:00Z"/>
                <w:color w:val="000000" w:themeColor="text1"/>
                <w:sz w:val="22"/>
              </w:rPr>
            </w:pPr>
            <w:ins w:id="852" w:author="Hayes, Katherine" w:date="2020-09-18T09:45:00Z">
              <w:r w:rsidRPr="00284A7C">
                <w:rPr>
                  <w:color w:val="000000" w:themeColor="text1"/>
                  <w:sz w:val="22"/>
                </w:rPr>
                <w:t>-</w:t>
              </w:r>
              <w:r w:rsidR="00BB434E" w:rsidRPr="00284A7C">
                <w:rPr>
                  <w:color w:val="000000" w:themeColor="text1"/>
                  <w:sz w:val="22"/>
                </w:rPr>
                <w:t>1.49</w:t>
              </w:r>
            </w:ins>
          </w:p>
        </w:tc>
        <w:tc>
          <w:tcPr>
            <w:tcW w:w="931" w:type="dxa"/>
            <w:gridSpan w:val="2"/>
            <w:vAlign w:val="center"/>
          </w:tcPr>
          <w:p w14:paraId="06108C38" w14:textId="46D1B178" w:rsidR="00C66256" w:rsidRPr="00284A7C" w:rsidRDefault="00C66256" w:rsidP="00C66256">
            <w:pPr>
              <w:autoSpaceDE w:val="0"/>
              <w:autoSpaceDN w:val="0"/>
              <w:adjustRightInd w:val="0"/>
              <w:spacing w:line="360" w:lineRule="auto"/>
              <w:jc w:val="center"/>
              <w:rPr>
                <w:ins w:id="853" w:author="Hayes, Katherine" w:date="2020-09-18T09:45:00Z"/>
                <w:color w:val="000000" w:themeColor="text1"/>
                <w:sz w:val="22"/>
              </w:rPr>
            </w:pPr>
            <w:ins w:id="854" w:author="Hayes, Katherine" w:date="2020-09-18T09:45:00Z">
              <w:r w:rsidRPr="00284A7C">
                <w:rPr>
                  <w:color w:val="000000" w:themeColor="text1"/>
                  <w:sz w:val="22"/>
                </w:rPr>
                <w:t>0.</w:t>
              </w:r>
              <w:r w:rsidR="00BB434E" w:rsidRPr="00284A7C">
                <w:rPr>
                  <w:color w:val="000000" w:themeColor="text1"/>
                  <w:sz w:val="22"/>
                </w:rPr>
                <w:t>57</w:t>
              </w:r>
            </w:ins>
          </w:p>
        </w:tc>
        <w:tc>
          <w:tcPr>
            <w:tcW w:w="1641" w:type="dxa"/>
            <w:gridSpan w:val="3"/>
            <w:vAlign w:val="center"/>
          </w:tcPr>
          <w:p w14:paraId="43E0061A" w14:textId="4EAD5D8C" w:rsidR="00C66256" w:rsidRPr="00284A7C" w:rsidRDefault="00C66256" w:rsidP="00085E47">
            <w:pPr>
              <w:autoSpaceDE w:val="0"/>
              <w:autoSpaceDN w:val="0"/>
              <w:adjustRightInd w:val="0"/>
              <w:spacing w:line="360" w:lineRule="auto"/>
              <w:jc w:val="center"/>
              <w:rPr>
                <w:ins w:id="855" w:author="Hayes, Katherine" w:date="2020-09-18T09:45:00Z"/>
                <w:color w:val="000000" w:themeColor="text1"/>
                <w:sz w:val="22"/>
              </w:rPr>
            </w:pPr>
            <w:ins w:id="856" w:author="Hayes, Katherine" w:date="2020-09-18T09:45:00Z">
              <w:r w:rsidRPr="00284A7C">
                <w:rPr>
                  <w:color w:val="000000" w:themeColor="text1"/>
                  <w:sz w:val="22"/>
                </w:rPr>
                <w:t>(</w:t>
              </w:r>
              <w:r w:rsidR="00085E47" w:rsidRPr="00284A7C">
                <w:rPr>
                  <w:color w:val="000000" w:themeColor="text1"/>
                  <w:sz w:val="22"/>
                </w:rPr>
                <w:t>-2.62, 0.34</w:t>
              </w:r>
              <w:r w:rsidRPr="00284A7C">
                <w:rPr>
                  <w:color w:val="000000" w:themeColor="text1"/>
                  <w:sz w:val="22"/>
                </w:rPr>
                <w:t>)</w:t>
              </w:r>
            </w:ins>
          </w:p>
        </w:tc>
        <w:tc>
          <w:tcPr>
            <w:tcW w:w="840" w:type="dxa"/>
            <w:vAlign w:val="center"/>
          </w:tcPr>
          <w:p w14:paraId="0456F169" w14:textId="362CEF95" w:rsidR="00C66256" w:rsidRPr="00284A7C" w:rsidRDefault="00C66256" w:rsidP="00C66256">
            <w:pPr>
              <w:autoSpaceDE w:val="0"/>
              <w:autoSpaceDN w:val="0"/>
              <w:adjustRightInd w:val="0"/>
              <w:spacing w:line="360" w:lineRule="auto"/>
              <w:jc w:val="center"/>
              <w:rPr>
                <w:ins w:id="857" w:author="Hayes, Katherine" w:date="2020-09-18T09:45:00Z"/>
                <w:color w:val="000000" w:themeColor="text1"/>
                <w:sz w:val="22"/>
              </w:rPr>
            </w:pPr>
            <w:ins w:id="858" w:author="Hayes, Katherine" w:date="2020-09-18T09:45:00Z">
              <w:r w:rsidRPr="00284A7C">
                <w:rPr>
                  <w:color w:val="000000" w:themeColor="text1"/>
                  <w:sz w:val="22"/>
                </w:rPr>
                <w:t>-</w:t>
              </w:r>
              <w:r w:rsidR="00BB434E" w:rsidRPr="00284A7C">
                <w:rPr>
                  <w:color w:val="000000" w:themeColor="text1"/>
                  <w:sz w:val="22"/>
                </w:rPr>
                <w:t>2.</w:t>
              </w:r>
            </w:ins>
          </w:p>
        </w:tc>
        <w:tc>
          <w:tcPr>
            <w:tcW w:w="651" w:type="dxa"/>
            <w:gridSpan w:val="2"/>
            <w:vAlign w:val="center"/>
          </w:tcPr>
          <w:p w14:paraId="1677F415" w14:textId="5E55AB73" w:rsidR="00C66256" w:rsidRPr="00284A7C" w:rsidRDefault="00C66256" w:rsidP="00C66256">
            <w:pPr>
              <w:autoSpaceDE w:val="0"/>
              <w:autoSpaceDN w:val="0"/>
              <w:adjustRightInd w:val="0"/>
              <w:spacing w:line="360" w:lineRule="auto"/>
              <w:jc w:val="center"/>
              <w:rPr>
                <w:ins w:id="859" w:author="Hayes, Katherine" w:date="2020-09-18T09:45:00Z"/>
                <w:color w:val="000000" w:themeColor="text1"/>
                <w:sz w:val="22"/>
              </w:rPr>
            </w:pPr>
            <w:ins w:id="860" w:author="Hayes, Katherine" w:date="2020-09-18T09:45:00Z">
              <w:r w:rsidRPr="00284A7C">
                <w:rPr>
                  <w:color w:val="000000" w:themeColor="text1"/>
                  <w:sz w:val="22"/>
                </w:rPr>
                <w:t xml:space="preserve"> </w:t>
              </w:r>
            </w:ins>
          </w:p>
        </w:tc>
        <w:tc>
          <w:tcPr>
            <w:tcW w:w="726" w:type="dxa"/>
            <w:gridSpan w:val="3"/>
            <w:vAlign w:val="center"/>
          </w:tcPr>
          <w:p w14:paraId="12DB802E" w14:textId="528159C2" w:rsidR="00C66256" w:rsidRPr="00284A7C" w:rsidRDefault="00C66256" w:rsidP="000642C0">
            <w:pPr>
              <w:autoSpaceDE w:val="0"/>
              <w:autoSpaceDN w:val="0"/>
              <w:adjustRightInd w:val="0"/>
              <w:spacing w:line="360" w:lineRule="auto"/>
              <w:jc w:val="center"/>
              <w:rPr>
                <w:ins w:id="861" w:author="Hayes, Katherine" w:date="2020-09-18T09:45:00Z"/>
                <w:color w:val="000000" w:themeColor="text1"/>
                <w:sz w:val="22"/>
              </w:rPr>
            </w:pPr>
            <w:ins w:id="862" w:author="Hayes, Katherine" w:date="2020-09-18T09:45:00Z">
              <w:r w:rsidRPr="00284A7C">
                <w:rPr>
                  <w:color w:val="000000" w:themeColor="text1"/>
                  <w:sz w:val="22"/>
                </w:rPr>
                <w:t>0.18</w:t>
              </w:r>
            </w:ins>
          </w:p>
        </w:tc>
      </w:tr>
      <w:tr w:rsidR="00284A7C" w:rsidRPr="00284A7C" w14:paraId="4B7974FE" w14:textId="77777777" w:rsidTr="00C66256">
        <w:trPr>
          <w:gridAfter w:val="1"/>
          <w:wAfter w:w="970" w:type="dxa"/>
          <w:ins w:id="863" w:author="Hayes, Katherine" w:date="2020-09-18T09:45:00Z"/>
        </w:trPr>
        <w:tc>
          <w:tcPr>
            <w:tcW w:w="990" w:type="dxa"/>
            <w:gridSpan w:val="2"/>
            <w:vMerge/>
            <w:tcBorders>
              <w:top w:val="single" w:sz="4" w:space="0" w:color="auto"/>
            </w:tcBorders>
            <w:vAlign w:val="center"/>
          </w:tcPr>
          <w:p w14:paraId="540074C5" w14:textId="77777777" w:rsidR="00C66256" w:rsidRPr="00284A7C" w:rsidRDefault="00C66256" w:rsidP="00C66256">
            <w:pPr>
              <w:autoSpaceDE w:val="0"/>
              <w:autoSpaceDN w:val="0"/>
              <w:adjustRightInd w:val="0"/>
              <w:spacing w:line="360" w:lineRule="auto"/>
              <w:jc w:val="center"/>
              <w:rPr>
                <w:ins w:id="864" w:author="Hayes, Katherine" w:date="2020-09-18T09:45:00Z"/>
                <w:color w:val="000000" w:themeColor="text1"/>
                <w:sz w:val="22"/>
              </w:rPr>
            </w:pPr>
          </w:p>
        </w:tc>
        <w:tc>
          <w:tcPr>
            <w:tcW w:w="1776" w:type="dxa"/>
            <w:gridSpan w:val="7"/>
            <w:vAlign w:val="center"/>
          </w:tcPr>
          <w:p w14:paraId="187A8B63" w14:textId="61154149" w:rsidR="00C66256" w:rsidRPr="00284A7C" w:rsidRDefault="00C66256" w:rsidP="00C66256">
            <w:pPr>
              <w:autoSpaceDE w:val="0"/>
              <w:autoSpaceDN w:val="0"/>
              <w:adjustRightInd w:val="0"/>
              <w:spacing w:line="360" w:lineRule="auto"/>
              <w:jc w:val="center"/>
              <w:rPr>
                <w:ins w:id="865" w:author="Hayes, Katherine" w:date="2020-09-18T09:45:00Z"/>
                <w:color w:val="000000" w:themeColor="text1"/>
                <w:sz w:val="22"/>
              </w:rPr>
            </w:pPr>
            <w:ins w:id="866" w:author="Hayes, Katherine" w:date="2020-09-18T09:45:00Z">
              <w:r w:rsidRPr="00284A7C">
                <w:rPr>
                  <w:color w:val="000000" w:themeColor="text1"/>
                  <w:sz w:val="22"/>
                </w:rPr>
                <w:t>2 Fires * Position</w:t>
              </w:r>
            </w:ins>
          </w:p>
        </w:tc>
        <w:tc>
          <w:tcPr>
            <w:tcW w:w="825" w:type="dxa"/>
            <w:gridSpan w:val="3"/>
            <w:vAlign w:val="center"/>
          </w:tcPr>
          <w:p w14:paraId="30422477" w14:textId="10C6C796" w:rsidR="00C66256" w:rsidRPr="00284A7C" w:rsidRDefault="00BB434E" w:rsidP="00C66256">
            <w:pPr>
              <w:autoSpaceDE w:val="0"/>
              <w:autoSpaceDN w:val="0"/>
              <w:adjustRightInd w:val="0"/>
              <w:spacing w:line="360" w:lineRule="auto"/>
              <w:jc w:val="center"/>
              <w:rPr>
                <w:ins w:id="867" w:author="Hayes, Katherine" w:date="2020-09-18T09:45:00Z"/>
                <w:color w:val="000000" w:themeColor="text1"/>
                <w:sz w:val="22"/>
              </w:rPr>
            </w:pPr>
            <w:ins w:id="868" w:author="Hayes, Katherine" w:date="2020-09-18T09:45:00Z">
              <w:r w:rsidRPr="00284A7C">
                <w:rPr>
                  <w:color w:val="000000" w:themeColor="text1"/>
                  <w:sz w:val="22"/>
                </w:rPr>
                <w:t>1.84</w:t>
              </w:r>
            </w:ins>
          </w:p>
        </w:tc>
        <w:tc>
          <w:tcPr>
            <w:tcW w:w="931" w:type="dxa"/>
            <w:gridSpan w:val="2"/>
            <w:vAlign w:val="center"/>
          </w:tcPr>
          <w:p w14:paraId="747DB85A" w14:textId="458DFE42" w:rsidR="00C66256" w:rsidRPr="00284A7C" w:rsidRDefault="00C66256" w:rsidP="00C66256">
            <w:pPr>
              <w:autoSpaceDE w:val="0"/>
              <w:autoSpaceDN w:val="0"/>
              <w:adjustRightInd w:val="0"/>
              <w:spacing w:line="360" w:lineRule="auto"/>
              <w:jc w:val="center"/>
              <w:rPr>
                <w:ins w:id="869" w:author="Hayes, Katherine" w:date="2020-09-18T09:45:00Z"/>
                <w:color w:val="000000" w:themeColor="text1"/>
                <w:sz w:val="22"/>
              </w:rPr>
            </w:pPr>
            <w:ins w:id="870" w:author="Hayes, Katherine" w:date="2020-09-18T09:45:00Z">
              <w:r w:rsidRPr="00284A7C">
                <w:rPr>
                  <w:color w:val="000000" w:themeColor="text1"/>
                  <w:sz w:val="22"/>
                </w:rPr>
                <w:t>0.</w:t>
              </w:r>
              <w:r w:rsidR="00BB434E" w:rsidRPr="00284A7C">
                <w:rPr>
                  <w:color w:val="000000" w:themeColor="text1"/>
                  <w:sz w:val="22"/>
                </w:rPr>
                <w:t>82</w:t>
              </w:r>
            </w:ins>
          </w:p>
        </w:tc>
        <w:tc>
          <w:tcPr>
            <w:tcW w:w="1641" w:type="dxa"/>
            <w:gridSpan w:val="3"/>
            <w:vAlign w:val="center"/>
          </w:tcPr>
          <w:p w14:paraId="16164DB5" w14:textId="37001CF8" w:rsidR="00C66256" w:rsidRPr="00284A7C" w:rsidRDefault="00C66256" w:rsidP="00085E47">
            <w:pPr>
              <w:autoSpaceDE w:val="0"/>
              <w:autoSpaceDN w:val="0"/>
              <w:adjustRightInd w:val="0"/>
              <w:spacing w:line="360" w:lineRule="auto"/>
              <w:jc w:val="center"/>
              <w:rPr>
                <w:ins w:id="871" w:author="Hayes, Katherine" w:date="2020-09-18T09:45:00Z"/>
                <w:color w:val="000000" w:themeColor="text1"/>
                <w:sz w:val="22"/>
              </w:rPr>
            </w:pPr>
            <w:ins w:id="872" w:author="Hayes, Katherine" w:date="2020-09-18T09:45:00Z">
              <w:r w:rsidRPr="00284A7C">
                <w:rPr>
                  <w:color w:val="000000" w:themeColor="text1"/>
                  <w:sz w:val="22"/>
                </w:rPr>
                <w:t>(</w:t>
              </w:r>
              <w:r w:rsidR="00085E47" w:rsidRPr="00284A7C">
                <w:rPr>
                  <w:color w:val="000000" w:themeColor="text1"/>
                  <w:sz w:val="22"/>
                </w:rPr>
                <w:t>0.23</w:t>
              </w:r>
              <w:r w:rsidRPr="00284A7C">
                <w:rPr>
                  <w:color w:val="000000" w:themeColor="text1"/>
                  <w:sz w:val="22"/>
                </w:rPr>
                <w:t xml:space="preserve">, </w:t>
              </w:r>
              <w:r w:rsidR="00085E47" w:rsidRPr="00284A7C">
                <w:rPr>
                  <w:color w:val="000000" w:themeColor="text1"/>
                  <w:sz w:val="22"/>
                </w:rPr>
                <w:t>3.48</w:t>
              </w:r>
              <w:r w:rsidRPr="00284A7C">
                <w:rPr>
                  <w:color w:val="000000" w:themeColor="text1"/>
                  <w:sz w:val="22"/>
                </w:rPr>
                <w:t>)</w:t>
              </w:r>
            </w:ins>
          </w:p>
        </w:tc>
        <w:tc>
          <w:tcPr>
            <w:tcW w:w="840" w:type="dxa"/>
            <w:vAlign w:val="center"/>
          </w:tcPr>
          <w:p w14:paraId="70AFD9B7" w14:textId="6F482707" w:rsidR="00C66256" w:rsidRPr="00284A7C" w:rsidRDefault="00C66256" w:rsidP="00C66256">
            <w:pPr>
              <w:autoSpaceDE w:val="0"/>
              <w:autoSpaceDN w:val="0"/>
              <w:adjustRightInd w:val="0"/>
              <w:spacing w:line="360" w:lineRule="auto"/>
              <w:jc w:val="center"/>
              <w:rPr>
                <w:ins w:id="873" w:author="Hayes, Katherine" w:date="2020-09-18T09:45:00Z"/>
                <w:color w:val="000000" w:themeColor="text1"/>
                <w:sz w:val="22"/>
              </w:rPr>
            </w:pPr>
            <w:ins w:id="874" w:author="Hayes, Katherine" w:date="2020-09-18T09:45:00Z">
              <w:r w:rsidRPr="00284A7C">
                <w:rPr>
                  <w:color w:val="000000" w:themeColor="text1"/>
                  <w:sz w:val="22"/>
                </w:rPr>
                <w:t>-2.64</w:t>
              </w:r>
            </w:ins>
          </w:p>
        </w:tc>
        <w:tc>
          <w:tcPr>
            <w:tcW w:w="651" w:type="dxa"/>
            <w:gridSpan w:val="2"/>
            <w:vAlign w:val="center"/>
          </w:tcPr>
          <w:p w14:paraId="25402DD4" w14:textId="77777777" w:rsidR="00C66256" w:rsidRPr="00284A7C" w:rsidRDefault="00C66256" w:rsidP="00C66256">
            <w:pPr>
              <w:autoSpaceDE w:val="0"/>
              <w:autoSpaceDN w:val="0"/>
              <w:adjustRightInd w:val="0"/>
              <w:spacing w:line="360" w:lineRule="auto"/>
              <w:jc w:val="center"/>
              <w:rPr>
                <w:ins w:id="875" w:author="Hayes, Katherine" w:date="2020-09-18T09:45:00Z"/>
                <w:color w:val="000000" w:themeColor="text1"/>
                <w:sz w:val="22"/>
              </w:rPr>
            </w:pPr>
          </w:p>
        </w:tc>
        <w:tc>
          <w:tcPr>
            <w:tcW w:w="726" w:type="dxa"/>
            <w:gridSpan w:val="3"/>
            <w:vAlign w:val="center"/>
          </w:tcPr>
          <w:p w14:paraId="2A2AEAAB" w14:textId="408F0261" w:rsidR="00C66256" w:rsidRPr="00284A7C" w:rsidRDefault="00C66256" w:rsidP="000642C0">
            <w:pPr>
              <w:autoSpaceDE w:val="0"/>
              <w:autoSpaceDN w:val="0"/>
              <w:adjustRightInd w:val="0"/>
              <w:spacing w:line="360" w:lineRule="auto"/>
              <w:jc w:val="center"/>
              <w:rPr>
                <w:ins w:id="876" w:author="Hayes, Katherine" w:date="2020-09-18T09:45:00Z"/>
                <w:color w:val="000000" w:themeColor="text1"/>
                <w:sz w:val="22"/>
              </w:rPr>
            </w:pPr>
            <w:ins w:id="877" w:author="Hayes, Katherine" w:date="2020-09-18T09:45:00Z">
              <w:r w:rsidRPr="00284A7C">
                <w:rPr>
                  <w:color w:val="000000" w:themeColor="text1"/>
                  <w:sz w:val="22"/>
                </w:rPr>
                <w:t>0.01</w:t>
              </w:r>
            </w:ins>
          </w:p>
        </w:tc>
      </w:tr>
      <w:tr w:rsidR="00284A7C" w:rsidRPr="00284A7C" w14:paraId="2EFC2FA7" w14:textId="77777777" w:rsidTr="00C66256">
        <w:trPr>
          <w:gridAfter w:val="1"/>
          <w:wAfter w:w="970" w:type="dxa"/>
          <w:ins w:id="878" w:author="Hayes, Katherine" w:date="2020-09-18T09:45:00Z"/>
        </w:trPr>
        <w:tc>
          <w:tcPr>
            <w:tcW w:w="990" w:type="dxa"/>
            <w:gridSpan w:val="2"/>
            <w:vMerge/>
            <w:tcBorders>
              <w:top w:val="single" w:sz="4" w:space="0" w:color="auto"/>
            </w:tcBorders>
            <w:vAlign w:val="center"/>
          </w:tcPr>
          <w:p w14:paraId="488A2B62" w14:textId="77777777" w:rsidR="00C66256" w:rsidRPr="00284A7C" w:rsidRDefault="00C66256" w:rsidP="00C66256">
            <w:pPr>
              <w:autoSpaceDE w:val="0"/>
              <w:autoSpaceDN w:val="0"/>
              <w:adjustRightInd w:val="0"/>
              <w:spacing w:line="360" w:lineRule="auto"/>
              <w:jc w:val="center"/>
              <w:rPr>
                <w:ins w:id="879" w:author="Hayes, Katherine" w:date="2020-09-18T09:45:00Z"/>
                <w:color w:val="000000" w:themeColor="text1"/>
                <w:sz w:val="22"/>
              </w:rPr>
            </w:pPr>
          </w:p>
        </w:tc>
        <w:tc>
          <w:tcPr>
            <w:tcW w:w="1776" w:type="dxa"/>
            <w:gridSpan w:val="7"/>
            <w:vAlign w:val="center"/>
          </w:tcPr>
          <w:p w14:paraId="16AF1D37" w14:textId="456F1158" w:rsidR="00C66256" w:rsidRPr="00284A7C" w:rsidRDefault="00C66256" w:rsidP="00C66256">
            <w:pPr>
              <w:autoSpaceDE w:val="0"/>
              <w:autoSpaceDN w:val="0"/>
              <w:adjustRightInd w:val="0"/>
              <w:spacing w:line="360" w:lineRule="auto"/>
              <w:jc w:val="center"/>
              <w:rPr>
                <w:ins w:id="880" w:author="Hayes, Katherine" w:date="2020-09-18T09:45:00Z"/>
                <w:color w:val="000000" w:themeColor="text1"/>
                <w:sz w:val="22"/>
              </w:rPr>
            </w:pPr>
            <w:ins w:id="881" w:author="Hayes, Katherine" w:date="2020-09-18T09:45:00Z">
              <w:r w:rsidRPr="00284A7C">
                <w:rPr>
                  <w:color w:val="000000" w:themeColor="text1"/>
                  <w:sz w:val="22"/>
                </w:rPr>
                <w:t>3 Fires * Position</w:t>
              </w:r>
            </w:ins>
          </w:p>
        </w:tc>
        <w:tc>
          <w:tcPr>
            <w:tcW w:w="825" w:type="dxa"/>
            <w:gridSpan w:val="3"/>
            <w:vAlign w:val="center"/>
          </w:tcPr>
          <w:p w14:paraId="57008AF0" w14:textId="7606412B" w:rsidR="00C66256" w:rsidRPr="00284A7C" w:rsidRDefault="00BB434E" w:rsidP="00C66256">
            <w:pPr>
              <w:autoSpaceDE w:val="0"/>
              <w:autoSpaceDN w:val="0"/>
              <w:adjustRightInd w:val="0"/>
              <w:spacing w:line="360" w:lineRule="auto"/>
              <w:jc w:val="center"/>
              <w:rPr>
                <w:ins w:id="882" w:author="Hayes, Katherine" w:date="2020-09-18T09:45:00Z"/>
                <w:color w:val="000000" w:themeColor="text1"/>
                <w:sz w:val="22"/>
              </w:rPr>
            </w:pPr>
            <w:ins w:id="883" w:author="Hayes, Katherine" w:date="2020-09-18T09:45:00Z">
              <w:r w:rsidRPr="00284A7C">
                <w:rPr>
                  <w:color w:val="000000" w:themeColor="text1"/>
                  <w:sz w:val="22"/>
                </w:rPr>
                <w:t>2.00</w:t>
              </w:r>
            </w:ins>
          </w:p>
        </w:tc>
        <w:tc>
          <w:tcPr>
            <w:tcW w:w="931" w:type="dxa"/>
            <w:gridSpan w:val="2"/>
            <w:vAlign w:val="center"/>
          </w:tcPr>
          <w:p w14:paraId="4ADF0FB9" w14:textId="2FFF0CCF" w:rsidR="00C66256" w:rsidRPr="00284A7C" w:rsidRDefault="00C66256" w:rsidP="00C66256">
            <w:pPr>
              <w:autoSpaceDE w:val="0"/>
              <w:autoSpaceDN w:val="0"/>
              <w:adjustRightInd w:val="0"/>
              <w:spacing w:line="360" w:lineRule="auto"/>
              <w:jc w:val="center"/>
              <w:rPr>
                <w:ins w:id="884" w:author="Hayes, Katherine" w:date="2020-09-18T09:45:00Z"/>
                <w:color w:val="000000" w:themeColor="text1"/>
                <w:sz w:val="22"/>
              </w:rPr>
            </w:pPr>
            <w:ins w:id="885" w:author="Hayes, Katherine" w:date="2020-09-18T09:45:00Z">
              <w:r w:rsidRPr="00284A7C">
                <w:rPr>
                  <w:color w:val="000000" w:themeColor="text1"/>
                  <w:sz w:val="22"/>
                </w:rPr>
                <w:t>0</w:t>
              </w:r>
              <w:r w:rsidR="000642C0" w:rsidRPr="00284A7C">
                <w:rPr>
                  <w:color w:val="000000" w:themeColor="text1"/>
                  <w:sz w:val="22"/>
                </w:rPr>
                <w:t>.83</w:t>
              </w:r>
            </w:ins>
          </w:p>
        </w:tc>
        <w:tc>
          <w:tcPr>
            <w:tcW w:w="1641" w:type="dxa"/>
            <w:gridSpan w:val="3"/>
            <w:vAlign w:val="center"/>
          </w:tcPr>
          <w:p w14:paraId="6A6B13AE" w14:textId="101CBAAC" w:rsidR="00C66256" w:rsidRPr="00284A7C" w:rsidRDefault="00085E47" w:rsidP="00085E47">
            <w:pPr>
              <w:autoSpaceDE w:val="0"/>
              <w:autoSpaceDN w:val="0"/>
              <w:adjustRightInd w:val="0"/>
              <w:spacing w:line="360" w:lineRule="auto"/>
              <w:jc w:val="center"/>
              <w:rPr>
                <w:ins w:id="886" w:author="Hayes, Katherine" w:date="2020-09-18T09:45:00Z"/>
                <w:color w:val="000000" w:themeColor="text1"/>
                <w:sz w:val="22"/>
              </w:rPr>
            </w:pPr>
            <w:ins w:id="887" w:author="Hayes, Katherine" w:date="2020-09-18T09:45:00Z">
              <w:r w:rsidRPr="00284A7C">
                <w:rPr>
                  <w:color w:val="000000" w:themeColor="text1"/>
                  <w:sz w:val="22"/>
                </w:rPr>
                <w:t>(0.33, 3.64)</w:t>
              </w:r>
            </w:ins>
          </w:p>
        </w:tc>
        <w:tc>
          <w:tcPr>
            <w:tcW w:w="840" w:type="dxa"/>
            <w:vAlign w:val="center"/>
          </w:tcPr>
          <w:p w14:paraId="28DEF47F" w14:textId="3F267499" w:rsidR="00C66256" w:rsidRPr="00284A7C" w:rsidRDefault="00C66256" w:rsidP="00C66256">
            <w:pPr>
              <w:autoSpaceDE w:val="0"/>
              <w:autoSpaceDN w:val="0"/>
              <w:adjustRightInd w:val="0"/>
              <w:spacing w:line="360" w:lineRule="auto"/>
              <w:jc w:val="center"/>
              <w:rPr>
                <w:ins w:id="888" w:author="Hayes, Katherine" w:date="2020-09-18T09:45:00Z"/>
                <w:color w:val="000000" w:themeColor="text1"/>
                <w:sz w:val="22"/>
              </w:rPr>
            </w:pPr>
            <w:ins w:id="889" w:author="Hayes, Katherine" w:date="2020-09-18T09:45:00Z">
              <w:r w:rsidRPr="00284A7C">
                <w:rPr>
                  <w:color w:val="000000" w:themeColor="text1"/>
                  <w:sz w:val="22"/>
                </w:rPr>
                <w:t>-0.31</w:t>
              </w:r>
            </w:ins>
          </w:p>
        </w:tc>
        <w:tc>
          <w:tcPr>
            <w:tcW w:w="651" w:type="dxa"/>
            <w:gridSpan w:val="2"/>
            <w:vAlign w:val="center"/>
          </w:tcPr>
          <w:p w14:paraId="0C567066" w14:textId="77777777" w:rsidR="00C66256" w:rsidRPr="00284A7C" w:rsidRDefault="00C66256" w:rsidP="00C66256">
            <w:pPr>
              <w:autoSpaceDE w:val="0"/>
              <w:autoSpaceDN w:val="0"/>
              <w:adjustRightInd w:val="0"/>
              <w:spacing w:line="360" w:lineRule="auto"/>
              <w:jc w:val="center"/>
              <w:rPr>
                <w:ins w:id="890" w:author="Hayes, Katherine" w:date="2020-09-18T09:45:00Z"/>
                <w:color w:val="000000" w:themeColor="text1"/>
                <w:sz w:val="22"/>
              </w:rPr>
            </w:pPr>
          </w:p>
        </w:tc>
        <w:tc>
          <w:tcPr>
            <w:tcW w:w="726" w:type="dxa"/>
            <w:gridSpan w:val="3"/>
            <w:vAlign w:val="center"/>
          </w:tcPr>
          <w:p w14:paraId="6B22BEBC" w14:textId="482E45EE" w:rsidR="00C66256" w:rsidRPr="00284A7C" w:rsidRDefault="00C66256" w:rsidP="000642C0">
            <w:pPr>
              <w:autoSpaceDE w:val="0"/>
              <w:autoSpaceDN w:val="0"/>
              <w:adjustRightInd w:val="0"/>
              <w:spacing w:line="360" w:lineRule="auto"/>
              <w:jc w:val="center"/>
              <w:rPr>
                <w:ins w:id="891" w:author="Hayes, Katherine" w:date="2020-09-18T09:45:00Z"/>
                <w:color w:val="000000" w:themeColor="text1"/>
                <w:sz w:val="22"/>
              </w:rPr>
            </w:pPr>
            <w:ins w:id="892" w:author="Hayes, Katherine" w:date="2020-09-18T09:45:00Z">
              <w:r w:rsidRPr="00284A7C">
                <w:rPr>
                  <w:color w:val="000000" w:themeColor="text1"/>
                  <w:sz w:val="22"/>
                </w:rPr>
                <w:t>0.76</w:t>
              </w:r>
            </w:ins>
          </w:p>
        </w:tc>
      </w:tr>
    </w:tbl>
    <w:p w14:paraId="49E57E12" w14:textId="19A78119" w:rsidR="00387F6C" w:rsidRPr="00284A7C" w:rsidRDefault="00387F6C" w:rsidP="00377D31">
      <w:pPr>
        <w:suppressLineNumbers/>
        <w:rPr>
          <w:b/>
          <w:color w:val="000000" w:themeColor="text1"/>
          <w:sz w:val="20"/>
        </w:rPr>
      </w:pPr>
      <w:r w:rsidRPr="00284A7C">
        <w:rPr>
          <w:b/>
          <w:color w:val="000000" w:themeColor="text1"/>
          <w:sz w:val="20"/>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8"/>
        <w:gridCol w:w="1127"/>
        <w:gridCol w:w="1889"/>
        <w:gridCol w:w="1083"/>
        <w:gridCol w:w="780"/>
        <w:gridCol w:w="1378"/>
        <w:gridCol w:w="756"/>
        <w:gridCol w:w="533"/>
        <w:gridCol w:w="726"/>
      </w:tblGrid>
      <w:tr w:rsidR="00284A7C" w:rsidRPr="00284A7C" w14:paraId="6510AE3E" w14:textId="77777777" w:rsidTr="00073C60">
        <w:tc>
          <w:tcPr>
            <w:tcW w:w="8827" w:type="dxa"/>
            <w:gridSpan w:val="9"/>
            <w:tcBorders>
              <w:bottom w:val="single" w:sz="8" w:space="0" w:color="auto"/>
            </w:tcBorders>
            <w:vAlign w:val="center"/>
          </w:tcPr>
          <w:p w14:paraId="248D31B5" w14:textId="0495006F" w:rsidR="00C66256" w:rsidRPr="00284A7C" w:rsidRDefault="00377D31" w:rsidP="00C66256">
            <w:pPr>
              <w:autoSpaceDE w:val="0"/>
              <w:autoSpaceDN w:val="0"/>
              <w:adjustRightInd w:val="0"/>
              <w:rPr>
                <w:ins w:id="893" w:author="Hayes, Katherine" w:date="2020-09-18T09:45:00Z"/>
                <w:bCs/>
                <w:color w:val="000000" w:themeColor="text1"/>
              </w:rPr>
            </w:pPr>
            <w:del w:id="894" w:author="Hayes, Katherine" w:date="2020-09-18T09:45:00Z">
              <w:r w:rsidRPr="00F3691B">
                <w:rPr>
                  <w:bCs/>
                </w:rPr>
                <w:lastRenderedPageBreak/>
                <w:delText xml:space="preserve">Table 2. Best fitting multivariate linear mixed-effect models describing post-fire </w:delText>
              </w:r>
              <w:r w:rsidRPr="00F3691B">
                <w:rPr>
                  <w:bCs/>
                  <w:color w:val="000000" w:themeColor="text1"/>
                </w:rPr>
                <w:delText>stem density (stems/Ha) and basal area (m</w:delText>
              </w:r>
              <w:r w:rsidRPr="00F3691B">
                <w:rPr>
                  <w:bCs/>
                  <w:color w:val="000000" w:themeColor="text1"/>
                  <w:vertAlign w:val="superscript"/>
                </w:rPr>
                <w:delText>2</w:delText>
              </w:r>
              <w:r w:rsidRPr="00F3691B">
                <w:rPr>
                  <w:bCs/>
                  <w:color w:val="000000" w:themeColor="text1"/>
                </w:rPr>
                <w:delText>/Ha) for conifer and deciduous regeneration across growth forms. Abbreviations are the following: ‘OL_AV’ for organic layer depth, “EXP_MIN” for exposed mineral soil, “SOLAR” for annual average solar radiation. Full model parameters in Table S7.</w:delText>
              </w:r>
              <w:r w:rsidRPr="00F3691B">
                <w:rPr>
                  <w:b/>
                  <w:color w:val="000000" w:themeColor="text1"/>
                </w:rPr>
                <w:delText xml:space="preserve"> </w:delText>
              </w:r>
            </w:del>
            <w:ins w:id="895" w:author="Hayes, Katherine" w:date="2020-09-18T09:45:00Z">
              <w:r w:rsidR="00C66256" w:rsidRPr="00284A7C">
                <w:rPr>
                  <w:bCs/>
                  <w:color w:val="000000" w:themeColor="text1"/>
                </w:rPr>
                <w:t>Table 2. Parameters of gamma</w:t>
              </w:r>
              <w:r w:rsidR="00085E47" w:rsidRPr="00284A7C">
                <w:rPr>
                  <w:bCs/>
                  <w:color w:val="000000" w:themeColor="text1"/>
                </w:rPr>
                <w:t>-distributed</w:t>
              </w:r>
              <w:r w:rsidR="00C66256" w:rsidRPr="00284A7C">
                <w:rPr>
                  <w:bCs/>
                  <w:color w:val="000000" w:themeColor="text1"/>
                </w:rPr>
                <w:t xml:space="preserve"> generalized linear models of regeneration basal area (m</w:t>
              </w:r>
              <w:r w:rsidR="00C66256" w:rsidRPr="00284A7C">
                <w:rPr>
                  <w:bCs/>
                  <w:color w:val="000000" w:themeColor="text1"/>
                  <w:vertAlign w:val="superscript"/>
                </w:rPr>
                <w:t>2</w:t>
              </w:r>
              <w:r w:rsidR="00C66256" w:rsidRPr="00284A7C">
                <w:rPr>
                  <w:bCs/>
                  <w:color w:val="000000" w:themeColor="text1"/>
                </w:rPr>
                <w:t xml:space="preserve">/ha) as modeled by fire, topographic position and slope with an interaction term between fire and topographic position. “Position” refers to topographic position. </w:t>
              </w:r>
            </w:ins>
          </w:p>
          <w:p w14:paraId="251D0334" w14:textId="77777777" w:rsidR="00C66256" w:rsidRPr="00284A7C" w:rsidRDefault="00C66256" w:rsidP="008447B1">
            <w:pPr>
              <w:autoSpaceDE w:val="0"/>
              <w:autoSpaceDN w:val="0"/>
              <w:adjustRightInd w:val="0"/>
              <w:spacing w:line="360" w:lineRule="auto"/>
              <w:jc w:val="center"/>
              <w:rPr>
                <w:bCs/>
                <w:color w:val="000000" w:themeColor="text1"/>
                <w:sz w:val="22"/>
              </w:rPr>
            </w:pPr>
          </w:p>
        </w:tc>
      </w:tr>
      <w:tr w:rsidR="00284A7C" w:rsidRPr="00284A7C" w14:paraId="272ECE1E" w14:textId="77777777" w:rsidTr="00C66256">
        <w:tc>
          <w:tcPr>
            <w:tcW w:w="1249" w:type="dxa"/>
            <w:tcBorders>
              <w:top w:val="single" w:sz="4" w:space="0" w:color="000000" w:themeColor="text1"/>
              <w:bottom w:val="single" w:sz="4" w:space="0" w:color="000000" w:themeColor="text1"/>
            </w:tcBorders>
            <w:cellDel w:id="896" w:author="Hayes, Katherine" w:date="2020-09-18T09:45:00Z"/>
          </w:tcPr>
          <w:p w14:paraId="04225A40" w14:textId="06726AC2" w:rsidR="00377D31" w:rsidRPr="00F3691B" w:rsidRDefault="00377D31" w:rsidP="00377D31">
            <w:pPr>
              <w:autoSpaceDE w:val="0"/>
              <w:autoSpaceDN w:val="0"/>
              <w:adjustRightInd w:val="0"/>
              <w:spacing w:line="360" w:lineRule="auto"/>
              <w:rPr>
                <w:sz w:val="20"/>
              </w:rPr>
            </w:pPr>
            <w:del w:id="897" w:author="Hayes, Katherine" w:date="2020-09-18T09:45:00Z">
              <w:r w:rsidRPr="00F3691B">
                <w:rPr>
                  <w:sz w:val="20"/>
                </w:rPr>
                <w:delText>Division</w:delText>
              </w:r>
            </w:del>
          </w:p>
        </w:tc>
        <w:tc>
          <w:tcPr>
            <w:tcW w:w="1416" w:type="dxa"/>
            <w:tcBorders>
              <w:bottom w:val="single" w:sz="8" w:space="0" w:color="auto"/>
            </w:tcBorders>
            <w:vAlign w:val="center"/>
          </w:tcPr>
          <w:p w14:paraId="77BE14D7" w14:textId="6F4635D5" w:rsidR="00C66256" w:rsidRPr="00284A7C" w:rsidRDefault="00C66256" w:rsidP="008447B1">
            <w:pPr>
              <w:autoSpaceDE w:val="0"/>
              <w:autoSpaceDN w:val="0"/>
              <w:adjustRightInd w:val="0"/>
              <w:spacing w:line="360" w:lineRule="auto"/>
              <w:jc w:val="center"/>
              <w:rPr>
                <w:bCs/>
                <w:color w:val="000000" w:themeColor="text1"/>
                <w:sz w:val="22"/>
              </w:rPr>
            </w:pPr>
            <w:r w:rsidRPr="00284A7C">
              <w:rPr>
                <w:bCs/>
                <w:color w:val="000000" w:themeColor="text1"/>
                <w:sz w:val="22"/>
              </w:rPr>
              <w:t>Metric</w:t>
            </w:r>
          </w:p>
        </w:tc>
        <w:tc>
          <w:tcPr>
            <w:tcW w:w="2128" w:type="dxa"/>
            <w:tcBorders>
              <w:bottom w:val="single" w:sz="8" w:space="0" w:color="auto"/>
            </w:tcBorders>
            <w:vAlign w:val="center"/>
          </w:tcPr>
          <w:p w14:paraId="73429230" w14:textId="634C653C" w:rsidR="00C66256" w:rsidRPr="00284A7C" w:rsidRDefault="00387F6C" w:rsidP="008447B1">
            <w:pPr>
              <w:autoSpaceDE w:val="0"/>
              <w:autoSpaceDN w:val="0"/>
              <w:adjustRightInd w:val="0"/>
              <w:spacing w:line="360" w:lineRule="auto"/>
              <w:jc w:val="center"/>
              <w:rPr>
                <w:bCs/>
                <w:color w:val="000000" w:themeColor="text1"/>
                <w:sz w:val="22"/>
              </w:rPr>
            </w:pPr>
            <w:del w:id="898" w:author="Hayes, Katherine" w:date="2020-09-18T09:45:00Z">
              <w:r w:rsidRPr="00F3691B">
                <w:rPr>
                  <w:sz w:val="20"/>
                </w:rPr>
                <w:delText>Model</w:delText>
              </w:r>
            </w:del>
            <w:ins w:id="899" w:author="Hayes, Katherine" w:date="2020-09-18T09:45:00Z">
              <w:r w:rsidR="00C66256" w:rsidRPr="00284A7C">
                <w:rPr>
                  <w:bCs/>
                  <w:color w:val="000000" w:themeColor="text1"/>
                  <w:sz w:val="22"/>
                </w:rPr>
                <w:t>Effect</w:t>
              </w:r>
            </w:ins>
          </w:p>
        </w:tc>
        <w:tc>
          <w:tcPr>
            <w:tcW w:w="772" w:type="dxa"/>
            <w:tcBorders>
              <w:bottom w:val="single" w:sz="8" w:space="0" w:color="auto"/>
            </w:tcBorders>
            <w:vAlign w:val="center"/>
          </w:tcPr>
          <w:p w14:paraId="5BEF36EB" w14:textId="04D4ADA8" w:rsidR="00C66256" w:rsidRPr="00284A7C" w:rsidRDefault="00387F6C" w:rsidP="008447B1">
            <w:pPr>
              <w:autoSpaceDE w:val="0"/>
              <w:autoSpaceDN w:val="0"/>
              <w:adjustRightInd w:val="0"/>
              <w:spacing w:line="360" w:lineRule="auto"/>
              <w:jc w:val="center"/>
              <w:rPr>
                <w:bCs/>
                <w:color w:val="000000" w:themeColor="text1"/>
                <w:sz w:val="22"/>
              </w:rPr>
            </w:pPr>
            <w:del w:id="900" w:author="Hayes, Katherine" w:date="2020-09-18T09:45:00Z">
              <w:r w:rsidRPr="00F3691B">
                <w:rPr>
                  <w:sz w:val="20"/>
                </w:rPr>
                <w:delText>Df</w:delText>
              </w:r>
            </w:del>
            <w:ins w:id="901" w:author="Hayes, Katherine" w:date="2020-09-18T09:45:00Z">
              <w:r w:rsidR="00C66256" w:rsidRPr="00284A7C">
                <w:rPr>
                  <w:bCs/>
                  <w:color w:val="000000" w:themeColor="text1"/>
                  <w:sz w:val="22"/>
                </w:rPr>
                <w:t>Coeff.</w:t>
              </w:r>
            </w:ins>
          </w:p>
        </w:tc>
        <w:tc>
          <w:tcPr>
            <w:tcW w:w="850" w:type="dxa"/>
            <w:tcBorders>
              <w:bottom w:val="single" w:sz="8" w:space="0" w:color="auto"/>
            </w:tcBorders>
            <w:vAlign w:val="center"/>
            <w:cellIns w:id="902" w:author="Hayes, Katherine" w:date="2020-09-18T09:45:00Z"/>
          </w:tcPr>
          <w:p w14:paraId="031ABC67" w14:textId="77777777" w:rsidR="00C66256" w:rsidRPr="00284A7C" w:rsidRDefault="00C66256" w:rsidP="008447B1">
            <w:pPr>
              <w:autoSpaceDE w:val="0"/>
              <w:autoSpaceDN w:val="0"/>
              <w:adjustRightInd w:val="0"/>
              <w:spacing w:line="360" w:lineRule="auto"/>
              <w:jc w:val="center"/>
              <w:rPr>
                <w:bCs/>
                <w:color w:val="000000" w:themeColor="text1"/>
                <w:sz w:val="22"/>
              </w:rPr>
            </w:pPr>
            <w:ins w:id="903" w:author="Hayes, Katherine" w:date="2020-09-18T09:45:00Z">
              <w:r w:rsidRPr="00284A7C">
                <w:rPr>
                  <w:bCs/>
                  <w:color w:val="000000" w:themeColor="text1"/>
                  <w:sz w:val="22"/>
                </w:rPr>
                <w:t>SE</w:t>
              </w:r>
            </w:ins>
          </w:p>
        </w:tc>
        <w:tc>
          <w:tcPr>
            <w:tcW w:w="1510" w:type="dxa"/>
            <w:tcBorders>
              <w:bottom w:val="single" w:sz="8" w:space="0" w:color="auto"/>
            </w:tcBorders>
            <w:vAlign w:val="center"/>
            <w:cellIns w:id="904" w:author="Hayes, Katherine" w:date="2020-09-18T09:45:00Z"/>
          </w:tcPr>
          <w:p w14:paraId="33BA6587" w14:textId="77777777" w:rsidR="00C66256" w:rsidRPr="00284A7C" w:rsidRDefault="00C66256" w:rsidP="008447B1">
            <w:pPr>
              <w:autoSpaceDE w:val="0"/>
              <w:autoSpaceDN w:val="0"/>
              <w:adjustRightInd w:val="0"/>
              <w:spacing w:line="360" w:lineRule="auto"/>
              <w:jc w:val="center"/>
              <w:rPr>
                <w:bCs/>
                <w:color w:val="000000" w:themeColor="text1"/>
                <w:sz w:val="22"/>
              </w:rPr>
            </w:pPr>
            <w:ins w:id="905" w:author="Hayes, Katherine" w:date="2020-09-18T09:45:00Z">
              <w:r w:rsidRPr="00284A7C">
                <w:rPr>
                  <w:bCs/>
                  <w:color w:val="000000" w:themeColor="text1"/>
                  <w:sz w:val="22"/>
                </w:rPr>
                <w:t>95% CI</w:t>
              </w:r>
            </w:ins>
          </w:p>
        </w:tc>
        <w:tc>
          <w:tcPr>
            <w:tcW w:w="805" w:type="dxa"/>
            <w:tcBorders>
              <w:bottom w:val="single" w:sz="8" w:space="0" w:color="auto"/>
            </w:tcBorders>
            <w:vAlign w:val="center"/>
            <w:cellIns w:id="906" w:author="Hayes, Katherine" w:date="2020-09-18T09:45:00Z"/>
          </w:tcPr>
          <w:p w14:paraId="10D5C909" w14:textId="3339238F" w:rsidR="00C66256" w:rsidRPr="00284A7C" w:rsidRDefault="00C66256" w:rsidP="008447B1">
            <w:pPr>
              <w:autoSpaceDE w:val="0"/>
              <w:autoSpaceDN w:val="0"/>
              <w:adjustRightInd w:val="0"/>
              <w:spacing w:line="360" w:lineRule="auto"/>
              <w:jc w:val="center"/>
              <w:rPr>
                <w:bCs/>
                <w:color w:val="000000" w:themeColor="text1"/>
                <w:sz w:val="22"/>
              </w:rPr>
            </w:pPr>
            <w:ins w:id="907" w:author="Hayes, Katherine" w:date="2020-09-18T09:45:00Z">
              <w:r w:rsidRPr="00284A7C">
                <w:rPr>
                  <w:bCs/>
                  <w:color w:val="000000" w:themeColor="text1"/>
                  <w:sz w:val="22"/>
                </w:rPr>
                <w:t>t</w:t>
              </w:r>
            </w:ins>
          </w:p>
        </w:tc>
        <w:tc>
          <w:tcPr>
            <w:tcW w:w="620" w:type="dxa"/>
            <w:tcBorders>
              <w:bottom w:val="single" w:sz="8" w:space="0" w:color="auto"/>
            </w:tcBorders>
            <w:vAlign w:val="center"/>
            <w:cellIns w:id="908" w:author="Hayes, Katherine" w:date="2020-09-18T09:45:00Z"/>
          </w:tcPr>
          <w:p w14:paraId="748E1258" w14:textId="77777777" w:rsidR="00C66256" w:rsidRPr="00284A7C" w:rsidRDefault="00C66256" w:rsidP="008447B1">
            <w:pPr>
              <w:autoSpaceDE w:val="0"/>
              <w:autoSpaceDN w:val="0"/>
              <w:adjustRightInd w:val="0"/>
              <w:spacing w:line="360" w:lineRule="auto"/>
              <w:jc w:val="center"/>
              <w:rPr>
                <w:bCs/>
                <w:color w:val="000000" w:themeColor="text1"/>
                <w:sz w:val="22"/>
              </w:rPr>
            </w:pPr>
            <w:ins w:id="909" w:author="Hayes, Katherine" w:date="2020-09-18T09:45:00Z">
              <w:r w:rsidRPr="00284A7C">
                <w:rPr>
                  <w:bCs/>
                  <w:color w:val="000000" w:themeColor="text1"/>
                  <w:sz w:val="22"/>
                </w:rPr>
                <w:t>df</w:t>
              </w:r>
            </w:ins>
          </w:p>
        </w:tc>
        <w:tc>
          <w:tcPr>
            <w:tcW w:w="726" w:type="dxa"/>
            <w:tcBorders>
              <w:bottom w:val="single" w:sz="8" w:space="0" w:color="auto"/>
            </w:tcBorders>
            <w:vAlign w:val="center"/>
            <w:cellIns w:id="910" w:author="Hayes, Katherine" w:date="2020-09-18T09:45:00Z"/>
          </w:tcPr>
          <w:p w14:paraId="09629D07" w14:textId="77777777" w:rsidR="00C66256" w:rsidRPr="00284A7C" w:rsidRDefault="00C66256" w:rsidP="008447B1">
            <w:pPr>
              <w:autoSpaceDE w:val="0"/>
              <w:autoSpaceDN w:val="0"/>
              <w:adjustRightInd w:val="0"/>
              <w:spacing w:line="360" w:lineRule="auto"/>
              <w:jc w:val="center"/>
              <w:rPr>
                <w:bCs/>
                <w:color w:val="000000" w:themeColor="text1"/>
                <w:sz w:val="22"/>
              </w:rPr>
            </w:pPr>
            <w:ins w:id="911" w:author="Hayes, Katherine" w:date="2020-09-18T09:45:00Z">
              <w:r w:rsidRPr="00284A7C">
                <w:rPr>
                  <w:bCs/>
                  <w:color w:val="000000" w:themeColor="text1"/>
                  <w:sz w:val="22"/>
                </w:rPr>
                <w:t>p</w:t>
              </w:r>
            </w:ins>
          </w:p>
        </w:tc>
      </w:tr>
      <w:tr w:rsidR="00284A7C" w:rsidRPr="00284A7C" w14:paraId="1ED1ECCF" w14:textId="77777777" w:rsidTr="00C66256">
        <w:tc>
          <w:tcPr>
            <w:tcW w:w="1416" w:type="dxa"/>
            <w:gridSpan w:val="2"/>
            <w:vMerge w:val="restart"/>
            <w:tcBorders>
              <w:top w:val="single" w:sz="4" w:space="0" w:color="auto"/>
            </w:tcBorders>
            <w:vAlign w:val="center"/>
          </w:tcPr>
          <w:p w14:paraId="63A8096B" w14:textId="77777777" w:rsidR="00C66256" w:rsidRPr="00284A7C" w:rsidRDefault="00C66256" w:rsidP="000100E1">
            <w:pPr>
              <w:autoSpaceDE w:val="0"/>
              <w:autoSpaceDN w:val="0"/>
              <w:adjustRightInd w:val="0"/>
              <w:spacing w:line="360" w:lineRule="auto"/>
              <w:jc w:val="center"/>
              <w:rPr>
                <w:ins w:id="912" w:author="Hayes, Katherine" w:date="2020-09-18T09:45:00Z"/>
                <w:color w:val="000000" w:themeColor="text1"/>
                <w:sz w:val="22"/>
              </w:rPr>
            </w:pPr>
          </w:p>
          <w:p w14:paraId="6BA1328A" w14:textId="77777777" w:rsidR="00C66256" w:rsidRPr="00284A7C" w:rsidRDefault="00C66256" w:rsidP="000100E1">
            <w:pPr>
              <w:autoSpaceDE w:val="0"/>
              <w:autoSpaceDN w:val="0"/>
              <w:adjustRightInd w:val="0"/>
              <w:spacing w:line="360" w:lineRule="auto"/>
              <w:jc w:val="center"/>
              <w:rPr>
                <w:ins w:id="913" w:author="Hayes, Katherine" w:date="2020-09-18T09:45:00Z"/>
                <w:color w:val="000000" w:themeColor="text1"/>
                <w:sz w:val="22"/>
              </w:rPr>
            </w:pPr>
            <w:moveToRangeStart w:id="914" w:author="Hayes, Katherine" w:date="2020-09-18T09:45:00Z" w:name="move51314734"/>
            <w:moveTo w:id="915" w:author="Hayes, Katherine" w:date="2020-09-18T09:45:00Z">
              <w:r w:rsidRPr="00284A7C">
                <w:rPr>
                  <w:color w:val="000000" w:themeColor="text1"/>
                  <w:sz w:val="22"/>
                </w:rPr>
                <w:t>Decid.</w:t>
              </w:r>
            </w:moveTo>
            <w:moveToRangeEnd w:id="914"/>
            <w:ins w:id="916" w:author="Hayes, Katherine" w:date="2020-09-18T09:45:00Z">
              <w:r w:rsidRPr="00284A7C">
                <w:rPr>
                  <w:color w:val="000000" w:themeColor="text1"/>
                  <w:sz w:val="22"/>
                </w:rPr>
                <w:t xml:space="preserve"> </w:t>
              </w:r>
            </w:ins>
          </w:p>
          <w:p w14:paraId="179C6E2D" w14:textId="258B49F6" w:rsidR="00C66256" w:rsidRPr="00284A7C" w:rsidRDefault="00C66256" w:rsidP="000100E1">
            <w:pPr>
              <w:autoSpaceDE w:val="0"/>
              <w:autoSpaceDN w:val="0"/>
              <w:adjustRightInd w:val="0"/>
              <w:spacing w:line="360" w:lineRule="auto"/>
              <w:jc w:val="center"/>
              <w:rPr>
                <w:ins w:id="917" w:author="Hayes, Katherine" w:date="2020-09-18T09:45:00Z"/>
                <w:color w:val="000000" w:themeColor="text1"/>
                <w:sz w:val="22"/>
              </w:rPr>
            </w:pPr>
            <w:moveToRangeStart w:id="918" w:author="Hayes, Katherine" w:date="2020-09-18T09:45:00Z" w:name="move51314730"/>
            <w:moveTo w:id="919" w:author="Hayes, Katherine" w:date="2020-09-18T09:45:00Z">
              <w:r w:rsidRPr="00284A7C">
                <w:rPr>
                  <w:color w:val="000000" w:themeColor="text1"/>
                  <w:sz w:val="22"/>
                </w:rPr>
                <w:t>Basal</w:t>
              </w:r>
            </w:moveTo>
            <w:moveToRangeEnd w:id="918"/>
          </w:p>
          <w:p w14:paraId="03134EF7" w14:textId="6E16A6FF" w:rsidR="00C66256" w:rsidRPr="00284A7C" w:rsidRDefault="00C66256" w:rsidP="000100E1">
            <w:pPr>
              <w:autoSpaceDE w:val="0"/>
              <w:autoSpaceDN w:val="0"/>
              <w:adjustRightInd w:val="0"/>
              <w:spacing w:line="360" w:lineRule="auto"/>
              <w:jc w:val="center"/>
              <w:rPr>
                <w:color w:val="000000" w:themeColor="text1"/>
                <w:sz w:val="22"/>
              </w:rPr>
            </w:pPr>
            <w:moveToRangeStart w:id="920" w:author="Hayes, Katherine" w:date="2020-09-18T09:45:00Z" w:name="move51314731"/>
            <w:moveTo w:id="921" w:author="Hayes, Katherine" w:date="2020-09-18T09:45:00Z">
              <w:r w:rsidRPr="00284A7C">
                <w:rPr>
                  <w:color w:val="000000" w:themeColor="text1"/>
                  <w:sz w:val="22"/>
                </w:rPr>
                <w:t>Area</w:t>
              </w:r>
            </w:moveTo>
            <w:moveToRangeEnd w:id="920"/>
            <w:del w:id="922" w:author="Hayes, Katherine" w:date="2020-09-18T09:45:00Z">
              <w:r w:rsidR="00387F6C" w:rsidRPr="00F3691B">
                <w:rPr>
                  <w:bCs/>
                  <w:sz w:val="20"/>
                </w:rPr>
                <w:delText>Conifer</w:delText>
              </w:r>
            </w:del>
          </w:p>
        </w:tc>
        <w:tc>
          <w:tcPr>
            <w:tcW w:w="2128" w:type="dxa"/>
            <w:tcBorders>
              <w:top w:val="single" w:sz="4" w:space="0" w:color="auto"/>
            </w:tcBorders>
            <w:vAlign w:val="center"/>
          </w:tcPr>
          <w:p w14:paraId="76166DEE" w14:textId="761181D7" w:rsidR="00C66256" w:rsidRPr="00284A7C" w:rsidRDefault="00387F6C" w:rsidP="009B59DA">
            <w:pPr>
              <w:autoSpaceDE w:val="0"/>
              <w:autoSpaceDN w:val="0"/>
              <w:adjustRightInd w:val="0"/>
              <w:spacing w:line="360" w:lineRule="auto"/>
              <w:jc w:val="center"/>
              <w:rPr>
                <w:color w:val="000000" w:themeColor="text1"/>
                <w:sz w:val="22"/>
              </w:rPr>
            </w:pPr>
            <w:del w:id="923" w:author="Hayes, Katherine" w:date="2020-09-18T09:45:00Z">
              <w:r w:rsidRPr="00F3691B">
                <w:rPr>
                  <w:sz w:val="20"/>
                </w:rPr>
                <w:delText>Density</w:delText>
              </w:r>
            </w:del>
            <w:ins w:id="924" w:author="Hayes, Katherine" w:date="2020-09-18T09:45:00Z">
              <w:r w:rsidR="00C66256" w:rsidRPr="00284A7C">
                <w:rPr>
                  <w:color w:val="000000" w:themeColor="text1"/>
                  <w:sz w:val="22"/>
                </w:rPr>
                <w:t>Intercept</w:t>
              </w:r>
            </w:ins>
          </w:p>
        </w:tc>
        <w:tc>
          <w:tcPr>
            <w:tcW w:w="772" w:type="dxa"/>
            <w:tcBorders>
              <w:top w:val="single" w:sz="4" w:space="0" w:color="auto"/>
            </w:tcBorders>
            <w:vAlign w:val="center"/>
            <w:cellIns w:id="925" w:author="Hayes, Katherine" w:date="2020-09-18T09:45:00Z"/>
          </w:tcPr>
          <w:p w14:paraId="55843713" w14:textId="54C718AA" w:rsidR="00C66256" w:rsidRPr="00284A7C" w:rsidRDefault="00C66256" w:rsidP="000100E1">
            <w:pPr>
              <w:autoSpaceDE w:val="0"/>
              <w:autoSpaceDN w:val="0"/>
              <w:adjustRightInd w:val="0"/>
              <w:spacing w:line="360" w:lineRule="auto"/>
              <w:jc w:val="center"/>
              <w:rPr>
                <w:color w:val="000000" w:themeColor="text1"/>
                <w:sz w:val="22"/>
              </w:rPr>
            </w:pPr>
            <w:ins w:id="926" w:author="Hayes, Katherine" w:date="2020-09-18T09:45:00Z">
              <w:r w:rsidRPr="00284A7C">
                <w:rPr>
                  <w:color w:val="000000" w:themeColor="text1"/>
                  <w:sz w:val="22"/>
                </w:rPr>
                <w:t>-</w:t>
              </w:r>
              <w:r w:rsidR="0045177D" w:rsidRPr="00284A7C">
                <w:rPr>
                  <w:color w:val="000000" w:themeColor="text1"/>
                  <w:sz w:val="22"/>
                </w:rPr>
                <w:t>0.27</w:t>
              </w:r>
            </w:ins>
          </w:p>
        </w:tc>
        <w:tc>
          <w:tcPr>
            <w:tcW w:w="850" w:type="dxa"/>
            <w:tcBorders>
              <w:top w:val="single" w:sz="4" w:space="0" w:color="auto"/>
            </w:tcBorders>
            <w:vAlign w:val="center"/>
            <w:cellIns w:id="927" w:author="Hayes, Katherine" w:date="2020-09-18T09:45:00Z"/>
          </w:tcPr>
          <w:p w14:paraId="4C41B83B" w14:textId="11053E20" w:rsidR="00C66256" w:rsidRPr="00284A7C" w:rsidRDefault="0045177D" w:rsidP="000100E1">
            <w:pPr>
              <w:autoSpaceDE w:val="0"/>
              <w:autoSpaceDN w:val="0"/>
              <w:adjustRightInd w:val="0"/>
              <w:spacing w:line="360" w:lineRule="auto"/>
              <w:jc w:val="center"/>
              <w:rPr>
                <w:color w:val="000000" w:themeColor="text1"/>
                <w:sz w:val="22"/>
              </w:rPr>
            </w:pPr>
            <w:moveToRangeStart w:id="928" w:author="Hayes, Katherine" w:date="2020-09-18T09:45:00Z" w:name="move51314732"/>
            <w:moveTo w:id="929" w:author="Hayes, Katherine" w:date="2020-09-18T09:45:00Z">
              <w:r w:rsidRPr="00284A7C">
                <w:rPr>
                  <w:color w:val="000000" w:themeColor="text1"/>
                  <w:sz w:val="22"/>
                </w:rPr>
                <w:t>0.68</w:t>
              </w:r>
            </w:moveTo>
            <w:moveToRangeEnd w:id="928"/>
          </w:p>
        </w:tc>
        <w:tc>
          <w:tcPr>
            <w:tcW w:w="1510" w:type="dxa"/>
            <w:tcBorders>
              <w:top w:val="single" w:sz="4" w:space="0" w:color="auto"/>
            </w:tcBorders>
            <w:vAlign w:val="center"/>
          </w:tcPr>
          <w:p w14:paraId="10459198" w14:textId="18AF0307" w:rsidR="00C66256" w:rsidRPr="00284A7C" w:rsidRDefault="00387F6C" w:rsidP="000100E1">
            <w:pPr>
              <w:autoSpaceDE w:val="0"/>
              <w:autoSpaceDN w:val="0"/>
              <w:adjustRightInd w:val="0"/>
              <w:spacing w:line="360" w:lineRule="auto"/>
              <w:jc w:val="center"/>
              <w:rPr>
                <w:color w:val="000000" w:themeColor="text1"/>
                <w:sz w:val="22"/>
              </w:rPr>
            </w:pPr>
            <w:del w:id="930" w:author="Hayes, Katherine" w:date="2020-09-18T09:45:00Z">
              <w:r w:rsidRPr="00F3691B">
                <w:rPr>
                  <w:sz w:val="20"/>
                </w:rPr>
                <w:delText xml:space="preserve"> OL_AV + EXP_MIN + (1 | FIRE )</w:delText>
              </w:r>
            </w:del>
            <w:ins w:id="931" w:author="Hayes, Katherine" w:date="2020-09-18T09:45:00Z">
              <w:r w:rsidR="0045177D" w:rsidRPr="00284A7C">
                <w:rPr>
                  <w:color w:val="000000" w:themeColor="text1"/>
                  <w:sz w:val="22"/>
                </w:rPr>
                <w:t>(-1.43, 0.98)</w:t>
              </w:r>
            </w:ins>
          </w:p>
        </w:tc>
        <w:tc>
          <w:tcPr>
            <w:tcW w:w="805" w:type="dxa"/>
            <w:tcBorders>
              <w:top w:val="single" w:sz="4" w:space="0" w:color="auto"/>
            </w:tcBorders>
            <w:vAlign w:val="center"/>
          </w:tcPr>
          <w:p w14:paraId="57EF25BF" w14:textId="0D13E901" w:rsidR="00C66256" w:rsidRPr="00284A7C" w:rsidRDefault="00387F6C" w:rsidP="000100E1">
            <w:pPr>
              <w:autoSpaceDE w:val="0"/>
              <w:autoSpaceDN w:val="0"/>
              <w:adjustRightInd w:val="0"/>
              <w:spacing w:line="360" w:lineRule="auto"/>
              <w:jc w:val="center"/>
              <w:rPr>
                <w:color w:val="000000" w:themeColor="text1"/>
                <w:sz w:val="22"/>
              </w:rPr>
            </w:pPr>
            <w:del w:id="932" w:author="Hayes, Katherine" w:date="2020-09-18T09:45:00Z">
              <w:r w:rsidRPr="00F3691B">
                <w:rPr>
                  <w:sz w:val="20"/>
                </w:rPr>
                <w:delText>8</w:delText>
              </w:r>
            </w:del>
            <w:ins w:id="933" w:author="Hayes, Katherine" w:date="2020-09-18T09:45:00Z">
              <w:r w:rsidR="00C66256" w:rsidRPr="00284A7C">
                <w:rPr>
                  <w:color w:val="000000" w:themeColor="text1"/>
                  <w:sz w:val="22"/>
                </w:rPr>
                <w:t>-</w:t>
              </w:r>
              <w:r w:rsidR="0045177D" w:rsidRPr="00284A7C">
                <w:rPr>
                  <w:color w:val="000000" w:themeColor="text1"/>
                  <w:sz w:val="22"/>
                </w:rPr>
                <w:t>0.40</w:t>
              </w:r>
            </w:ins>
          </w:p>
        </w:tc>
        <w:tc>
          <w:tcPr>
            <w:tcW w:w="620" w:type="dxa"/>
            <w:tcBorders>
              <w:top w:val="single" w:sz="4" w:space="0" w:color="auto"/>
            </w:tcBorders>
            <w:vAlign w:val="center"/>
            <w:cellIns w:id="934" w:author="Hayes, Katherine" w:date="2020-09-18T09:45:00Z"/>
          </w:tcPr>
          <w:p w14:paraId="0C87ECB4" w14:textId="3E62A75D" w:rsidR="00C66256" w:rsidRPr="00284A7C" w:rsidRDefault="00C66256" w:rsidP="000100E1">
            <w:pPr>
              <w:autoSpaceDE w:val="0"/>
              <w:autoSpaceDN w:val="0"/>
              <w:adjustRightInd w:val="0"/>
              <w:spacing w:line="360" w:lineRule="auto"/>
              <w:jc w:val="center"/>
              <w:rPr>
                <w:color w:val="000000" w:themeColor="text1"/>
                <w:sz w:val="22"/>
              </w:rPr>
            </w:pPr>
            <w:ins w:id="935" w:author="Hayes, Katherine" w:date="2020-09-18T09:45:00Z">
              <w:r w:rsidRPr="00284A7C">
                <w:rPr>
                  <w:color w:val="000000" w:themeColor="text1"/>
                  <w:sz w:val="22"/>
                </w:rPr>
                <w:t>3</w:t>
              </w:r>
              <w:r w:rsidR="00085E47" w:rsidRPr="00284A7C">
                <w:rPr>
                  <w:color w:val="000000" w:themeColor="text1"/>
                  <w:sz w:val="22"/>
                </w:rPr>
                <w:t>6</w:t>
              </w:r>
            </w:ins>
          </w:p>
        </w:tc>
        <w:tc>
          <w:tcPr>
            <w:tcW w:w="726" w:type="dxa"/>
            <w:tcBorders>
              <w:top w:val="single" w:sz="4" w:space="0" w:color="auto"/>
            </w:tcBorders>
            <w:vAlign w:val="center"/>
            <w:cellIns w:id="936" w:author="Hayes, Katherine" w:date="2020-09-18T09:45:00Z"/>
          </w:tcPr>
          <w:p w14:paraId="55906079" w14:textId="10239229" w:rsidR="00C66256" w:rsidRPr="00284A7C" w:rsidRDefault="0045177D" w:rsidP="00C66256">
            <w:pPr>
              <w:autoSpaceDE w:val="0"/>
              <w:autoSpaceDN w:val="0"/>
              <w:adjustRightInd w:val="0"/>
              <w:spacing w:line="360" w:lineRule="auto"/>
              <w:jc w:val="center"/>
              <w:rPr>
                <w:color w:val="000000" w:themeColor="text1"/>
                <w:sz w:val="22"/>
              </w:rPr>
            </w:pPr>
            <w:ins w:id="937" w:author="Hayes, Katherine" w:date="2020-09-18T09:45:00Z">
              <w:r w:rsidRPr="00284A7C">
                <w:rPr>
                  <w:color w:val="000000" w:themeColor="text1"/>
                  <w:sz w:val="22"/>
                </w:rPr>
                <w:t>0.69</w:t>
              </w:r>
            </w:ins>
          </w:p>
        </w:tc>
      </w:tr>
      <w:tr w:rsidR="00284A7C" w:rsidRPr="00284A7C" w14:paraId="4C0101E7" w14:textId="77777777" w:rsidTr="00C66256">
        <w:tc>
          <w:tcPr>
            <w:tcW w:w="1416" w:type="dxa"/>
            <w:gridSpan w:val="2"/>
            <w:vMerge/>
            <w:vAlign w:val="center"/>
          </w:tcPr>
          <w:p w14:paraId="7676756C" w14:textId="77777777" w:rsidR="00C66256" w:rsidRPr="00284A7C" w:rsidRDefault="00C66256" w:rsidP="000100E1">
            <w:pPr>
              <w:autoSpaceDE w:val="0"/>
              <w:autoSpaceDN w:val="0"/>
              <w:adjustRightInd w:val="0"/>
              <w:spacing w:line="360" w:lineRule="auto"/>
              <w:jc w:val="center"/>
              <w:rPr>
                <w:color w:val="000000" w:themeColor="text1"/>
                <w:sz w:val="22"/>
              </w:rPr>
            </w:pPr>
          </w:p>
        </w:tc>
        <w:tc>
          <w:tcPr>
            <w:tcW w:w="2128" w:type="dxa"/>
            <w:vAlign w:val="center"/>
          </w:tcPr>
          <w:p w14:paraId="09CD049E" w14:textId="4FDE8D73" w:rsidR="00C66256" w:rsidRPr="00284A7C" w:rsidRDefault="00387F6C" w:rsidP="009B59DA">
            <w:pPr>
              <w:autoSpaceDE w:val="0"/>
              <w:autoSpaceDN w:val="0"/>
              <w:adjustRightInd w:val="0"/>
              <w:spacing w:line="360" w:lineRule="auto"/>
              <w:jc w:val="center"/>
              <w:rPr>
                <w:color w:val="000000" w:themeColor="text1"/>
                <w:sz w:val="22"/>
              </w:rPr>
            </w:pPr>
            <w:del w:id="938" w:author="Hayes, Katherine" w:date="2020-09-18T09:45:00Z">
              <w:r w:rsidRPr="00F3691B">
                <w:rPr>
                  <w:sz w:val="20"/>
                </w:rPr>
                <w:delText>BA</w:delText>
              </w:r>
            </w:del>
            <w:ins w:id="939" w:author="Hayes, Katherine" w:date="2020-09-18T09:45:00Z">
              <w:r w:rsidR="00C66256" w:rsidRPr="00284A7C">
                <w:rPr>
                  <w:color w:val="000000" w:themeColor="text1"/>
                  <w:sz w:val="22"/>
                </w:rPr>
                <w:t>Two Fires</w:t>
              </w:r>
            </w:ins>
          </w:p>
        </w:tc>
        <w:tc>
          <w:tcPr>
            <w:tcW w:w="772" w:type="dxa"/>
            <w:vAlign w:val="center"/>
          </w:tcPr>
          <w:p w14:paraId="1936CD02" w14:textId="27E55690" w:rsidR="00C66256" w:rsidRPr="00284A7C" w:rsidRDefault="00387F6C" w:rsidP="000100E1">
            <w:pPr>
              <w:autoSpaceDE w:val="0"/>
              <w:autoSpaceDN w:val="0"/>
              <w:adjustRightInd w:val="0"/>
              <w:spacing w:line="360" w:lineRule="auto"/>
              <w:jc w:val="center"/>
              <w:rPr>
                <w:color w:val="000000" w:themeColor="text1"/>
                <w:sz w:val="22"/>
              </w:rPr>
            </w:pPr>
            <w:del w:id="940" w:author="Hayes, Katherine" w:date="2020-09-18T09:45:00Z">
              <w:r w:rsidRPr="00F3691B">
                <w:rPr>
                  <w:sz w:val="20"/>
                </w:rPr>
                <w:delText>SLOPE + SOLAR + OL_AV  + EXP_MIN + (1 | FIRE )</w:delText>
              </w:r>
            </w:del>
            <w:ins w:id="941" w:author="Hayes, Katherine" w:date="2020-09-18T09:45:00Z">
              <w:r w:rsidR="00C66256" w:rsidRPr="00284A7C">
                <w:rPr>
                  <w:color w:val="000000" w:themeColor="text1"/>
                  <w:sz w:val="22"/>
                </w:rPr>
                <w:t>1.</w:t>
              </w:r>
              <w:r w:rsidR="0045177D" w:rsidRPr="00284A7C">
                <w:rPr>
                  <w:color w:val="000000" w:themeColor="text1"/>
                  <w:sz w:val="22"/>
                </w:rPr>
                <w:t>77</w:t>
              </w:r>
            </w:ins>
          </w:p>
        </w:tc>
        <w:tc>
          <w:tcPr>
            <w:tcW w:w="850" w:type="dxa"/>
            <w:vAlign w:val="center"/>
          </w:tcPr>
          <w:p w14:paraId="666394A0" w14:textId="2436875D" w:rsidR="00C66256" w:rsidRPr="00284A7C" w:rsidRDefault="00387F6C" w:rsidP="000100E1">
            <w:pPr>
              <w:autoSpaceDE w:val="0"/>
              <w:autoSpaceDN w:val="0"/>
              <w:adjustRightInd w:val="0"/>
              <w:spacing w:line="360" w:lineRule="auto"/>
              <w:jc w:val="center"/>
              <w:rPr>
                <w:color w:val="000000" w:themeColor="text1"/>
                <w:sz w:val="22"/>
              </w:rPr>
            </w:pPr>
            <w:del w:id="942" w:author="Hayes, Katherine" w:date="2020-09-18T09:45:00Z">
              <w:r w:rsidRPr="00F3691B">
                <w:rPr>
                  <w:sz w:val="20"/>
                </w:rPr>
                <w:delText>7</w:delText>
              </w:r>
            </w:del>
            <w:ins w:id="943" w:author="Hayes, Katherine" w:date="2020-09-18T09:45:00Z">
              <w:r w:rsidR="00C66256" w:rsidRPr="00284A7C">
                <w:rPr>
                  <w:color w:val="000000" w:themeColor="text1"/>
                  <w:sz w:val="22"/>
                </w:rPr>
                <w:t>0.4</w:t>
              </w:r>
              <w:r w:rsidR="0045177D" w:rsidRPr="00284A7C">
                <w:rPr>
                  <w:color w:val="000000" w:themeColor="text1"/>
                  <w:sz w:val="22"/>
                </w:rPr>
                <w:t>4</w:t>
              </w:r>
            </w:ins>
          </w:p>
        </w:tc>
        <w:tc>
          <w:tcPr>
            <w:tcW w:w="1510" w:type="dxa"/>
            <w:vAlign w:val="center"/>
            <w:cellIns w:id="944" w:author="Hayes, Katherine" w:date="2020-09-18T09:45:00Z"/>
          </w:tcPr>
          <w:p w14:paraId="1549A23B" w14:textId="4402B618" w:rsidR="00C66256" w:rsidRPr="00284A7C" w:rsidRDefault="00C66256" w:rsidP="000100E1">
            <w:pPr>
              <w:autoSpaceDE w:val="0"/>
              <w:autoSpaceDN w:val="0"/>
              <w:adjustRightInd w:val="0"/>
              <w:spacing w:line="360" w:lineRule="auto"/>
              <w:jc w:val="center"/>
              <w:rPr>
                <w:color w:val="000000" w:themeColor="text1"/>
                <w:sz w:val="22"/>
              </w:rPr>
            </w:pPr>
            <w:ins w:id="945" w:author="Hayes, Katherine" w:date="2020-09-18T09:45:00Z">
              <w:r w:rsidRPr="00284A7C">
                <w:rPr>
                  <w:color w:val="000000" w:themeColor="text1"/>
                  <w:sz w:val="22"/>
                </w:rPr>
                <w:t>(</w:t>
              </w:r>
              <w:r w:rsidR="0045177D" w:rsidRPr="00284A7C">
                <w:rPr>
                  <w:color w:val="000000" w:themeColor="text1"/>
                  <w:sz w:val="22"/>
                </w:rPr>
                <w:t>0.95</w:t>
              </w:r>
              <w:r w:rsidRPr="00284A7C">
                <w:rPr>
                  <w:color w:val="000000" w:themeColor="text1"/>
                  <w:sz w:val="22"/>
                </w:rPr>
                <w:t>, 2.</w:t>
              </w:r>
              <w:r w:rsidR="0045177D" w:rsidRPr="00284A7C">
                <w:rPr>
                  <w:color w:val="000000" w:themeColor="text1"/>
                  <w:sz w:val="22"/>
                </w:rPr>
                <w:t>5</w:t>
              </w:r>
              <w:r w:rsidR="00085E47" w:rsidRPr="00284A7C">
                <w:rPr>
                  <w:color w:val="000000" w:themeColor="text1"/>
                  <w:sz w:val="22"/>
                </w:rPr>
                <w:t>9</w:t>
              </w:r>
              <w:r w:rsidRPr="00284A7C">
                <w:rPr>
                  <w:color w:val="000000" w:themeColor="text1"/>
                  <w:sz w:val="22"/>
                </w:rPr>
                <w:t>)</w:t>
              </w:r>
            </w:ins>
          </w:p>
        </w:tc>
        <w:tc>
          <w:tcPr>
            <w:tcW w:w="805" w:type="dxa"/>
            <w:vAlign w:val="center"/>
            <w:cellIns w:id="946" w:author="Hayes, Katherine" w:date="2020-09-18T09:45:00Z"/>
          </w:tcPr>
          <w:p w14:paraId="44E17EAF" w14:textId="59A7717C" w:rsidR="00C66256" w:rsidRPr="00284A7C" w:rsidRDefault="0045177D" w:rsidP="000100E1">
            <w:pPr>
              <w:autoSpaceDE w:val="0"/>
              <w:autoSpaceDN w:val="0"/>
              <w:adjustRightInd w:val="0"/>
              <w:spacing w:line="360" w:lineRule="auto"/>
              <w:jc w:val="center"/>
              <w:rPr>
                <w:color w:val="000000" w:themeColor="text1"/>
                <w:sz w:val="22"/>
              </w:rPr>
            </w:pPr>
            <w:ins w:id="947" w:author="Hayes, Katherine" w:date="2020-09-18T09:45:00Z">
              <w:r w:rsidRPr="00284A7C">
                <w:rPr>
                  <w:color w:val="000000" w:themeColor="text1"/>
                  <w:sz w:val="22"/>
                </w:rPr>
                <w:t>4.00</w:t>
              </w:r>
            </w:ins>
          </w:p>
        </w:tc>
        <w:tc>
          <w:tcPr>
            <w:tcW w:w="620" w:type="dxa"/>
            <w:vAlign w:val="center"/>
            <w:cellIns w:id="948" w:author="Hayes, Katherine" w:date="2020-09-18T09:45:00Z"/>
          </w:tcPr>
          <w:p w14:paraId="19C5E3D5" w14:textId="77777777" w:rsidR="00C66256" w:rsidRPr="00284A7C" w:rsidRDefault="00C66256" w:rsidP="000100E1">
            <w:pPr>
              <w:autoSpaceDE w:val="0"/>
              <w:autoSpaceDN w:val="0"/>
              <w:adjustRightInd w:val="0"/>
              <w:spacing w:line="360" w:lineRule="auto"/>
              <w:jc w:val="center"/>
              <w:rPr>
                <w:color w:val="000000" w:themeColor="text1"/>
                <w:sz w:val="22"/>
              </w:rPr>
            </w:pPr>
          </w:p>
        </w:tc>
        <w:tc>
          <w:tcPr>
            <w:tcW w:w="726" w:type="dxa"/>
            <w:vAlign w:val="center"/>
            <w:cellIns w:id="949" w:author="Hayes, Katherine" w:date="2020-09-18T09:45:00Z"/>
          </w:tcPr>
          <w:p w14:paraId="57C21734" w14:textId="5689936C" w:rsidR="00C66256" w:rsidRPr="00284A7C" w:rsidRDefault="00C66256" w:rsidP="00C66256">
            <w:pPr>
              <w:autoSpaceDE w:val="0"/>
              <w:autoSpaceDN w:val="0"/>
              <w:adjustRightInd w:val="0"/>
              <w:spacing w:line="360" w:lineRule="auto"/>
              <w:jc w:val="center"/>
              <w:rPr>
                <w:color w:val="000000" w:themeColor="text1"/>
                <w:sz w:val="22"/>
              </w:rPr>
            </w:pPr>
            <w:ins w:id="950" w:author="Hayes, Katherine" w:date="2020-09-18T09:45:00Z">
              <w:r w:rsidRPr="00284A7C">
                <w:rPr>
                  <w:color w:val="000000" w:themeColor="text1"/>
                  <w:sz w:val="22"/>
                </w:rPr>
                <w:t>&lt;.001</w:t>
              </w:r>
            </w:ins>
          </w:p>
        </w:tc>
      </w:tr>
      <w:tr w:rsidR="00284A7C" w:rsidRPr="00284A7C" w14:paraId="773C651E" w14:textId="77777777" w:rsidTr="00C66256">
        <w:tc>
          <w:tcPr>
            <w:tcW w:w="1416" w:type="dxa"/>
            <w:gridSpan w:val="2"/>
            <w:vAlign w:val="center"/>
            <w:cellMerge w:id="951" w:author="Hayes, Katherine" w:date="2020-09-18T09:45:00Z" w:vMergeOrig="rest" w:vMerge="cont"/>
          </w:tcPr>
          <w:p w14:paraId="5DB2D6DA" w14:textId="5AF3C556" w:rsidR="00C66256" w:rsidRPr="00284A7C" w:rsidRDefault="00387F6C" w:rsidP="000100E1">
            <w:pPr>
              <w:autoSpaceDE w:val="0"/>
              <w:autoSpaceDN w:val="0"/>
              <w:adjustRightInd w:val="0"/>
              <w:spacing w:line="360" w:lineRule="auto"/>
              <w:jc w:val="center"/>
              <w:rPr>
                <w:color w:val="000000" w:themeColor="text1"/>
                <w:sz w:val="22"/>
              </w:rPr>
            </w:pPr>
            <w:del w:id="952" w:author="Hayes, Katherine" w:date="2020-09-18T09:45:00Z">
              <w:r w:rsidRPr="00F3691B">
                <w:rPr>
                  <w:bCs/>
                  <w:sz w:val="20"/>
                </w:rPr>
                <w:delText>Deciduous</w:delText>
              </w:r>
            </w:del>
          </w:p>
        </w:tc>
        <w:tc>
          <w:tcPr>
            <w:tcW w:w="2128" w:type="dxa"/>
            <w:vAlign w:val="center"/>
          </w:tcPr>
          <w:p w14:paraId="04C26823" w14:textId="54E66A2E" w:rsidR="00C66256" w:rsidRPr="00284A7C" w:rsidRDefault="00387F6C" w:rsidP="009B59DA">
            <w:pPr>
              <w:autoSpaceDE w:val="0"/>
              <w:autoSpaceDN w:val="0"/>
              <w:adjustRightInd w:val="0"/>
              <w:spacing w:line="360" w:lineRule="auto"/>
              <w:jc w:val="center"/>
              <w:rPr>
                <w:color w:val="000000" w:themeColor="text1"/>
                <w:sz w:val="22"/>
              </w:rPr>
            </w:pPr>
            <w:del w:id="953" w:author="Hayes, Katherine" w:date="2020-09-18T09:45:00Z">
              <w:r w:rsidRPr="00F3691B">
                <w:rPr>
                  <w:sz w:val="20"/>
                </w:rPr>
                <w:delText>Density</w:delText>
              </w:r>
            </w:del>
            <w:ins w:id="954" w:author="Hayes, Katherine" w:date="2020-09-18T09:45:00Z">
              <w:r w:rsidR="00C66256" w:rsidRPr="00284A7C">
                <w:rPr>
                  <w:color w:val="000000" w:themeColor="text1"/>
                  <w:sz w:val="22"/>
                </w:rPr>
                <w:t>Three Fires</w:t>
              </w:r>
            </w:ins>
          </w:p>
        </w:tc>
        <w:tc>
          <w:tcPr>
            <w:tcW w:w="772" w:type="dxa"/>
            <w:vAlign w:val="center"/>
            <w:cellIns w:id="955" w:author="Hayes, Katherine" w:date="2020-09-18T09:45:00Z"/>
          </w:tcPr>
          <w:p w14:paraId="3121B911" w14:textId="257607B1" w:rsidR="00C66256" w:rsidRPr="00284A7C" w:rsidRDefault="00C66256" w:rsidP="000100E1">
            <w:pPr>
              <w:autoSpaceDE w:val="0"/>
              <w:autoSpaceDN w:val="0"/>
              <w:adjustRightInd w:val="0"/>
              <w:spacing w:line="360" w:lineRule="auto"/>
              <w:jc w:val="center"/>
              <w:rPr>
                <w:color w:val="000000" w:themeColor="text1"/>
                <w:sz w:val="22"/>
              </w:rPr>
            </w:pPr>
            <w:ins w:id="956" w:author="Hayes, Katherine" w:date="2020-09-18T09:45:00Z">
              <w:r w:rsidRPr="00284A7C">
                <w:rPr>
                  <w:color w:val="000000" w:themeColor="text1"/>
                  <w:sz w:val="22"/>
                </w:rPr>
                <w:t>2.</w:t>
              </w:r>
              <w:r w:rsidR="0045177D" w:rsidRPr="00284A7C">
                <w:rPr>
                  <w:color w:val="000000" w:themeColor="text1"/>
                  <w:sz w:val="22"/>
                </w:rPr>
                <w:t>98</w:t>
              </w:r>
            </w:ins>
          </w:p>
        </w:tc>
        <w:tc>
          <w:tcPr>
            <w:tcW w:w="850" w:type="dxa"/>
            <w:vAlign w:val="center"/>
            <w:cellIns w:id="957" w:author="Hayes, Katherine" w:date="2020-09-18T09:45:00Z"/>
          </w:tcPr>
          <w:p w14:paraId="75C59D69" w14:textId="5671CA53" w:rsidR="00C66256" w:rsidRPr="00284A7C" w:rsidRDefault="0045177D" w:rsidP="000100E1">
            <w:pPr>
              <w:autoSpaceDE w:val="0"/>
              <w:autoSpaceDN w:val="0"/>
              <w:adjustRightInd w:val="0"/>
              <w:spacing w:line="360" w:lineRule="auto"/>
              <w:jc w:val="center"/>
              <w:rPr>
                <w:color w:val="000000" w:themeColor="text1"/>
                <w:sz w:val="22"/>
              </w:rPr>
            </w:pPr>
            <w:ins w:id="958" w:author="Hayes, Katherine" w:date="2020-09-18T09:45:00Z">
              <w:r w:rsidRPr="00284A7C">
                <w:rPr>
                  <w:color w:val="000000" w:themeColor="text1"/>
                  <w:sz w:val="22"/>
                </w:rPr>
                <w:t>0.50</w:t>
              </w:r>
            </w:ins>
          </w:p>
        </w:tc>
        <w:tc>
          <w:tcPr>
            <w:tcW w:w="1510" w:type="dxa"/>
            <w:vAlign w:val="center"/>
          </w:tcPr>
          <w:p w14:paraId="3934B5FD" w14:textId="26843CCE" w:rsidR="00C66256" w:rsidRPr="00284A7C" w:rsidRDefault="00387F6C" w:rsidP="000100E1">
            <w:pPr>
              <w:autoSpaceDE w:val="0"/>
              <w:autoSpaceDN w:val="0"/>
              <w:adjustRightInd w:val="0"/>
              <w:spacing w:line="360" w:lineRule="auto"/>
              <w:jc w:val="center"/>
              <w:rPr>
                <w:color w:val="000000" w:themeColor="text1"/>
                <w:sz w:val="22"/>
              </w:rPr>
            </w:pPr>
            <w:del w:id="959" w:author="Hayes, Katherine" w:date="2020-09-18T09:45:00Z">
              <w:r w:rsidRPr="00F3691B">
                <w:rPr>
                  <w:sz w:val="20"/>
                </w:rPr>
                <w:delText>SLOPE + OL_AV + EXP_MIN + (1 | FIRE)</w:delText>
              </w:r>
            </w:del>
            <w:ins w:id="960" w:author="Hayes, Katherine" w:date="2020-09-18T09:45:00Z">
              <w:r w:rsidR="00C66256" w:rsidRPr="00284A7C">
                <w:rPr>
                  <w:color w:val="000000" w:themeColor="text1"/>
                  <w:sz w:val="22"/>
                </w:rPr>
                <w:t>(</w:t>
              </w:r>
              <w:r w:rsidR="00085E47" w:rsidRPr="00284A7C">
                <w:rPr>
                  <w:color w:val="000000" w:themeColor="text1"/>
                  <w:sz w:val="22"/>
                </w:rPr>
                <w:t>1</w:t>
              </w:r>
              <w:r w:rsidR="0045177D" w:rsidRPr="00284A7C">
                <w:rPr>
                  <w:color w:val="000000" w:themeColor="text1"/>
                  <w:sz w:val="22"/>
                </w:rPr>
                <w:t>.83</w:t>
              </w:r>
              <w:r w:rsidR="00C66256" w:rsidRPr="00284A7C">
                <w:rPr>
                  <w:color w:val="000000" w:themeColor="text1"/>
                  <w:sz w:val="22"/>
                </w:rPr>
                <w:t xml:space="preserve">, </w:t>
              </w:r>
              <w:r w:rsidR="0045177D" w:rsidRPr="00284A7C">
                <w:rPr>
                  <w:color w:val="000000" w:themeColor="text1"/>
                  <w:sz w:val="22"/>
                </w:rPr>
                <w:t>4.03</w:t>
              </w:r>
              <w:r w:rsidR="00C66256" w:rsidRPr="00284A7C">
                <w:rPr>
                  <w:color w:val="000000" w:themeColor="text1"/>
                  <w:sz w:val="22"/>
                </w:rPr>
                <w:t>)</w:t>
              </w:r>
            </w:ins>
          </w:p>
        </w:tc>
        <w:tc>
          <w:tcPr>
            <w:tcW w:w="805" w:type="dxa"/>
            <w:vAlign w:val="center"/>
          </w:tcPr>
          <w:p w14:paraId="363673AB" w14:textId="3A1D795D" w:rsidR="00C66256" w:rsidRPr="00284A7C" w:rsidRDefault="00387F6C" w:rsidP="000100E1">
            <w:pPr>
              <w:autoSpaceDE w:val="0"/>
              <w:autoSpaceDN w:val="0"/>
              <w:adjustRightInd w:val="0"/>
              <w:spacing w:line="360" w:lineRule="auto"/>
              <w:jc w:val="center"/>
              <w:rPr>
                <w:color w:val="000000" w:themeColor="text1"/>
                <w:sz w:val="22"/>
              </w:rPr>
            </w:pPr>
            <w:del w:id="961" w:author="Hayes, Katherine" w:date="2020-09-18T09:45:00Z">
              <w:r w:rsidRPr="00F3691B">
                <w:rPr>
                  <w:sz w:val="20"/>
                </w:rPr>
                <w:delText>9</w:delText>
              </w:r>
            </w:del>
            <w:ins w:id="962" w:author="Hayes, Katherine" w:date="2020-09-18T09:45:00Z">
              <w:r w:rsidR="00C66256" w:rsidRPr="00284A7C">
                <w:rPr>
                  <w:color w:val="000000" w:themeColor="text1"/>
                  <w:sz w:val="22"/>
                </w:rPr>
                <w:t>5.</w:t>
              </w:r>
              <w:r w:rsidR="0045177D" w:rsidRPr="00284A7C">
                <w:rPr>
                  <w:color w:val="000000" w:themeColor="text1"/>
                  <w:sz w:val="22"/>
                </w:rPr>
                <w:t>94</w:t>
              </w:r>
            </w:ins>
          </w:p>
        </w:tc>
        <w:tc>
          <w:tcPr>
            <w:tcW w:w="620" w:type="dxa"/>
            <w:vAlign w:val="center"/>
            <w:cellIns w:id="963" w:author="Hayes, Katherine" w:date="2020-09-18T09:45:00Z"/>
          </w:tcPr>
          <w:p w14:paraId="620028E8" w14:textId="77777777" w:rsidR="00C66256" w:rsidRPr="00284A7C" w:rsidRDefault="00C66256" w:rsidP="000100E1">
            <w:pPr>
              <w:autoSpaceDE w:val="0"/>
              <w:autoSpaceDN w:val="0"/>
              <w:adjustRightInd w:val="0"/>
              <w:spacing w:line="360" w:lineRule="auto"/>
              <w:jc w:val="center"/>
              <w:rPr>
                <w:color w:val="000000" w:themeColor="text1"/>
                <w:sz w:val="22"/>
              </w:rPr>
            </w:pPr>
          </w:p>
        </w:tc>
        <w:tc>
          <w:tcPr>
            <w:tcW w:w="726" w:type="dxa"/>
            <w:vAlign w:val="center"/>
            <w:cellIns w:id="964" w:author="Hayes, Katherine" w:date="2020-09-18T09:45:00Z"/>
          </w:tcPr>
          <w:p w14:paraId="3B2E388E" w14:textId="724693F0" w:rsidR="00C66256" w:rsidRPr="00284A7C" w:rsidRDefault="00C66256" w:rsidP="00C66256">
            <w:pPr>
              <w:autoSpaceDE w:val="0"/>
              <w:autoSpaceDN w:val="0"/>
              <w:adjustRightInd w:val="0"/>
              <w:spacing w:line="360" w:lineRule="auto"/>
              <w:jc w:val="center"/>
              <w:rPr>
                <w:color w:val="000000" w:themeColor="text1"/>
                <w:sz w:val="22"/>
              </w:rPr>
            </w:pPr>
            <w:ins w:id="965" w:author="Hayes, Katherine" w:date="2020-09-18T09:45:00Z">
              <w:r w:rsidRPr="00284A7C">
                <w:rPr>
                  <w:color w:val="000000" w:themeColor="text1"/>
                  <w:sz w:val="22"/>
                </w:rPr>
                <w:t>&lt;.001</w:t>
              </w:r>
            </w:ins>
          </w:p>
        </w:tc>
      </w:tr>
      <w:tr w:rsidR="00284A7C" w:rsidRPr="00284A7C" w14:paraId="486D3CAD" w14:textId="77777777" w:rsidTr="00C66256">
        <w:tc>
          <w:tcPr>
            <w:tcW w:w="1416" w:type="dxa"/>
            <w:gridSpan w:val="2"/>
            <w:vAlign w:val="center"/>
            <w:cellMerge w:id="966" w:author="Hayes, Katherine" w:date="2020-09-18T09:45:00Z" w:vMergeOrig="cont"/>
          </w:tcPr>
          <w:p w14:paraId="63001F51" w14:textId="77777777" w:rsidR="00C66256" w:rsidRPr="00284A7C" w:rsidRDefault="00C66256" w:rsidP="000100E1">
            <w:pPr>
              <w:autoSpaceDE w:val="0"/>
              <w:autoSpaceDN w:val="0"/>
              <w:adjustRightInd w:val="0"/>
              <w:spacing w:line="360" w:lineRule="auto"/>
              <w:jc w:val="center"/>
              <w:rPr>
                <w:color w:val="000000" w:themeColor="text1"/>
                <w:sz w:val="22"/>
              </w:rPr>
            </w:pPr>
          </w:p>
        </w:tc>
        <w:tc>
          <w:tcPr>
            <w:tcW w:w="2128" w:type="dxa"/>
            <w:vAlign w:val="center"/>
          </w:tcPr>
          <w:p w14:paraId="1C49BBA7" w14:textId="17C5A60D" w:rsidR="00C66256" w:rsidRPr="00284A7C" w:rsidRDefault="00387F6C" w:rsidP="009B59DA">
            <w:pPr>
              <w:autoSpaceDE w:val="0"/>
              <w:autoSpaceDN w:val="0"/>
              <w:adjustRightInd w:val="0"/>
              <w:spacing w:line="360" w:lineRule="auto"/>
              <w:jc w:val="center"/>
              <w:rPr>
                <w:color w:val="000000" w:themeColor="text1"/>
                <w:sz w:val="22"/>
              </w:rPr>
            </w:pPr>
            <w:del w:id="967" w:author="Hayes, Katherine" w:date="2020-09-18T09:45:00Z">
              <w:r w:rsidRPr="00F3691B">
                <w:rPr>
                  <w:sz w:val="20"/>
                </w:rPr>
                <w:delText>BA</w:delText>
              </w:r>
            </w:del>
            <w:ins w:id="968" w:author="Hayes, Katherine" w:date="2020-09-18T09:45:00Z">
              <w:r w:rsidR="00C66256" w:rsidRPr="00284A7C">
                <w:rPr>
                  <w:color w:val="000000" w:themeColor="text1"/>
                  <w:sz w:val="22"/>
                </w:rPr>
                <w:t>Position</w:t>
              </w:r>
            </w:ins>
          </w:p>
        </w:tc>
        <w:tc>
          <w:tcPr>
            <w:tcW w:w="772" w:type="dxa"/>
            <w:vAlign w:val="center"/>
          </w:tcPr>
          <w:p w14:paraId="53B0B894" w14:textId="147FFC38" w:rsidR="00C66256" w:rsidRPr="00284A7C" w:rsidRDefault="00387F6C" w:rsidP="000100E1">
            <w:pPr>
              <w:autoSpaceDE w:val="0"/>
              <w:autoSpaceDN w:val="0"/>
              <w:adjustRightInd w:val="0"/>
              <w:spacing w:line="360" w:lineRule="auto"/>
              <w:jc w:val="center"/>
              <w:rPr>
                <w:color w:val="000000" w:themeColor="text1"/>
                <w:sz w:val="22"/>
              </w:rPr>
            </w:pPr>
            <w:del w:id="969" w:author="Hayes, Katherine" w:date="2020-09-18T09:45:00Z">
              <w:r w:rsidRPr="00F3691B">
                <w:rPr>
                  <w:sz w:val="20"/>
                </w:rPr>
                <w:delText>SLOPE + OL_AV +  EXP_MIN + (1 | SITE)</w:delText>
              </w:r>
            </w:del>
            <w:ins w:id="970" w:author="Hayes, Katherine" w:date="2020-09-18T09:45:00Z">
              <w:r w:rsidR="0045177D" w:rsidRPr="00284A7C">
                <w:rPr>
                  <w:color w:val="000000" w:themeColor="text1"/>
                  <w:sz w:val="22"/>
                </w:rPr>
                <w:t>-1.50</w:t>
              </w:r>
            </w:ins>
          </w:p>
        </w:tc>
        <w:tc>
          <w:tcPr>
            <w:tcW w:w="850" w:type="dxa"/>
            <w:vAlign w:val="center"/>
          </w:tcPr>
          <w:p w14:paraId="3DA5E779" w14:textId="0CFBAC5D" w:rsidR="00C66256" w:rsidRPr="00284A7C" w:rsidRDefault="00387F6C" w:rsidP="000100E1">
            <w:pPr>
              <w:autoSpaceDE w:val="0"/>
              <w:autoSpaceDN w:val="0"/>
              <w:adjustRightInd w:val="0"/>
              <w:spacing w:line="360" w:lineRule="auto"/>
              <w:jc w:val="center"/>
              <w:rPr>
                <w:color w:val="000000" w:themeColor="text1"/>
                <w:sz w:val="22"/>
              </w:rPr>
            </w:pPr>
            <w:del w:id="971" w:author="Hayes, Katherine" w:date="2020-09-18T09:45:00Z">
              <w:r w:rsidRPr="00F3691B">
                <w:rPr>
                  <w:sz w:val="20"/>
                </w:rPr>
                <w:delText>6</w:delText>
              </w:r>
            </w:del>
            <w:ins w:id="972" w:author="Hayes, Katherine" w:date="2020-09-18T09:45:00Z">
              <w:r w:rsidR="00C66256" w:rsidRPr="00284A7C">
                <w:rPr>
                  <w:color w:val="000000" w:themeColor="text1"/>
                  <w:sz w:val="22"/>
                </w:rPr>
                <w:t>0.</w:t>
              </w:r>
              <w:r w:rsidR="0045177D" w:rsidRPr="00284A7C">
                <w:rPr>
                  <w:color w:val="000000" w:themeColor="text1"/>
                  <w:sz w:val="22"/>
                </w:rPr>
                <w:t>63</w:t>
              </w:r>
            </w:ins>
          </w:p>
        </w:tc>
        <w:tc>
          <w:tcPr>
            <w:tcW w:w="1510" w:type="dxa"/>
            <w:vAlign w:val="center"/>
            <w:cellIns w:id="973" w:author="Hayes, Katherine" w:date="2020-09-18T09:45:00Z"/>
          </w:tcPr>
          <w:p w14:paraId="20ADE167" w14:textId="1DABAAE9" w:rsidR="00C66256" w:rsidRPr="00284A7C" w:rsidRDefault="00C66256" w:rsidP="000100E1">
            <w:pPr>
              <w:autoSpaceDE w:val="0"/>
              <w:autoSpaceDN w:val="0"/>
              <w:adjustRightInd w:val="0"/>
              <w:spacing w:line="360" w:lineRule="auto"/>
              <w:jc w:val="center"/>
              <w:rPr>
                <w:color w:val="000000" w:themeColor="text1"/>
                <w:sz w:val="22"/>
              </w:rPr>
            </w:pPr>
            <w:ins w:id="974" w:author="Hayes, Katherine" w:date="2020-09-18T09:45:00Z">
              <w:r w:rsidRPr="00284A7C">
                <w:rPr>
                  <w:color w:val="000000" w:themeColor="text1"/>
                  <w:sz w:val="22"/>
                </w:rPr>
                <w:t>(-</w:t>
              </w:r>
              <w:r w:rsidR="0045177D" w:rsidRPr="00284A7C">
                <w:rPr>
                  <w:color w:val="000000" w:themeColor="text1"/>
                  <w:sz w:val="22"/>
                </w:rPr>
                <w:t>2.68</w:t>
              </w:r>
              <w:r w:rsidRPr="00284A7C">
                <w:rPr>
                  <w:color w:val="000000" w:themeColor="text1"/>
                  <w:sz w:val="22"/>
                </w:rPr>
                <w:t xml:space="preserve">, </w:t>
              </w:r>
              <w:r w:rsidR="0045177D" w:rsidRPr="00284A7C">
                <w:rPr>
                  <w:color w:val="000000" w:themeColor="text1"/>
                  <w:sz w:val="22"/>
                </w:rPr>
                <w:t>-</w:t>
              </w:r>
              <w:r w:rsidR="00085E47" w:rsidRPr="00284A7C">
                <w:rPr>
                  <w:color w:val="000000" w:themeColor="text1"/>
                  <w:sz w:val="22"/>
                </w:rPr>
                <w:t>0.36</w:t>
              </w:r>
              <w:r w:rsidRPr="00284A7C">
                <w:rPr>
                  <w:color w:val="000000" w:themeColor="text1"/>
                  <w:sz w:val="22"/>
                </w:rPr>
                <w:t>)</w:t>
              </w:r>
            </w:ins>
          </w:p>
        </w:tc>
        <w:tc>
          <w:tcPr>
            <w:tcW w:w="805" w:type="dxa"/>
            <w:vAlign w:val="center"/>
            <w:cellIns w:id="975" w:author="Hayes, Katherine" w:date="2020-09-18T09:45:00Z"/>
          </w:tcPr>
          <w:p w14:paraId="49ACFB18" w14:textId="085261A3" w:rsidR="00C66256" w:rsidRPr="00284A7C" w:rsidRDefault="00C66256" w:rsidP="000100E1">
            <w:pPr>
              <w:autoSpaceDE w:val="0"/>
              <w:autoSpaceDN w:val="0"/>
              <w:adjustRightInd w:val="0"/>
              <w:spacing w:line="360" w:lineRule="auto"/>
              <w:jc w:val="center"/>
              <w:rPr>
                <w:color w:val="000000" w:themeColor="text1"/>
                <w:sz w:val="22"/>
              </w:rPr>
            </w:pPr>
            <w:ins w:id="976" w:author="Hayes, Katherine" w:date="2020-09-18T09:45:00Z">
              <w:r w:rsidRPr="00284A7C">
                <w:rPr>
                  <w:color w:val="000000" w:themeColor="text1"/>
                  <w:sz w:val="22"/>
                </w:rPr>
                <w:t>-</w:t>
              </w:r>
              <w:r w:rsidR="0045177D" w:rsidRPr="00284A7C">
                <w:rPr>
                  <w:color w:val="000000" w:themeColor="text1"/>
                  <w:sz w:val="22"/>
                </w:rPr>
                <w:t>2.37</w:t>
              </w:r>
            </w:ins>
          </w:p>
        </w:tc>
        <w:tc>
          <w:tcPr>
            <w:tcW w:w="620" w:type="dxa"/>
            <w:vAlign w:val="center"/>
            <w:cellIns w:id="977" w:author="Hayes, Katherine" w:date="2020-09-18T09:45:00Z"/>
          </w:tcPr>
          <w:p w14:paraId="0C2996EC" w14:textId="7FCBB4DE" w:rsidR="00C66256" w:rsidRPr="00284A7C" w:rsidRDefault="00C66256" w:rsidP="000100E1">
            <w:pPr>
              <w:autoSpaceDE w:val="0"/>
              <w:autoSpaceDN w:val="0"/>
              <w:adjustRightInd w:val="0"/>
              <w:spacing w:line="360" w:lineRule="auto"/>
              <w:jc w:val="center"/>
              <w:rPr>
                <w:color w:val="000000" w:themeColor="text1"/>
                <w:sz w:val="22"/>
              </w:rPr>
            </w:pPr>
            <w:ins w:id="978" w:author="Hayes, Katherine" w:date="2020-09-18T09:45:00Z">
              <w:r w:rsidRPr="00284A7C">
                <w:rPr>
                  <w:color w:val="000000" w:themeColor="text1"/>
                  <w:sz w:val="22"/>
                </w:rPr>
                <w:t xml:space="preserve"> </w:t>
              </w:r>
            </w:ins>
          </w:p>
        </w:tc>
        <w:tc>
          <w:tcPr>
            <w:tcW w:w="726" w:type="dxa"/>
            <w:vAlign w:val="center"/>
            <w:cellIns w:id="979" w:author="Hayes, Katherine" w:date="2020-09-18T09:45:00Z"/>
          </w:tcPr>
          <w:p w14:paraId="328F8EFD" w14:textId="51E3CA49" w:rsidR="00C66256" w:rsidRPr="00284A7C" w:rsidRDefault="00C66256" w:rsidP="00C66256">
            <w:pPr>
              <w:autoSpaceDE w:val="0"/>
              <w:autoSpaceDN w:val="0"/>
              <w:adjustRightInd w:val="0"/>
              <w:spacing w:line="360" w:lineRule="auto"/>
              <w:jc w:val="center"/>
              <w:rPr>
                <w:color w:val="000000" w:themeColor="text1"/>
                <w:sz w:val="22"/>
              </w:rPr>
            </w:pPr>
            <w:ins w:id="980" w:author="Hayes, Katherine" w:date="2020-09-18T09:45:00Z">
              <w:r w:rsidRPr="00284A7C">
                <w:rPr>
                  <w:color w:val="000000" w:themeColor="text1"/>
                  <w:sz w:val="22"/>
                </w:rPr>
                <w:t>0.</w:t>
              </w:r>
              <w:r w:rsidR="0045177D" w:rsidRPr="00284A7C">
                <w:rPr>
                  <w:color w:val="000000" w:themeColor="text1"/>
                  <w:sz w:val="22"/>
                </w:rPr>
                <w:t>02</w:t>
              </w:r>
            </w:ins>
          </w:p>
        </w:tc>
      </w:tr>
      <w:tr w:rsidR="00284A7C" w:rsidRPr="00284A7C" w14:paraId="26D214D6" w14:textId="77777777" w:rsidTr="00C66256">
        <w:trPr>
          <w:ins w:id="981" w:author="Hayes, Katherine" w:date="2020-09-18T09:45:00Z"/>
        </w:trPr>
        <w:tc>
          <w:tcPr>
            <w:tcW w:w="1416" w:type="dxa"/>
            <w:gridSpan w:val="2"/>
            <w:vAlign w:val="center"/>
            <w:cellMerge w:id="982" w:author="Hayes, Katherine" w:date="2020-09-18T09:45:00Z" w:vMergeOrig="cont"/>
          </w:tcPr>
          <w:p w14:paraId="0656A0FF" w14:textId="77777777" w:rsidR="00151B2D" w:rsidRPr="00284A7C" w:rsidRDefault="00151B2D" w:rsidP="000100E1">
            <w:pPr>
              <w:autoSpaceDE w:val="0"/>
              <w:autoSpaceDN w:val="0"/>
              <w:adjustRightInd w:val="0"/>
              <w:spacing w:line="360" w:lineRule="auto"/>
              <w:jc w:val="center"/>
              <w:rPr>
                <w:ins w:id="983" w:author="Hayes, Katherine" w:date="2020-09-18T09:45:00Z"/>
                <w:color w:val="000000" w:themeColor="text1"/>
                <w:sz w:val="22"/>
              </w:rPr>
            </w:pPr>
          </w:p>
        </w:tc>
        <w:tc>
          <w:tcPr>
            <w:tcW w:w="2128" w:type="dxa"/>
            <w:vAlign w:val="center"/>
          </w:tcPr>
          <w:p w14:paraId="446B1B7F" w14:textId="75F701AA" w:rsidR="00151B2D" w:rsidRPr="00284A7C" w:rsidRDefault="00151B2D" w:rsidP="009B59DA">
            <w:pPr>
              <w:autoSpaceDE w:val="0"/>
              <w:autoSpaceDN w:val="0"/>
              <w:adjustRightInd w:val="0"/>
              <w:spacing w:line="360" w:lineRule="auto"/>
              <w:jc w:val="center"/>
              <w:rPr>
                <w:ins w:id="984" w:author="Hayes, Katherine" w:date="2020-09-18T09:45:00Z"/>
                <w:color w:val="000000" w:themeColor="text1"/>
                <w:sz w:val="22"/>
              </w:rPr>
            </w:pPr>
            <w:ins w:id="985" w:author="Hayes, Katherine" w:date="2020-09-18T09:45:00Z">
              <w:r w:rsidRPr="00284A7C">
                <w:rPr>
                  <w:color w:val="000000" w:themeColor="text1"/>
                  <w:sz w:val="22"/>
                </w:rPr>
                <w:t>Slope</w:t>
              </w:r>
            </w:ins>
          </w:p>
        </w:tc>
        <w:tc>
          <w:tcPr>
            <w:tcW w:w="772" w:type="dxa"/>
            <w:vAlign w:val="center"/>
          </w:tcPr>
          <w:p w14:paraId="5C0AAE34" w14:textId="18237DA2" w:rsidR="00151B2D" w:rsidRPr="00284A7C" w:rsidRDefault="0045177D" w:rsidP="000100E1">
            <w:pPr>
              <w:autoSpaceDE w:val="0"/>
              <w:autoSpaceDN w:val="0"/>
              <w:adjustRightInd w:val="0"/>
              <w:spacing w:line="360" w:lineRule="auto"/>
              <w:jc w:val="center"/>
              <w:rPr>
                <w:ins w:id="986" w:author="Hayes, Katherine" w:date="2020-09-18T09:45:00Z"/>
                <w:color w:val="000000" w:themeColor="text1"/>
                <w:sz w:val="22"/>
              </w:rPr>
            </w:pPr>
            <w:ins w:id="987" w:author="Hayes, Katherine" w:date="2020-09-18T09:45:00Z">
              <w:r w:rsidRPr="00284A7C">
                <w:rPr>
                  <w:color w:val="000000" w:themeColor="text1"/>
                  <w:sz w:val="22"/>
                </w:rPr>
                <w:t>-0.15</w:t>
              </w:r>
            </w:ins>
          </w:p>
        </w:tc>
        <w:tc>
          <w:tcPr>
            <w:tcW w:w="850" w:type="dxa"/>
            <w:vAlign w:val="center"/>
          </w:tcPr>
          <w:p w14:paraId="20C9DD48" w14:textId="610D622C" w:rsidR="00151B2D" w:rsidRPr="00284A7C" w:rsidRDefault="0045177D" w:rsidP="000100E1">
            <w:pPr>
              <w:autoSpaceDE w:val="0"/>
              <w:autoSpaceDN w:val="0"/>
              <w:adjustRightInd w:val="0"/>
              <w:spacing w:line="360" w:lineRule="auto"/>
              <w:jc w:val="center"/>
              <w:rPr>
                <w:ins w:id="988" w:author="Hayes, Katherine" w:date="2020-09-18T09:45:00Z"/>
                <w:color w:val="000000" w:themeColor="text1"/>
                <w:sz w:val="22"/>
              </w:rPr>
            </w:pPr>
            <w:ins w:id="989" w:author="Hayes, Katherine" w:date="2020-09-18T09:45:00Z">
              <w:r w:rsidRPr="00284A7C">
                <w:rPr>
                  <w:color w:val="000000" w:themeColor="text1"/>
                  <w:sz w:val="22"/>
                </w:rPr>
                <w:t>0.63</w:t>
              </w:r>
            </w:ins>
          </w:p>
        </w:tc>
        <w:tc>
          <w:tcPr>
            <w:tcW w:w="1510" w:type="dxa"/>
            <w:vAlign w:val="center"/>
          </w:tcPr>
          <w:p w14:paraId="7B3AC534" w14:textId="11E2F189" w:rsidR="00151B2D" w:rsidRPr="00284A7C" w:rsidRDefault="0045177D" w:rsidP="000100E1">
            <w:pPr>
              <w:autoSpaceDE w:val="0"/>
              <w:autoSpaceDN w:val="0"/>
              <w:adjustRightInd w:val="0"/>
              <w:spacing w:line="360" w:lineRule="auto"/>
              <w:jc w:val="center"/>
              <w:rPr>
                <w:ins w:id="990" w:author="Hayes, Katherine" w:date="2020-09-18T09:45:00Z"/>
                <w:color w:val="000000" w:themeColor="text1"/>
                <w:sz w:val="22"/>
              </w:rPr>
            </w:pPr>
            <w:ins w:id="991" w:author="Hayes, Katherine" w:date="2020-09-18T09:45:00Z">
              <w:r w:rsidRPr="00284A7C">
                <w:rPr>
                  <w:color w:val="000000" w:themeColor="text1"/>
                  <w:sz w:val="22"/>
                </w:rPr>
                <w:t>(-0.31, 0.03)</w:t>
              </w:r>
            </w:ins>
          </w:p>
        </w:tc>
        <w:tc>
          <w:tcPr>
            <w:tcW w:w="805" w:type="dxa"/>
            <w:vAlign w:val="center"/>
          </w:tcPr>
          <w:p w14:paraId="18AC68FC" w14:textId="18385D93" w:rsidR="00151B2D" w:rsidRPr="00284A7C" w:rsidRDefault="0045177D" w:rsidP="000100E1">
            <w:pPr>
              <w:autoSpaceDE w:val="0"/>
              <w:autoSpaceDN w:val="0"/>
              <w:adjustRightInd w:val="0"/>
              <w:spacing w:line="360" w:lineRule="auto"/>
              <w:jc w:val="center"/>
              <w:rPr>
                <w:ins w:id="992" w:author="Hayes, Katherine" w:date="2020-09-18T09:45:00Z"/>
                <w:color w:val="000000" w:themeColor="text1"/>
                <w:sz w:val="22"/>
              </w:rPr>
            </w:pPr>
            <w:ins w:id="993" w:author="Hayes, Katherine" w:date="2020-09-18T09:45:00Z">
              <w:r w:rsidRPr="00284A7C">
                <w:rPr>
                  <w:color w:val="000000" w:themeColor="text1"/>
                  <w:sz w:val="22"/>
                </w:rPr>
                <w:t>-1.65</w:t>
              </w:r>
            </w:ins>
          </w:p>
        </w:tc>
        <w:tc>
          <w:tcPr>
            <w:tcW w:w="620" w:type="dxa"/>
            <w:vAlign w:val="center"/>
          </w:tcPr>
          <w:p w14:paraId="29444039" w14:textId="77777777" w:rsidR="00151B2D" w:rsidRPr="00284A7C" w:rsidRDefault="00151B2D" w:rsidP="000100E1">
            <w:pPr>
              <w:autoSpaceDE w:val="0"/>
              <w:autoSpaceDN w:val="0"/>
              <w:adjustRightInd w:val="0"/>
              <w:spacing w:line="360" w:lineRule="auto"/>
              <w:jc w:val="center"/>
              <w:rPr>
                <w:ins w:id="994" w:author="Hayes, Katherine" w:date="2020-09-18T09:45:00Z"/>
                <w:color w:val="000000" w:themeColor="text1"/>
                <w:sz w:val="22"/>
              </w:rPr>
            </w:pPr>
          </w:p>
        </w:tc>
        <w:tc>
          <w:tcPr>
            <w:tcW w:w="726" w:type="dxa"/>
            <w:vAlign w:val="center"/>
          </w:tcPr>
          <w:p w14:paraId="3A6098C8" w14:textId="1E181634" w:rsidR="00151B2D" w:rsidRPr="00284A7C" w:rsidRDefault="0045177D" w:rsidP="00C66256">
            <w:pPr>
              <w:autoSpaceDE w:val="0"/>
              <w:autoSpaceDN w:val="0"/>
              <w:adjustRightInd w:val="0"/>
              <w:spacing w:line="360" w:lineRule="auto"/>
              <w:jc w:val="center"/>
              <w:rPr>
                <w:ins w:id="995" w:author="Hayes, Katherine" w:date="2020-09-18T09:45:00Z"/>
                <w:color w:val="000000" w:themeColor="text1"/>
                <w:sz w:val="22"/>
              </w:rPr>
            </w:pPr>
            <w:ins w:id="996" w:author="Hayes, Katherine" w:date="2020-09-18T09:45:00Z">
              <w:r w:rsidRPr="00284A7C">
                <w:rPr>
                  <w:color w:val="000000" w:themeColor="text1"/>
                  <w:sz w:val="22"/>
                </w:rPr>
                <w:t>0.11</w:t>
              </w:r>
            </w:ins>
          </w:p>
        </w:tc>
      </w:tr>
      <w:tr w:rsidR="00284A7C" w:rsidRPr="00284A7C" w14:paraId="6A12E4BB" w14:textId="77777777" w:rsidTr="00C66256">
        <w:trPr>
          <w:ins w:id="997" w:author="Hayes, Katherine" w:date="2020-09-18T09:45:00Z"/>
        </w:trPr>
        <w:tc>
          <w:tcPr>
            <w:tcW w:w="1416" w:type="dxa"/>
            <w:gridSpan w:val="2"/>
            <w:vAlign w:val="center"/>
            <w:cellMerge w:id="998" w:author="Hayes, Katherine" w:date="2020-09-18T09:45:00Z" w:vMergeOrig="cont"/>
          </w:tcPr>
          <w:p w14:paraId="55E6195A" w14:textId="77777777" w:rsidR="00C66256" w:rsidRPr="00284A7C" w:rsidRDefault="00C66256" w:rsidP="000100E1">
            <w:pPr>
              <w:autoSpaceDE w:val="0"/>
              <w:autoSpaceDN w:val="0"/>
              <w:adjustRightInd w:val="0"/>
              <w:spacing w:line="360" w:lineRule="auto"/>
              <w:jc w:val="center"/>
              <w:rPr>
                <w:ins w:id="999" w:author="Hayes, Katherine" w:date="2020-09-18T09:45:00Z"/>
                <w:color w:val="000000" w:themeColor="text1"/>
                <w:sz w:val="22"/>
              </w:rPr>
            </w:pPr>
          </w:p>
        </w:tc>
        <w:tc>
          <w:tcPr>
            <w:tcW w:w="2128" w:type="dxa"/>
            <w:vAlign w:val="center"/>
          </w:tcPr>
          <w:p w14:paraId="55B2029C" w14:textId="03EDC213" w:rsidR="00C66256" w:rsidRPr="00284A7C" w:rsidRDefault="00C66256" w:rsidP="009B59DA">
            <w:pPr>
              <w:autoSpaceDE w:val="0"/>
              <w:autoSpaceDN w:val="0"/>
              <w:adjustRightInd w:val="0"/>
              <w:spacing w:line="360" w:lineRule="auto"/>
              <w:jc w:val="center"/>
              <w:rPr>
                <w:ins w:id="1000" w:author="Hayes, Katherine" w:date="2020-09-18T09:45:00Z"/>
                <w:color w:val="000000" w:themeColor="text1"/>
                <w:sz w:val="22"/>
              </w:rPr>
            </w:pPr>
            <w:ins w:id="1001" w:author="Hayes, Katherine" w:date="2020-09-18T09:45:00Z">
              <w:r w:rsidRPr="00284A7C">
                <w:rPr>
                  <w:color w:val="000000" w:themeColor="text1"/>
                  <w:sz w:val="22"/>
                </w:rPr>
                <w:t>2 Fires * Position</w:t>
              </w:r>
            </w:ins>
          </w:p>
        </w:tc>
        <w:tc>
          <w:tcPr>
            <w:tcW w:w="772" w:type="dxa"/>
            <w:vAlign w:val="center"/>
          </w:tcPr>
          <w:p w14:paraId="291B0FA3" w14:textId="6AE5EA14" w:rsidR="00C66256" w:rsidRPr="00284A7C" w:rsidRDefault="00C66256" w:rsidP="000100E1">
            <w:pPr>
              <w:autoSpaceDE w:val="0"/>
              <w:autoSpaceDN w:val="0"/>
              <w:adjustRightInd w:val="0"/>
              <w:spacing w:line="360" w:lineRule="auto"/>
              <w:jc w:val="center"/>
              <w:rPr>
                <w:ins w:id="1002" w:author="Hayes, Katherine" w:date="2020-09-18T09:45:00Z"/>
                <w:color w:val="000000" w:themeColor="text1"/>
                <w:sz w:val="22"/>
              </w:rPr>
            </w:pPr>
            <w:ins w:id="1003" w:author="Hayes, Katherine" w:date="2020-09-18T09:45:00Z">
              <w:r w:rsidRPr="00284A7C">
                <w:rPr>
                  <w:color w:val="000000" w:themeColor="text1"/>
                  <w:sz w:val="22"/>
                </w:rPr>
                <w:t>-1.</w:t>
              </w:r>
              <w:r w:rsidR="0045177D" w:rsidRPr="00284A7C">
                <w:rPr>
                  <w:color w:val="000000" w:themeColor="text1"/>
                  <w:sz w:val="22"/>
                </w:rPr>
                <w:t>64</w:t>
              </w:r>
            </w:ins>
          </w:p>
        </w:tc>
        <w:tc>
          <w:tcPr>
            <w:tcW w:w="850" w:type="dxa"/>
            <w:vAlign w:val="center"/>
          </w:tcPr>
          <w:p w14:paraId="0E33A873" w14:textId="261D8335" w:rsidR="00C66256" w:rsidRPr="00284A7C" w:rsidRDefault="00C66256" w:rsidP="000100E1">
            <w:pPr>
              <w:autoSpaceDE w:val="0"/>
              <w:autoSpaceDN w:val="0"/>
              <w:adjustRightInd w:val="0"/>
              <w:spacing w:line="360" w:lineRule="auto"/>
              <w:jc w:val="center"/>
              <w:rPr>
                <w:ins w:id="1004" w:author="Hayes, Katherine" w:date="2020-09-18T09:45:00Z"/>
                <w:color w:val="000000" w:themeColor="text1"/>
                <w:sz w:val="22"/>
              </w:rPr>
            </w:pPr>
            <w:ins w:id="1005" w:author="Hayes, Katherine" w:date="2020-09-18T09:45:00Z">
              <w:r w:rsidRPr="00284A7C">
                <w:rPr>
                  <w:color w:val="000000" w:themeColor="text1"/>
                  <w:sz w:val="22"/>
                </w:rPr>
                <w:t>0.6</w:t>
              </w:r>
              <w:r w:rsidR="0045177D" w:rsidRPr="00284A7C">
                <w:rPr>
                  <w:color w:val="000000" w:themeColor="text1"/>
                  <w:sz w:val="22"/>
                </w:rPr>
                <w:t>1</w:t>
              </w:r>
            </w:ins>
          </w:p>
        </w:tc>
        <w:tc>
          <w:tcPr>
            <w:tcW w:w="1510" w:type="dxa"/>
            <w:vAlign w:val="center"/>
          </w:tcPr>
          <w:p w14:paraId="6ED1FB26" w14:textId="12C1B558" w:rsidR="00C66256" w:rsidRPr="00284A7C" w:rsidRDefault="00C66256" w:rsidP="000100E1">
            <w:pPr>
              <w:autoSpaceDE w:val="0"/>
              <w:autoSpaceDN w:val="0"/>
              <w:adjustRightInd w:val="0"/>
              <w:spacing w:line="360" w:lineRule="auto"/>
              <w:jc w:val="center"/>
              <w:rPr>
                <w:ins w:id="1006" w:author="Hayes, Katherine" w:date="2020-09-18T09:45:00Z"/>
                <w:color w:val="000000" w:themeColor="text1"/>
                <w:sz w:val="22"/>
              </w:rPr>
            </w:pPr>
            <w:ins w:id="1007" w:author="Hayes, Katherine" w:date="2020-09-18T09:45:00Z">
              <w:r w:rsidRPr="00284A7C">
                <w:rPr>
                  <w:color w:val="000000" w:themeColor="text1"/>
                  <w:sz w:val="22"/>
                </w:rPr>
                <w:t>(-</w:t>
              </w:r>
              <w:r w:rsidR="0045177D" w:rsidRPr="00284A7C">
                <w:rPr>
                  <w:color w:val="000000" w:themeColor="text1"/>
                  <w:sz w:val="22"/>
                </w:rPr>
                <w:t>2.82</w:t>
              </w:r>
              <w:r w:rsidRPr="00284A7C">
                <w:rPr>
                  <w:color w:val="000000" w:themeColor="text1"/>
                  <w:sz w:val="22"/>
                </w:rPr>
                <w:t xml:space="preserve">, </w:t>
              </w:r>
              <w:r w:rsidR="00085E47" w:rsidRPr="00284A7C">
                <w:rPr>
                  <w:color w:val="000000" w:themeColor="text1"/>
                  <w:sz w:val="22"/>
                </w:rPr>
                <w:t>-0.4</w:t>
              </w:r>
              <w:r w:rsidR="0045177D" w:rsidRPr="00284A7C">
                <w:rPr>
                  <w:color w:val="000000" w:themeColor="text1"/>
                  <w:sz w:val="22"/>
                </w:rPr>
                <w:t>5</w:t>
              </w:r>
              <w:r w:rsidRPr="00284A7C">
                <w:rPr>
                  <w:color w:val="000000" w:themeColor="text1"/>
                  <w:sz w:val="22"/>
                </w:rPr>
                <w:t>)</w:t>
              </w:r>
            </w:ins>
          </w:p>
        </w:tc>
        <w:tc>
          <w:tcPr>
            <w:tcW w:w="805" w:type="dxa"/>
            <w:vAlign w:val="center"/>
          </w:tcPr>
          <w:p w14:paraId="089CC390" w14:textId="5E303571" w:rsidR="00C66256" w:rsidRPr="00284A7C" w:rsidRDefault="00C66256" w:rsidP="000100E1">
            <w:pPr>
              <w:autoSpaceDE w:val="0"/>
              <w:autoSpaceDN w:val="0"/>
              <w:adjustRightInd w:val="0"/>
              <w:spacing w:line="360" w:lineRule="auto"/>
              <w:jc w:val="center"/>
              <w:rPr>
                <w:ins w:id="1008" w:author="Hayes, Katherine" w:date="2020-09-18T09:45:00Z"/>
                <w:color w:val="000000" w:themeColor="text1"/>
                <w:sz w:val="22"/>
              </w:rPr>
            </w:pPr>
            <w:ins w:id="1009" w:author="Hayes, Katherine" w:date="2020-09-18T09:45:00Z">
              <w:r w:rsidRPr="00284A7C">
                <w:rPr>
                  <w:color w:val="000000" w:themeColor="text1"/>
                  <w:sz w:val="22"/>
                </w:rPr>
                <w:t>-2.</w:t>
              </w:r>
              <w:r w:rsidR="0045177D" w:rsidRPr="00284A7C">
                <w:rPr>
                  <w:color w:val="000000" w:themeColor="text1"/>
                  <w:sz w:val="22"/>
                </w:rPr>
                <w:t>70</w:t>
              </w:r>
            </w:ins>
          </w:p>
        </w:tc>
        <w:tc>
          <w:tcPr>
            <w:tcW w:w="620" w:type="dxa"/>
            <w:vAlign w:val="center"/>
          </w:tcPr>
          <w:p w14:paraId="01072E61" w14:textId="77777777" w:rsidR="00C66256" w:rsidRPr="00284A7C" w:rsidRDefault="00C66256" w:rsidP="000100E1">
            <w:pPr>
              <w:autoSpaceDE w:val="0"/>
              <w:autoSpaceDN w:val="0"/>
              <w:adjustRightInd w:val="0"/>
              <w:spacing w:line="360" w:lineRule="auto"/>
              <w:jc w:val="center"/>
              <w:rPr>
                <w:ins w:id="1010" w:author="Hayes, Katherine" w:date="2020-09-18T09:45:00Z"/>
                <w:color w:val="000000" w:themeColor="text1"/>
                <w:sz w:val="22"/>
              </w:rPr>
            </w:pPr>
          </w:p>
        </w:tc>
        <w:tc>
          <w:tcPr>
            <w:tcW w:w="726" w:type="dxa"/>
            <w:vAlign w:val="center"/>
          </w:tcPr>
          <w:p w14:paraId="0B8AE229" w14:textId="01A96B6D" w:rsidR="00C66256" w:rsidRPr="00284A7C" w:rsidRDefault="00C66256" w:rsidP="00C66256">
            <w:pPr>
              <w:autoSpaceDE w:val="0"/>
              <w:autoSpaceDN w:val="0"/>
              <w:adjustRightInd w:val="0"/>
              <w:spacing w:line="360" w:lineRule="auto"/>
              <w:jc w:val="center"/>
              <w:rPr>
                <w:ins w:id="1011" w:author="Hayes, Katherine" w:date="2020-09-18T09:45:00Z"/>
                <w:color w:val="000000" w:themeColor="text1"/>
                <w:sz w:val="22"/>
              </w:rPr>
            </w:pPr>
            <w:ins w:id="1012" w:author="Hayes, Katherine" w:date="2020-09-18T09:45:00Z">
              <w:r w:rsidRPr="00284A7C">
                <w:rPr>
                  <w:color w:val="000000" w:themeColor="text1"/>
                  <w:sz w:val="22"/>
                </w:rPr>
                <w:t>0.01</w:t>
              </w:r>
            </w:ins>
          </w:p>
        </w:tc>
      </w:tr>
      <w:tr w:rsidR="00284A7C" w:rsidRPr="00284A7C" w14:paraId="26437272" w14:textId="77777777" w:rsidTr="00C66256">
        <w:trPr>
          <w:ins w:id="1013" w:author="Hayes, Katherine" w:date="2020-09-18T09:45:00Z"/>
        </w:trPr>
        <w:tc>
          <w:tcPr>
            <w:tcW w:w="1416" w:type="dxa"/>
            <w:gridSpan w:val="2"/>
            <w:vAlign w:val="center"/>
            <w:cellMerge w:id="1014" w:author="Hayes, Katherine" w:date="2020-09-18T09:45:00Z" w:vMergeOrig="cont"/>
          </w:tcPr>
          <w:p w14:paraId="30E89525" w14:textId="77777777" w:rsidR="00C66256" w:rsidRPr="00284A7C" w:rsidRDefault="00C66256" w:rsidP="000100E1">
            <w:pPr>
              <w:autoSpaceDE w:val="0"/>
              <w:autoSpaceDN w:val="0"/>
              <w:adjustRightInd w:val="0"/>
              <w:spacing w:line="360" w:lineRule="auto"/>
              <w:jc w:val="center"/>
              <w:rPr>
                <w:ins w:id="1015" w:author="Hayes, Katherine" w:date="2020-09-18T09:45:00Z"/>
                <w:color w:val="000000" w:themeColor="text1"/>
                <w:sz w:val="22"/>
              </w:rPr>
            </w:pPr>
          </w:p>
        </w:tc>
        <w:tc>
          <w:tcPr>
            <w:tcW w:w="2128" w:type="dxa"/>
            <w:vAlign w:val="center"/>
          </w:tcPr>
          <w:p w14:paraId="6FD8D290" w14:textId="1B567E91" w:rsidR="00C66256" w:rsidRPr="00284A7C" w:rsidRDefault="00C66256" w:rsidP="009B59DA">
            <w:pPr>
              <w:autoSpaceDE w:val="0"/>
              <w:autoSpaceDN w:val="0"/>
              <w:adjustRightInd w:val="0"/>
              <w:spacing w:line="360" w:lineRule="auto"/>
              <w:jc w:val="center"/>
              <w:rPr>
                <w:ins w:id="1016" w:author="Hayes, Katherine" w:date="2020-09-18T09:45:00Z"/>
                <w:color w:val="000000" w:themeColor="text1"/>
                <w:sz w:val="22"/>
              </w:rPr>
            </w:pPr>
            <w:ins w:id="1017" w:author="Hayes, Katherine" w:date="2020-09-18T09:45:00Z">
              <w:r w:rsidRPr="00284A7C">
                <w:rPr>
                  <w:color w:val="000000" w:themeColor="text1"/>
                  <w:sz w:val="22"/>
                </w:rPr>
                <w:t>3 Fires * Position</w:t>
              </w:r>
            </w:ins>
          </w:p>
        </w:tc>
        <w:tc>
          <w:tcPr>
            <w:tcW w:w="772" w:type="dxa"/>
            <w:vAlign w:val="center"/>
          </w:tcPr>
          <w:p w14:paraId="6C12D7D8" w14:textId="1FAD814C" w:rsidR="00C66256" w:rsidRPr="00284A7C" w:rsidRDefault="00C66256" w:rsidP="000100E1">
            <w:pPr>
              <w:autoSpaceDE w:val="0"/>
              <w:autoSpaceDN w:val="0"/>
              <w:adjustRightInd w:val="0"/>
              <w:spacing w:line="360" w:lineRule="auto"/>
              <w:jc w:val="center"/>
              <w:rPr>
                <w:ins w:id="1018" w:author="Hayes, Katherine" w:date="2020-09-18T09:45:00Z"/>
                <w:color w:val="000000" w:themeColor="text1"/>
                <w:sz w:val="22"/>
              </w:rPr>
            </w:pPr>
            <w:ins w:id="1019" w:author="Hayes, Katherine" w:date="2020-09-18T09:45:00Z">
              <w:r w:rsidRPr="00284A7C">
                <w:rPr>
                  <w:color w:val="000000" w:themeColor="text1"/>
                  <w:sz w:val="22"/>
                </w:rPr>
                <w:t>-0.</w:t>
              </w:r>
              <w:r w:rsidR="0045177D" w:rsidRPr="00284A7C">
                <w:rPr>
                  <w:color w:val="000000" w:themeColor="text1"/>
                  <w:sz w:val="22"/>
                </w:rPr>
                <w:t>77</w:t>
              </w:r>
            </w:ins>
          </w:p>
        </w:tc>
        <w:tc>
          <w:tcPr>
            <w:tcW w:w="850" w:type="dxa"/>
            <w:vAlign w:val="center"/>
          </w:tcPr>
          <w:p w14:paraId="29EF6B49" w14:textId="49B6E84C" w:rsidR="00C66256" w:rsidRPr="00284A7C" w:rsidRDefault="00C66256" w:rsidP="000100E1">
            <w:pPr>
              <w:autoSpaceDE w:val="0"/>
              <w:autoSpaceDN w:val="0"/>
              <w:adjustRightInd w:val="0"/>
              <w:spacing w:line="360" w:lineRule="auto"/>
              <w:jc w:val="center"/>
              <w:rPr>
                <w:ins w:id="1020" w:author="Hayes, Katherine" w:date="2020-09-18T09:45:00Z"/>
                <w:color w:val="000000" w:themeColor="text1"/>
                <w:sz w:val="22"/>
              </w:rPr>
            </w:pPr>
            <w:ins w:id="1021" w:author="Hayes, Katherine" w:date="2020-09-18T09:45:00Z">
              <w:r w:rsidRPr="00284A7C">
                <w:rPr>
                  <w:color w:val="000000" w:themeColor="text1"/>
                  <w:sz w:val="22"/>
                </w:rPr>
                <w:t>0.69</w:t>
              </w:r>
            </w:ins>
          </w:p>
        </w:tc>
        <w:tc>
          <w:tcPr>
            <w:tcW w:w="1510" w:type="dxa"/>
            <w:vAlign w:val="center"/>
          </w:tcPr>
          <w:p w14:paraId="60F3A60F" w14:textId="7F8FAB66" w:rsidR="00C66256" w:rsidRPr="00284A7C" w:rsidRDefault="00085E47" w:rsidP="000100E1">
            <w:pPr>
              <w:autoSpaceDE w:val="0"/>
              <w:autoSpaceDN w:val="0"/>
              <w:adjustRightInd w:val="0"/>
              <w:spacing w:line="360" w:lineRule="auto"/>
              <w:jc w:val="center"/>
              <w:rPr>
                <w:ins w:id="1022" w:author="Hayes, Katherine" w:date="2020-09-18T09:45:00Z"/>
                <w:color w:val="000000" w:themeColor="text1"/>
                <w:sz w:val="22"/>
              </w:rPr>
            </w:pPr>
            <w:ins w:id="1023" w:author="Hayes, Katherine" w:date="2020-09-18T09:45:00Z">
              <w:r w:rsidRPr="00284A7C">
                <w:rPr>
                  <w:color w:val="000000" w:themeColor="text1"/>
                  <w:sz w:val="22"/>
                </w:rPr>
                <w:t>(-</w:t>
              </w:r>
              <w:r w:rsidR="0045177D" w:rsidRPr="00284A7C">
                <w:rPr>
                  <w:color w:val="000000" w:themeColor="text1"/>
                  <w:sz w:val="22"/>
                </w:rPr>
                <w:t>2.16</w:t>
              </w:r>
              <w:r w:rsidRPr="00284A7C">
                <w:rPr>
                  <w:color w:val="000000" w:themeColor="text1"/>
                  <w:sz w:val="22"/>
                </w:rPr>
                <w:t xml:space="preserve">, </w:t>
              </w:r>
              <w:r w:rsidR="0045177D" w:rsidRPr="00284A7C">
                <w:rPr>
                  <w:color w:val="000000" w:themeColor="text1"/>
                  <w:sz w:val="22"/>
                </w:rPr>
                <w:t>0.70</w:t>
              </w:r>
              <w:r w:rsidRPr="00284A7C">
                <w:rPr>
                  <w:color w:val="000000" w:themeColor="text1"/>
                  <w:sz w:val="22"/>
                </w:rPr>
                <w:t>)</w:t>
              </w:r>
            </w:ins>
          </w:p>
        </w:tc>
        <w:tc>
          <w:tcPr>
            <w:tcW w:w="805" w:type="dxa"/>
            <w:vAlign w:val="center"/>
          </w:tcPr>
          <w:p w14:paraId="7E3685C8" w14:textId="14A246D6" w:rsidR="00C66256" w:rsidRPr="00284A7C" w:rsidRDefault="00C66256" w:rsidP="000100E1">
            <w:pPr>
              <w:autoSpaceDE w:val="0"/>
              <w:autoSpaceDN w:val="0"/>
              <w:adjustRightInd w:val="0"/>
              <w:spacing w:line="360" w:lineRule="auto"/>
              <w:jc w:val="center"/>
              <w:rPr>
                <w:ins w:id="1024" w:author="Hayes, Katherine" w:date="2020-09-18T09:45:00Z"/>
                <w:color w:val="000000" w:themeColor="text1"/>
                <w:sz w:val="22"/>
              </w:rPr>
            </w:pPr>
            <w:ins w:id="1025" w:author="Hayes, Katherine" w:date="2020-09-18T09:45:00Z">
              <w:r w:rsidRPr="00284A7C">
                <w:rPr>
                  <w:color w:val="000000" w:themeColor="text1"/>
                  <w:sz w:val="22"/>
                </w:rPr>
                <w:t>-</w:t>
              </w:r>
              <w:r w:rsidR="0045177D" w:rsidRPr="00284A7C">
                <w:rPr>
                  <w:color w:val="000000" w:themeColor="text1"/>
                  <w:sz w:val="22"/>
                </w:rPr>
                <w:t>1.12</w:t>
              </w:r>
            </w:ins>
          </w:p>
        </w:tc>
        <w:tc>
          <w:tcPr>
            <w:tcW w:w="620" w:type="dxa"/>
            <w:vAlign w:val="center"/>
          </w:tcPr>
          <w:p w14:paraId="0CB73EEC" w14:textId="77777777" w:rsidR="00C66256" w:rsidRPr="00284A7C" w:rsidRDefault="00C66256" w:rsidP="000100E1">
            <w:pPr>
              <w:autoSpaceDE w:val="0"/>
              <w:autoSpaceDN w:val="0"/>
              <w:adjustRightInd w:val="0"/>
              <w:spacing w:line="360" w:lineRule="auto"/>
              <w:jc w:val="center"/>
              <w:rPr>
                <w:ins w:id="1026" w:author="Hayes, Katherine" w:date="2020-09-18T09:45:00Z"/>
                <w:color w:val="000000" w:themeColor="text1"/>
                <w:sz w:val="22"/>
              </w:rPr>
            </w:pPr>
          </w:p>
        </w:tc>
        <w:tc>
          <w:tcPr>
            <w:tcW w:w="726" w:type="dxa"/>
            <w:vAlign w:val="center"/>
          </w:tcPr>
          <w:p w14:paraId="6CF5A18C" w14:textId="08E91DBA" w:rsidR="00C66256" w:rsidRPr="00284A7C" w:rsidRDefault="00C66256" w:rsidP="00C66256">
            <w:pPr>
              <w:autoSpaceDE w:val="0"/>
              <w:autoSpaceDN w:val="0"/>
              <w:adjustRightInd w:val="0"/>
              <w:spacing w:line="360" w:lineRule="auto"/>
              <w:jc w:val="center"/>
              <w:rPr>
                <w:ins w:id="1027" w:author="Hayes, Katherine" w:date="2020-09-18T09:45:00Z"/>
                <w:color w:val="000000" w:themeColor="text1"/>
                <w:sz w:val="22"/>
              </w:rPr>
            </w:pPr>
            <w:ins w:id="1028" w:author="Hayes, Katherine" w:date="2020-09-18T09:45:00Z">
              <w:r w:rsidRPr="00284A7C">
                <w:rPr>
                  <w:color w:val="000000" w:themeColor="text1"/>
                  <w:sz w:val="22"/>
                </w:rPr>
                <w:t>0.</w:t>
              </w:r>
              <w:r w:rsidR="0045177D" w:rsidRPr="00284A7C">
                <w:rPr>
                  <w:color w:val="000000" w:themeColor="text1"/>
                  <w:sz w:val="22"/>
                </w:rPr>
                <w:t>27</w:t>
              </w:r>
            </w:ins>
          </w:p>
        </w:tc>
      </w:tr>
    </w:tbl>
    <w:p w14:paraId="6BE806D0" w14:textId="7C22BE66" w:rsidR="000100E1" w:rsidRPr="00284A7C" w:rsidRDefault="000100E1" w:rsidP="000100E1">
      <w:pPr>
        <w:suppressLineNumbers/>
        <w:rPr>
          <w:rStyle w:val="Heading3Char"/>
          <w:rFonts w:cs="Times New Roman"/>
          <w:b w:val="0"/>
          <w:bCs/>
        </w:rPr>
      </w:pPr>
      <w:r w:rsidRPr="00284A7C">
        <w:rPr>
          <w:rStyle w:val="Heading3Char"/>
          <w:rFonts w:cs="Times New Roman"/>
          <w:b w:val="0"/>
          <w:bCs/>
        </w:rPr>
        <w:br w:type="page"/>
      </w:r>
    </w:p>
    <w:tbl>
      <w:tblPr>
        <w:tblStyle w:val="TableGridLight"/>
        <w:tblW w:w="9085" w:type="dxa"/>
        <w:tblLayout w:type="fixed"/>
        <w:tblLook w:val="04A0" w:firstRow="1" w:lastRow="0" w:firstColumn="1" w:lastColumn="0" w:noHBand="0" w:noVBand="1"/>
      </w:tblPr>
      <w:tblGrid>
        <w:gridCol w:w="1435"/>
        <w:gridCol w:w="1620"/>
        <w:gridCol w:w="1170"/>
        <w:gridCol w:w="1350"/>
        <w:gridCol w:w="1890"/>
        <w:gridCol w:w="1620"/>
      </w:tblGrid>
      <w:tr w:rsidR="00377D31" w:rsidRPr="00F3691B" w14:paraId="052535D2" w14:textId="77777777" w:rsidTr="00377D31">
        <w:trPr>
          <w:trHeight w:val="307"/>
          <w:del w:id="1029" w:author="Hayes, Katherine" w:date="2020-09-18T09:45:00Z"/>
        </w:trPr>
        <w:tc>
          <w:tcPr>
            <w:tcW w:w="9085" w:type="dxa"/>
            <w:gridSpan w:val="6"/>
            <w:tcBorders>
              <w:top w:val="nil"/>
              <w:left w:val="nil"/>
              <w:bottom w:val="single" w:sz="4" w:space="0" w:color="000000" w:themeColor="text1"/>
              <w:right w:val="nil"/>
            </w:tcBorders>
          </w:tcPr>
          <w:p w14:paraId="2E103238" w14:textId="77777777" w:rsidR="00377D31" w:rsidRPr="00F3691B" w:rsidRDefault="00377D31" w:rsidP="00377D31">
            <w:pPr>
              <w:autoSpaceDE w:val="0"/>
              <w:autoSpaceDN w:val="0"/>
              <w:adjustRightInd w:val="0"/>
              <w:rPr>
                <w:del w:id="1030" w:author="Hayes, Katherine" w:date="2020-09-18T09:45:00Z"/>
                <w:bCs/>
              </w:rPr>
            </w:pPr>
            <w:del w:id="1031" w:author="Hayes, Katherine" w:date="2020-09-18T09:45:00Z">
              <w:r w:rsidRPr="00F3691B">
                <w:rPr>
                  <w:bCs/>
                </w:rPr>
                <w:delText xml:space="preserve">Table 3. Direction and significance of effect sizes of topographic and soil attributes on regeneration of conifer and deciduous trees. Significance of effect indicated as follows: *** p </w:delText>
              </w:r>
              <w:r w:rsidRPr="00F3691B">
                <w:rPr>
                  <w:rFonts w:ascii="Symbol" w:eastAsia="Symbol" w:hAnsi="Symbol" w:cs="Symbol"/>
                  <w:bCs/>
                </w:rPr>
                <w:delText>£</w:delText>
              </w:r>
              <w:r w:rsidRPr="00F3691B">
                <w:rPr>
                  <w:bCs/>
                </w:rPr>
                <w:delText xml:space="preserve"> 0.001, ** p </w:delText>
              </w:r>
              <w:r w:rsidRPr="00F3691B">
                <w:rPr>
                  <w:rFonts w:ascii="Symbol" w:eastAsia="Symbol" w:hAnsi="Symbol" w:cs="Symbol"/>
                  <w:bCs/>
                </w:rPr>
                <w:delText>£</w:delText>
              </w:r>
              <w:r w:rsidRPr="00F3691B">
                <w:rPr>
                  <w:bCs/>
                </w:rPr>
                <w:delText xml:space="preserve"> 0.01, * p </w:delText>
              </w:r>
              <w:r w:rsidRPr="00F3691B">
                <w:rPr>
                  <w:rFonts w:ascii="Symbol" w:eastAsia="Symbol" w:hAnsi="Symbol" w:cs="Symbol"/>
                  <w:bCs/>
                </w:rPr>
                <w:delText>£</w:delText>
              </w:r>
              <w:r w:rsidRPr="00F3691B">
                <w:rPr>
                  <w:bCs/>
                </w:rPr>
                <w:delText xml:space="preserve"> 0.05. Stem densities represented by stems/ha, basal area by m2/ha.</w:delText>
              </w:r>
            </w:del>
          </w:p>
          <w:p w14:paraId="3E635E4B" w14:textId="77777777" w:rsidR="00377D31" w:rsidRPr="00F3691B" w:rsidRDefault="00377D31" w:rsidP="00377D31">
            <w:pPr>
              <w:autoSpaceDE w:val="0"/>
              <w:autoSpaceDN w:val="0"/>
              <w:adjustRightInd w:val="0"/>
              <w:rPr>
                <w:del w:id="1032" w:author="Hayes, Katherine" w:date="2020-09-18T09:45:00Z"/>
                <w:bCs/>
                <w:sz w:val="18"/>
              </w:rPr>
            </w:pPr>
          </w:p>
        </w:tc>
      </w:tr>
      <w:tr w:rsidR="00270A95" w:rsidRPr="00F3691B" w14:paraId="25E65073" w14:textId="77777777" w:rsidTr="00AC6FEA">
        <w:trPr>
          <w:trHeight w:val="307"/>
          <w:del w:id="1033" w:author="Hayes, Katherine" w:date="2020-09-18T09:45:00Z"/>
        </w:trPr>
        <w:tc>
          <w:tcPr>
            <w:tcW w:w="3055" w:type="dxa"/>
            <w:gridSpan w:val="2"/>
            <w:vMerge w:val="restart"/>
            <w:tcBorders>
              <w:top w:val="single" w:sz="4" w:space="0" w:color="000000" w:themeColor="text1"/>
              <w:bottom w:val="single" w:sz="4" w:space="0" w:color="000000" w:themeColor="text1"/>
            </w:tcBorders>
            <w:shd w:val="clear" w:color="auto" w:fill="auto"/>
          </w:tcPr>
          <w:p w14:paraId="7F8E7335" w14:textId="77777777" w:rsidR="00270A95" w:rsidRPr="00F3691B" w:rsidRDefault="00270A95" w:rsidP="005D2A4F">
            <w:pPr>
              <w:autoSpaceDE w:val="0"/>
              <w:autoSpaceDN w:val="0"/>
              <w:adjustRightInd w:val="0"/>
              <w:spacing w:line="360" w:lineRule="auto"/>
              <w:jc w:val="center"/>
              <w:rPr>
                <w:del w:id="1034" w:author="Hayes, Katherine" w:date="2020-09-18T09:45:00Z"/>
                <w:sz w:val="18"/>
              </w:rPr>
            </w:pPr>
          </w:p>
          <w:p w14:paraId="16E6A1C1" w14:textId="77777777" w:rsidR="00270A95" w:rsidRPr="00F3691B" w:rsidRDefault="00270A95" w:rsidP="005D2A4F">
            <w:pPr>
              <w:autoSpaceDE w:val="0"/>
              <w:autoSpaceDN w:val="0"/>
              <w:adjustRightInd w:val="0"/>
              <w:spacing w:line="360" w:lineRule="auto"/>
              <w:jc w:val="center"/>
              <w:rPr>
                <w:del w:id="1035" w:author="Hayes, Katherine" w:date="2020-09-18T09:45:00Z"/>
                <w:sz w:val="18"/>
              </w:rPr>
            </w:pPr>
            <w:del w:id="1036" w:author="Hayes, Katherine" w:date="2020-09-18T09:45:00Z">
              <w:r w:rsidRPr="00F3691B">
                <w:rPr>
                  <w:sz w:val="18"/>
                </w:rPr>
                <w:delText>Covariate</w:delText>
              </w:r>
            </w:del>
          </w:p>
        </w:tc>
        <w:tc>
          <w:tcPr>
            <w:tcW w:w="2520" w:type="dxa"/>
            <w:gridSpan w:val="2"/>
            <w:tcBorders>
              <w:top w:val="single" w:sz="4" w:space="0" w:color="000000" w:themeColor="text1"/>
              <w:bottom w:val="single" w:sz="4" w:space="0" w:color="000000" w:themeColor="text1"/>
            </w:tcBorders>
            <w:shd w:val="clear" w:color="auto" w:fill="auto"/>
          </w:tcPr>
          <w:p w14:paraId="28D8395D" w14:textId="77777777" w:rsidR="00270A95" w:rsidRPr="00F3691B" w:rsidRDefault="00270A95" w:rsidP="005D2A4F">
            <w:pPr>
              <w:autoSpaceDE w:val="0"/>
              <w:autoSpaceDN w:val="0"/>
              <w:adjustRightInd w:val="0"/>
              <w:spacing w:line="360" w:lineRule="auto"/>
              <w:jc w:val="center"/>
              <w:rPr>
                <w:del w:id="1037" w:author="Hayes, Katherine" w:date="2020-09-18T09:45:00Z"/>
                <w:bCs/>
                <w:sz w:val="18"/>
              </w:rPr>
            </w:pPr>
            <w:del w:id="1038" w:author="Hayes, Katherine" w:date="2020-09-18T09:45:00Z">
              <w:r w:rsidRPr="00F3691B">
                <w:rPr>
                  <w:bCs/>
                  <w:sz w:val="18"/>
                </w:rPr>
                <w:delText>Tree Density</w:delText>
              </w:r>
            </w:del>
          </w:p>
        </w:tc>
        <w:tc>
          <w:tcPr>
            <w:tcW w:w="3510" w:type="dxa"/>
            <w:gridSpan w:val="2"/>
            <w:tcBorders>
              <w:top w:val="single" w:sz="4" w:space="0" w:color="000000" w:themeColor="text1"/>
              <w:bottom w:val="single" w:sz="4" w:space="0" w:color="000000" w:themeColor="text1"/>
            </w:tcBorders>
            <w:shd w:val="clear" w:color="auto" w:fill="auto"/>
          </w:tcPr>
          <w:p w14:paraId="0A1D6CDF" w14:textId="77777777" w:rsidR="00270A95" w:rsidRPr="00F3691B" w:rsidRDefault="00270A95" w:rsidP="005D2A4F">
            <w:pPr>
              <w:autoSpaceDE w:val="0"/>
              <w:autoSpaceDN w:val="0"/>
              <w:adjustRightInd w:val="0"/>
              <w:spacing w:line="360" w:lineRule="auto"/>
              <w:jc w:val="center"/>
              <w:rPr>
                <w:del w:id="1039" w:author="Hayes, Katherine" w:date="2020-09-18T09:45:00Z"/>
                <w:bCs/>
                <w:sz w:val="18"/>
              </w:rPr>
            </w:pPr>
            <w:del w:id="1040" w:author="Hayes, Katherine" w:date="2020-09-18T09:45:00Z">
              <w:r w:rsidRPr="00F3691B">
                <w:rPr>
                  <w:bCs/>
                  <w:sz w:val="18"/>
                </w:rPr>
                <w:delText>Tree Basal Area</w:delText>
              </w:r>
            </w:del>
          </w:p>
        </w:tc>
      </w:tr>
      <w:tr w:rsidR="00270A95" w:rsidRPr="00F3691B" w14:paraId="3AEBD9C2" w14:textId="77777777" w:rsidTr="00AC6FEA">
        <w:trPr>
          <w:trHeight w:val="318"/>
          <w:del w:id="1041" w:author="Hayes, Katherine" w:date="2020-09-18T09:45:00Z"/>
        </w:trPr>
        <w:tc>
          <w:tcPr>
            <w:tcW w:w="3055" w:type="dxa"/>
            <w:gridSpan w:val="2"/>
            <w:vMerge/>
            <w:tcBorders>
              <w:top w:val="single" w:sz="4" w:space="0" w:color="000000" w:themeColor="text1"/>
              <w:bottom w:val="single" w:sz="4" w:space="0" w:color="000000" w:themeColor="text1"/>
            </w:tcBorders>
            <w:shd w:val="clear" w:color="auto" w:fill="auto"/>
          </w:tcPr>
          <w:p w14:paraId="0FA9106A" w14:textId="77777777" w:rsidR="00270A95" w:rsidRPr="00F3691B" w:rsidRDefault="00270A95" w:rsidP="005D2A4F">
            <w:pPr>
              <w:autoSpaceDE w:val="0"/>
              <w:autoSpaceDN w:val="0"/>
              <w:adjustRightInd w:val="0"/>
              <w:spacing w:line="360" w:lineRule="auto"/>
              <w:jc w:val="center"/>
              <w:rPr>
                <w:del w:id="1042" w:author="Hayes, Katherine" w:date="2020-09-18T09:45:00Z"/>
                <w:b/>
                <w:sz w:val="18"/>
              </w:rPr>
            </w:pPr>
          </w:p>
        </w:tc>
        <w:tc>
          <w:tcPr>
            <w:tcW w:w="1170" w:type="dxa"/>
            <w:tcBorders>
              <w:top w:val="single" w:sz="4" w:space="0" w:color="000000" w:themeColor="text1"/>
              <w:bottom w:val="single" w:sz="4" w:space="0" w:color="000000" w:themeColor="text1"/>
            </w:tcBorders>
            <w:shd w:val="clear" w:color="auto" w:fill="auto"/>
          </w:tcPr>
          <w:p w14:paraId="63E774AB" w14:textId="77777777" w:rsidR="00270A95" w:rsidRPr="00F3691B" w:rsidRDefault="00270A95" w:rsidP="005D2A4F">
            <w:pPr>
              <w:autoSpaceDE w:val="0"/>
              <w:autoSpaceDN w:val="0"/>
              <w:adjustRightInd w:val="0"/>
              <w:spacing w:line="360" w:lineRule="auto"/>
              <w:jc w:val="center"/>
              <w:rPr>
                <w:del w:id="1043" w:author="Hayes, Katherine" w:date="2020-09-18T09:45:00Z"/>
                <w:i/>
                <w:sz w:val="18"/>
              </w:rPr>
            </w:pPr>
            <w:del w:id="1044" w:author="Hayes, Katherine" w:date="2020-09-18T09:45:00Z">
              <w:r w:rsidRPr="00F3691B">
                <w:rPr>
                  <w:i/>
                  <w:sz w:val="18"/>
                </w:rPr>
                <w:delText>Conifer</w:delText>
              </w:r>
            </w:del>
          </w:p>
        </w:tc>
        <w:tc>
          <w:tcPr>
            <w:tcW w:w="1350" w:type="dxa"/>
            <w:tcBorders>
              <w:top w:val="single" w:sz="4" w:space="0" w:color="000000" w:themeColor="text1"/>
              <w:bottom w:val="single" w:sz="4" w:space="0" w:color="000000" w:themeColor="text1"/>
            </w:tcBorders>
            <w:shd w:val="clear" w:color="auto" w:fill="auto"/>
          </w:tcPr>
          <w:p w14:paraId="4173ACDF" w14:textId="77777777" w:rsidR="00270A95" w:rsidRPr="00F3691B" w:rsidRDefault="00270A95" w:rsidP="005D2A4F">
            <w:pPr>
              <w:autoSpaceDE w:val="0"/>
              <w:autoSpaceDN w:val="0"/>
              <w:adjustRightInd w:val="0"/>
              <w:spacing w:line="360" w:lineRule="auto"/>
              <w:jc w:val="center"/>
              <w:rPr>
                <w:del w:id="1045" w:author="Hayes, Katherine" w:date="2020-09-18T09:45:00Z"/>
                <w:i/>
                <w:sz w:val="18"/>
              </w:rPr>
            </w:pPr>
            <w:del w:id="1046" w:author="Hayes, Katherine" w:date="2020-09-18T09:45:00Z">
              <w:r w:rsidRPr="00F3691B">
                <w:rPr>
                  <w:i/>
                  <w:sz w:val="18"/>
                </w:rPr>
                <w:delText>Decid.</w:delText>
              </w:r>
            </w:del>
          </w:p>
        </w:tc>
        <w:tc>
          <w:tcPr>
            <w:tcW w:w="1890" w:type="dxa"/>
            <w:tcBorders>
              <w:top w:val="single" w:sz="4" w:space="0" w:color="000000" w:themeColor="text1"/>
              <w:bottom w:val="single" w:sz="4" w:space="0" w:color="000000" w:themeColor="text1"/>
            </w:tcBorders>
            <w:shd w:val="clear" w:color="auto" w:fill="auto"/>
          </w:tcPr>
          <w:p w14:paraId="0DBBBE4E" w14:textId="77777777" w:rsidR="00270A95" w:rsidRPr="00F3691B" w:rsidRDefault="00270A95" w:rsidP="005D2A4F">
            <w:pPr>
              <w:autoSpaceDE w:val="0"/>
              <w:autoSpaceDN w:val="0"/>
              <w:adjustRightInd w:val="0"/>
              <w:spacing w:line="360" w:lineRule="auto"/>
              <w:jc w:val="center"/>
              <w:rPr>
                <w:del w:id="1047" w:author="Hayes, Katherine" w:date="2020-09-18T09:45:00Z"/>
                <w:i/>
                <w:sz w:val="18"/>
              </w:rPr>
            </w:pPr>
            <w:del w:id="1048" w:author="Hayes, Katherine" w:date="2020-09-18T09:45:00Z">
              <w:r w:rsidRPr="00F3691B">
                <w:rPr>
                  <w:i/>
                  <w:sz w:val="18"/>
                </w:rPr>
                <w:delText>Conifer</w:delText>
              </w:r>
            </w:del>
          </w:p>
        </w:tc>
        <w:tc>
          <w:tcPr>
            <w:tcW w:w="1620" w:type="dxa"/>
            <w:tcBorders>
              <w:top w:val="single" w:sz="4" w:space="0" w:color="000000" w:themeColor="text1"/>
              <w:bottom w:val="single" w:sz="4" w:space="0" w:color="000000" w:themeColor="text1"/>
            </w:tcBorders>
            <w:shd w:val="clear" w:color="auto" w:fill="auto"/>
          </w:tcPr>
          <w:p w14:paraId="76808143" w14:textId="77777777" w:rsidR="00270A95" w:rsidRPr="00F3691B" w:rsidRDefault="00270A95" w:rsidP="005D2A4F">
            <w:pPr>
              <w:autoSpaceDE w:val="0"/>
              <w:autoSpaceDN w:val="0"/>
              <w:adjustRightInd w:val="0"/>
              <w:spacing w:line="360" w:lineRule="auto"/>
              <w:jc w:val="center"/>
              <w:rPr>
                <w:del w:id="1049" w:author="Hayes, Katherine" w:date="2020-09-18T09:45:00Z"/>
                <w:i/>
                <w:sz w:val="18"/>
              </w:rPr>
            </w:pPr>
            <w:del w:id="1050" w:author="Hayes, Katherine" w:date="2020-09-18T09:45:00Z">
              <w:r w:rsidRPr="00F3691B">
                <w:rPr>
                  <w:i/>
                  <w:sz w:val="18"/>
                </w:rPr>
                <w:delText>Decid.</w:delText>
              </w:r>
            </w:del>
          </w:p>
        </w:tc>
      </w:tr>
      <w:tr w:rsidR="00270A95" w:rsidRPr="00F3691B" w14:paraId="0F5AD751" w14:textId="77777777" w:rsidTr="00AC6FEA">
        <w:trPr>
          <w:trHeight w:val="307"/>
          <w:del w:id="1051" w:author="Hayes, Katherine" w:date="2020-09-18T09:45:00Z"/>
        </w:trPr>
        <w:tc>
          <w:tcPr>
            <w:tcW w:w="1435" w:type="dxa"/>
            <w:vMerge w:val="restart"/>
            <w:tcBorders>
              <w:top w:val="single" w:sz="4" w:space="0" w:color="000000" w:themeColor="text1"/>
            </w:tcBorders>
            <w:shd w:val="clear" w:color="auto" w:fill="auto"/>
          </w:tcPr>
          <w:p w14:paraId="050DA90B" w14:textId="77777777" w:rsidR="00270A95" w:rsidRPr="00F3691B" w:rsidRDefault="00270A95" w:rsidP="005D2A4F">
            <w:pPr>
              <w:autoSpaceDE w:val="0"/>
              <w:autoSpaceDN w:val="0"/>
              <w:adjustRightInd w:val="0"/>
              <w:spacing w:line="360" w:lineRule="auto"/>
              <w:rPr>
                <w:del w:id="1052" w:author="Hayes, Katherine" w:date="2020-09-18T09:45:00Z"/>
                <w:bCs/>
                <w:sz w:val="18"/>
              </w:rPr>
            </w:pPr>
            <w:del w:id="1053" w:author="Hayes, Katherine" w:date="2020-09-18T09:45:00Z">
              <w:r w:rsidRPr="00F3691B">
                <w:rPr>
                  <w:bCs/>
                  <w:sz w:val="18"/>
                </w:rPr>
                <w:delText>Topographic Attrib.</w:delText>
              </w:r>
            </w:del>
          </w:p>
        </w:tc>
        <w:tc>
          <w:tcPr>
            <w:tcW w:w="1620" w:type="dxa"/>
            <w:tcBorders>
              <w:top w:val="single" w:sz="4" w:space="0" w:color="000000" w:themeColor="text1"/>
            </w:tcBorders>
            <w:shd w:val="clear" w:color="auto" w:fill="auto"/>
          </w:tcPr>
          <w:p w14:paraId="781ABBFF" w14:textId="77777777" w:rsidR="00270A95" w:rsidRPr="00F3691B" w:rsidRDefault="00270A95" w:rsidP="005D2A4F">
            <w:pPr>
              <w:autoSpaceDE w:val="0"/>
              <w:autoSpaceDN w:val="0"/>
              <w:adjustRightInd w:val="0"/>
              <w:spacing w:line="360" w:lineRule="auto"/>
              <w:jc w:val="right"/>
              <w:rPr>
                <w:del w:id="1054" w:author="Hayes, Katherine" w:date="2020-09-18T09:45:00Z"/>
                <w:sz w:val="18"/>
              </w:rPr>
            </w:pPr>
            <w:del w:id="1055" w:author="Hayes, Katherine" w:date="2020-09-18T09:45:00Z">
              <w:r w:rsidRPr="00F3691B">
                <w:rPr>
                  <w:sz w:val="18"/>
                </w:rPr>
                <w:delText>Slope</w:delText>
              </w:r>
            </w:del>
          </w:p>
        </w:tc>
        <w:tc>
          <w:tcPr>
            <w:tcW w:w="1170" w:type="dxa"/>
            <w:tcBorders>
              <w:top w:val="single" w:sz="4" w:space="0" w:color="000000" w:themeColor="text1"/>
            </w:tcBorders>
            <w:shd w:val="clear" w:color="auto" w:fill="auto"/>
          </w:tcPr>
          <w:p w14:paraId="34AB1DE6" w14:textId="77777777" w:rsidR="00270A95" w:rsidRPr="00F3691B" w:rsidRDefault="00270A95" w:rsidP="005D2A4F">
            <w:pPr>
              <w:autoSpaceDE w:val="0"/>
              <w:autoSpaceDN w:val="0"/>
              <w:adjustRightInd w:val="0"/>
              <w:spacing w:line="360" w:lineRule="auto"/>
              <w:jc w:val="center"/>
              <w:rPr>
                <w:del w:id="1056" w:author="Hayes, Katherine" w:date="2020-09-18T09:45:00Z"/>
                <w:sz w:val="18"/>
              </w:rPr>
            </w:pPr>
          </w:p>
        </w:tc>
        <w:tc>
          <w:tcPr>
            <w:tcW w:w="1350" w:type="dxa"/>
            <w:tcBorders>
              <w:top w:val="single" w:sz="4" w:space="0" w:color="000000" w:themeColor="text1"/>
            </w:tcBorders>
            <w:shd w:val="clear" w:color="auto" w:fill="auto"/>
          </w:tcPr>
          <w:p w14:paraId="23A6C890" w14:textId="77777777" w:rsidR="00270A95" w:rsidRPr="00F3691B" w:rsidRDefault="00270A95" w:rsidP="005D2A4F">
            <w:pPr>
              <w:autoSpaceDE w:val="0"/>
              <w:autoSpaceDN w:val="0"/>
              <w:adjustRightInd w:val="0"/>
              <w:spacing w:line="360" w:lineRule="auto"/>
              <w:jc w:val="center"/>
              <w:rPr>
                <w:del w:id="1057" w:author="Hayes, Katherine" w:date="2020-09-18T09:45:00Z"/>
                <w:sz w:val="18"/>
              </w:rPr>
            </w:pPr>
            <w:del w:id="1058" w:author="Hayes, Katherine" w:date="2020-09-18T09:45:00Z">
              <w:r w:rsidRPr="00F3691B">
                <w:rPr>
                  <w:sz w:val="18"/>
                </w:rPr>
                <w:delText>+ 484.77 ***</w:delText>
              </w:r>
            </w:del>
          </w:p>
        </w:tc>
        <w:tc>
          <w:tcPr>
            <w:tcW w:w="1890" w:type="dxa"/>
            <w:tcBorders>
              <w:top w:val="single" w:sz="4" w:space="0" w:color="000000" w:themeColor="text1"/>
            </w:tcBorders>
            <w:shd w:val="clear" w:color="auto" w:fill="auto"/>
          </w:tcPr>
          <w:p w14:paraId="50690524" w14:textId="77777777" w:rsidR="00270A95" w:rsidRPr="00F3691B" w:rsidRDefault="00270A95" w:rsidP="005D2A4F">
            <w:pPr>
              <w:autoSpaceDE w:val="0"/>
              <w:autoSpaceDN w:val="0"/>
              <w:adjustRightInd w:val="0"/>
              <w:spacing w:line="360" w:lineRule="auto"/>
              <w:jc w:val="center"/>
              <w:rPr>
                <w:del w:id="1059" w:author="Hayes, Katherine" w:date="2020-09-18T09:45:00Z"/>
                <w:sz w:val="18"/>
              </w:rPr>
            </w:pPr>
            <w:del w:id="1060" w:author="Hayes, Katherine" w:date="2020-09-18T09:45:00Z">
              <w:r w:rsidRPr="00F3691B">
                <w:rPr>
                  <w:sz w:val="18"/>
                </w:rPr>
                <w:delText xml:space="preserve">+ </w:delText>
              </w:r>
              <w:r w:rsidR="00E66559" w:rsidRPr="00F3691B">
                <w:rPr>
                  <w:sz w:val="18"/>
                </w:rPr>
                <w:delText>0.03</w:delText>
              </w:r>
            </w:del>
          </w:p>
        </w:tc>
        <w:tc>
          <w:tcPr>
            <w:tcW w:w="1620" w:type="dxa"/>
            <w:tcBorders>
              <w:top w:val="single" w:sz="4" w:space="0" w:color="000000" w:themeColor="text1"/>
            </w:tcBorders>
            <w:shd w:val="clear" w:color="auto" w:fill="auto"/>
          </w:tcPr>
          <w:p w14:paraId="67F72532" w14:textId="77777777" w:rsidR="00270A95" w:rsidRPr="00F3691B" w:rsidRDefault="0043087B" w:rsidP="005D2A4F">
            <w:pPr>
              <w:autoSpaceDE w:val="0"/>
              <w:autoSpaceDN w:val="0"/>
              <w:adjustRightInd w:val="0"/>
              <w:spacing w:line="360" w:lineRule="auto"/>
              <w:jc w:val="center"/>
              <w:rPr>
                <w:del w:id="1061" w:author="Hayes, Katherine" w:date="2020-09-18T09:45:00Z"/>
                <w:sz w:val="18"/>
              </w:rPr>
            </w:pPr>
            <w:del w:id="1062" w:author="Hayes, Katherine" w:date="2020-09-18T09:45:00Z">
              <w:r w:rsidRPr="00F3691B">
                <w:rPr>
                  <w:sz w:val="18"/>
                </w:rPr>
                <w:delText>-0.44</w:delText>
              </w:r>
            </w:del>
          </w:p>
        </w:tc>
      </w:tr>
      <w:tr w:rsidR="00270A95" w:rsidRPr="00F3691B" w14:paraId="4A9BFDCD" w14:textId="77777777" w:rsidTr="00AC6FEA">
        <w:trPr>
          <w:trHeight w:val="307"/>
          <w:del w:id="1063" w:author="Hayes, Katherine" w:date="2020-09-18T09:45:00Z"/>
        </w:trPr>
        <w:tc>
          <w:tcPr>
            <w:tcW w:w="1435" w:type="dxa"/>
            <w:vMerge/>
            <w:tcBorders>
              <w:bottom w:val="single" w:sz="4" w:space="0" w:color="000000" w:themeColor="text1"/>
            </w:tcBorders>
            <w:shd w:val="clear" w:color="auto" w:fill="auto"/>
          </w:tcPr>
          <w:p w14:paraId="2B030456" w14:textId="77777777" w:rsidR="00270A95" w:rsidRPr="00F3691B" w:rsidRDefault="00270A95" w:rsidP="005D2A4F">
            <w:pPr>
              <w:autoSpaceDE w:val="0"/>
              <w:autoSpaceDN w:val="0"/>
              <w:adjustRightInd w:val="0"/>
              <w:spacing w:line="360" w:lineRule="auto"/>
              <w:jc w:val="right"/>
              <w:rPr>
                <w:del w:id="1064" w:author="Hayes, Katherine" w:date="2020-09-18T09:45:00Z"/>
                <w:bCs/>
                <w:sz w:val="18"/>
              </w:rPr>
            </w:pPr>
          </w:p>
        </w:tc>
        <w:tc>
          <w:tcPr>
            <w:tcW w:w="1620" w:type="dxa"/>
            <w:tcBorders>
              <w:bottom w:val="single" w:sz="4" w:space="0" w:color="000000" w:themeColor="text1"/>
            </w:tcBorders>
            <w:shd w:val="clear" w:color="auto" w:fill="auto"/>
          </w:tcPr>
          <w:p w14:paraId="2DCA1CC7" w14:textId="77777777" w:rsidR="00270A95" w:rsidRPr="00F3691B" w:rsidRDefault="00270A95" w:rsidP="005D2A4F">
            <w:pPr>
              <w:autoSpaceDE w:val="0"/>
              <w:autoSpaceDN w:val="0"/>
              <w:adjustRightInd w:val="0"/>
              <w:spacing w:line="360" w:lineRule="auto"/>
              <w:jc w:val="right"/>
              <w:rPr>
                <w:del w:id="1065" w:author="Hayes, Katherine" w:date="2020-09-18T09:45:00Z"/>
                <w:sz w:val="18"/>
              </w:rPr>
            </w:pPr>
            <w:del w:id="1066" w:author="Hayes, Katherine" w:date="2020-09-18T09:45:00Z">
              <w:r w:rsidRPr="00F3691B">
                <w:rPr>
                  <w:sz w:val="18"/>
                </w:rPr>
                <w:delText>Solar Radiation</w:delText>
              </w:r>
            </w:del>
          </w:p>
        </w:tc>
        <w:tc>
          <w:tcPr>
            <w:tcW w:w="1170" w:type="dxa"/>
            <w:shd w:val="clear" w:color="auto" w:fill="auto"/>
          </w:tcPr>
          <w:p w14:paraId="3DBEC759" w14:textId="77777777" w:rsidR="00270A95" w:rsidRPr="00F3691B" w:rsidRDefault="00270A95" w:rsidP="005D2A4F">
            <w:pPr>
              <w:autoSpaceDE w:val="0"/>
              <w:autoSpaceDN w:val="0"/>
              <w:adjustRightInd w:val="0"/>
              <w:spacing w:line="360" w:lineRule="auto"/>
              <w:jc w:val="center"/>
              <w:rPr>
                <w:del w:id="1067" w:author="Hayes, Katherine" w:date="2020-09-18T09:45:00Z"/>
                <w:sz w:val="18"/>
              </w:rPr>
            </w:pPr>
          </w:p>
        </w:tc>
        <w:tc>
          <w:tcPr>
            <w:tcW w:w="1350" w:type="dxa"/>
            <w:shd w:val="clear" w:color="auto" w:fill="auto"/>
          </w:tcPr>
          <w:p w14:paraId="5AF27EFE" w14:textId="77777777" w:rsidR="00270A95" w:rsidRPr="00F3691B" w:rsidRDefault="00270A95" w:rsidP="005D2A4F">
            <w:pPr>
              <w:autoSpaceDE w:val="0"/>
              <w:autoSpaceDN w:val="0"/>
              <w:adjustRightInd w:val="0"/>
              <w:spacing w:line="360" w:lineRule="auto"/>
              <w:rPr>
                <w:del w:id="1068" w:author="Hayes, Katherine" w:date="2020-09-18T09:45:00Z"/>
                <w:sz w:val="18"/>
              </w:rPr>
            </w:pPr>
          </w:p>
        </w:tc>
        <w:tc>
          <w:tcPr>
            <w:tcW w:w="1890" w:type="dxa"/>
            <w:shd w:val="clear" w:color="auto" w:fill="auto"/>
          </w:tcPr>
          <w:p w14:paraId="23FEB210" w14:textId="77777777" w:rsidR="00270A95" w:rsidRPr="00F3691B" w:rsidRDefault="00270A95" w:rsidP="005D2A4F">
            <w:pPr>
              <w:autoSpaceDE w:val="0"/>
              <w:autoSpaceDN w:val="0"/>
              <w:adjustRightInd w:val="0"/>
              <w:spacing w:line="360" w:lineRule="auto"/>
              <w:jc w:val="center"/>
              <w:rPr>
                <w:del w:id="1069" w:author="Hayes, Katherine" w:date="2020-09-18T09:45:00Z"/>
                <w:sz w:val="18"/>
              </w:rPr>
            </w:pPr>
            <w:del w:id="1070" w:author="Hayes, Katherine" w:date="2020-09-18T09:45:00Z">
              <w:r w:rsidRPr="00F3691B">
                <w:rPr>
                  <w:sz w:val="18"/>
                </w:rPr>
                <w:delText xml:space="preserve">+ </w:delText>
              </w:r>
              <w:r w:rsidR="00E66559" w:rsidRPr="00F3691B">
                <w:rPr>
                  <w:sz w:val="18"/>
                </w:rPr>
                <w:delText>0.01</w:delText>
              </w:r>
            </w:del>
          </w:p>
        </w:tc>
        <w:tc>
          <w:tcPr>
            <w:tcW w:w="1620" w:type="dxa"/>
            <w:shd w:val="clear" w:color="auto" w:fill="auto"/>
          </w:tcPr>
          <w:p w14:paraId="7D01D6D7" w14:textId="77777777" w:rsidR="00270A95" w:rsidRPr="00F3691B" w:rsidRDefault="00270A95" w:rsidP="005D2A4F">
            <w:pPr>
              <w:autoSpaceDE w:val="0"/>
              <w:autoSpaceDN w:val="0"/>
              <w:adjustRightInd w:val="0"/>
              <w:spacing w:line="360" w:lineRule="auto"/>
              <w:jc w:val="center"/>
              <w:rPr>
                <w:del w:id="1071" w:author="Hayes, Katherine" w:date="2020-09-18T09:45:00Z"/>
                <w:sz w:val="18"/>
              </w:rPr>
            </w:pPr>
          </w:p>
        </w:tc>
      </w:tr>
      <w:tr w:rsidR="00270A95" w:rsidRPr="00F3691B" w14:paraId="38BE5F8E" w14:textId="77777777" w:rsidTr="00AC6FEA">
        <w:trPr>
          <w:trHeight w:val="307"/>
          <w:del w:id="1072" w:author="Hayes, Katherine" w:date="2020-09-18T09:45:00Z"/>
        </w:trPr>
        <w:tc>
          <w:tcPr>
            <w:tcW w:w="1435" w:type="dxa"/>
            <w:vMerge w:val="restart"/>
            <w:tcBorders>
              <w:top w:val="single" w:sz="4" w:space="0" w:color="000000" w:themeColor="text1"/>
            </w:tcBorders>
            <w:shd w:val="clear" w:color="auto" w:fill="auto"/>
          </w:tcPr>
          <w:p w14:paraId="5D647983" w14:textId="77777777" w:rsidR="00270A95" w:rsidRPr="00F3691B" w:rsidRDefault="00270A95" w:rsidP="005D2A4F">
            <w:pPr>
              <w:autoSpaceDE w:val="0"/>
              <w:autoSpaceDN w:val="0"/>
              <w:adjustRightInd w:val="0"/>
              <w:spacing w:line="360" w:lineRule="auto"/>
              <w:rPr>
                <w:del w:id="1073" w:author="Hayes, Katherine" w:date="2020-09-18T09:45:00Z"/>
                <w:bCs/>
                <w:sz w:val="18"/>
              </w:rPr>
            </w:pPr>
            <w:del w:id="1074" w:author="Hayes, Katherine" w:date="2020-09-18T09:45:00Z">
              <w:r w:rsidRPr="00F3691B">
                <w:rPr>
                  <w:bCs/>
                  <w:sz w:val="18"/>
                </w:rPr>
                <w:delText>Soil Attrib.</w:delText>
              </w:r>
            </w:del>
          </w:p>
        </w:tc>
        <w:tc>
          <w:tcPr>
            <w:tcW w:w="1620" w:type="dxa"/>
            <w:tcBorders>
              <w:top w:val="single" w:sz="4" w:space="0" w:color="000000" w:themeColor="text1"/>
            </w:tcBorders>
            <w:shd w:val="clear" w:color="auto" w:fill="auto"/>
          </w:tcPr>
          <w:p w14:paraId="729680D6" w14:textId="77777777" w:rsidR="00270A95" w:rsidRPr="00F3691B" w:rsidRDefault="00270A95" w:rsidP="005D2A4F">
            <w:pPr>
              <w:autoSpaceDE w:val="0"/>
              <w:autoSpaceDN w:val="0"/>
              <w:adjustRightInd w:val="0"/>
              <w:spacing w:line="360" w:lineRule="auto"/>
              <w:jc w:val="right"/>
              <w:rPr>
                <w:del w:id="1075" w:author="Hayes, Katherine" w:date="2020-09-18T09:45:00Z"/>
                <w:sz w:val="18"/>
              </w:rPr>
            </w:pPr>
            <w:del w:id="1076" w:author="Hayes, Katherine" w:date="2020-09-18T09:45:00Z">
              <w:r w:rsidRPr="00F3691B">
                <w:rPr>
                  <w:sz w:val="18"/>
                </w:rPr>
                <w:delText xml:space="preserve">Av. OL Depth </w:delText>
              </w:r>
            </w:del>
          </w:p>
        </w:tc>
        <w:tc>
          <w:tcPr>
            <w:tcW w:w="1170" w:type="dxa"/>
            <w:shd w:val="clear" w:color="auto" w:fill="auto"/>
          </w:tcPr>
          <w:p w14:paraId="12D98150" w14:textId="77777777" w:rsidR="00270A95" w:rsidRPr="00F3691B" w:rsidRDefault="00270A95" w:rsidP="005D2A4F">
            <w:pPr>
              <w:autoSpaceDE w:val="0"/>
              <w:autoSpaceDN w:val="0"/>
              <w:adjustRightInd w:val="0"/>
              <w:spacing w:line="360" w:lineRule="auto"/>
              <w:jc w:val="center"/>
              <w:rPr>
                <w:del w:id="1077" w:author="Hayes, Katherine" w:date="2020-09-18T09:45:00Z"/>
                <w:sz w:val="18"/>
              </w:rPr>
            </w:pPr>
            <w:del w:id="1078" w:author="Hayes, Katherine" w:date="2020-09-18T09:45:00Z">
              <w:r w:rsidRPr="00F3691B">
                <w:rPr>
                  <w:sz w:val="18"/>
                </w:rPr>
                <w:delText>- 11.82 *</w:delText>
              </w:r>
            </w:del>
          </w:p>
        </w:tc>
        <w:tc>
          <w:tcPr>
            <w:tcW w:w="1350" w:type="dxa"/>
            <w:shd w:val="clear" w:color="auto" w:fill="auto"/>
          </w:tcPr>
          <w:p w14:paraId="3D429F5F" w14:textId="77777777" w:rsidR="00270A95" w:rsidRPr="00F3691B" w:rsidRDefault="00270A95" w:rsidP="005D2A4F">
            <w:pPr>
              <w:autoSpaceDE w:val="0"/>
              <w:autoSpaceDN w:val="0"/>
              <w:adjustRightInd w:val="0"/>
              <w:spacing w:line="360" w:lineRule="auto"/>
              <w:jc w:val="center"/>
              <w:rPr>
                <w:del w:id="1079" w:author="Hayes, Katherine" w:date="2020-09-18T09:45:00Z"/>
                <w:sz w:val="18"/>
              </w:rPr>
            </w:pPr>
            <w:del w:id="1080" w:author="Hayes, Katherine" w:date="2020-09-18T09:45:00Z">
              <w:r w:rsidRPr="00F3691B">
                <w:rPr>
                  <w:sz w:val="18"/>
                </w:rPr>
                <w:delText>- 349.84 *</w:delText>
              </w:r>
            </w:del>
          </w:p>
        </w:tc>
        <w:tc>
          <w:tcPr>
            <w:tcW w:w="1890" w:type="dxa"/>
            <w:shd w:val="clear" w:color="auto" w:fill="auto"/>
          </w:tcPr>
          <w:p w14:paraId="3FE8DA07" w14:textId="77777777" w:rsidR="00270A95" w:rsidRPr="00F3691B" w:rsidRDefault="00270A95" w:rsidP="005D2A4F">
            <w:pPr>
              <w:autoSpaceDE w:val="0"/>
              <w:autoSpaceDN w:val="0"/>
              <w:adjustRightInd w:val="0"/>
              <w:spacing w:line="360" w:lineRule="auto"/>
              <w:jc w:val="center"/>
              <w:rPr>
                <w:del w:id="1081" w:author="Hayes, Katherine" w:date="2020-09-18T09:45:00Z"/>
                <w:sz w:val="18"/>
              </w:rPr>
            </w:pPr>
            <w:del w:id="1082" w:author="Hayes, Katherine" w:date="2020-09-18T09:45:00Z">
              <w:r w:rsidRPr="00F3691B">
                <w:rPr>
                  <w:sz w:val="18"/>
                </w:rPr>
                <w:delText xml:space="preserve">- </w:delText>
              </w:r>
              <w:r w:rsidR="00E66559" w:rsidRPr="00F3691B">
                <w:rPr>
                  <w:sz w:val="18"/>
                </w:rPr>
                <w:delText>0.00</w:delText>
              </w:r>
            </w:del>
          </w:p>
        </w:tc>
        <w:tc>
          <w:tcPr>
            <w:tcW w:w="1620" w:type="dxa"/>
            <w:shd w:val="clear" w:color="auto" w:fill="auto"/>
          </w:tcPr>
          <w:p w14:paraId="63010234" w14:textId="77777777" w:rsidR="00270A95" w:rsidRPr="00F3691B" w:rsidRDefault="0043087B" w:rsidP="005D2A4F">
            <w:pPr>
              <w:autoSpaceDE w:val="0"/>
              <w:autoSpaceDN w:val="0"/>
              <w:adjustRightInd w:val="0"/>
              <w:spacing w:line="360" w:lineRule="auto"/>
              <w:jc w:val="center"/>
              <w:rPr>
                <w:del w:id="1083" w:author="Hayes, Katherine" w:date="2020-09-18T09:45:00Z"/>
                <w:sz w:val="18"/>
              </w:rPr>
            </w:pPr>
            <w:del w:id="1084" w:author="Hayes, Katherine" w:date="2020-09-18T09:45:00Z">
              <w:r w:rsidRPr="00F3691B">
                <w:rPr>
                  <w:sz w:val="18"/>
                </w:rPr>
                <w:delText>-0.36*</w:delText>
              </w:r>
            </w:del>
          </w:p>
        </w:tc>
      </w:tr>
      <w:tr w:rsidR="00270A95" w:rsidRPr="00F3691B" w14:paraId="6A2E941D" w14:textId="77777777" w:rsidTr="00AC6FEA">
        <w:trPr>
          <w:trHeight w:val="341"/>
          <w:del w:id="1085" w:author="Hayes, Katherine" w:date="2020-09-18T09:45:00Z"/>
        </w:trPr>
        <w:tc>
          <w:tcPr>
            <w:tcW w:w="1435" w:type="dxa"/>
            <w:vMerge/>
            <w:shd w:val="clear" w:color="auto" w:fill="auto"/>
          </w:tcPr>
          <w:p w14:paraId="7A649C2E" w14:textId="77777777" w:rsidR="00270A95" w:rsidRPr="00F3691B" w:rsidRDefault="00270A95" w:rsidP="005D2A4F">
            <w:pPr>
              <w:autoSpaceDE w:val="0"/>
              <w:autoSpaceDN w:val="0"/>
              <w:adjustRightInd w:val="0"/>
              <w:spacing w:line="360" w:lineRule="auto"/>
              <w:jc w:val="right"/>
              <w:rPr>
                <w:del w:id="1086" w:author="Hayes, Katherine" w:date="2020-09-18T09:45:00Z"/>
                <w:sz w:val="18"/>
              </w:rPr>
            </w:pPr>
          </w:p>
        </w:tc>
        <w:tc>
          <w:tcPr>
            <w:tcW w:w="1620" w:type="dxa"/>
            <w:shd w:val="clear" w:color="auto" w:fill="auto"/>
          </w:tcPr>
          <w:p w14:paraId="00C88980" w14:textId="77777777" w:rsidR="00270A95" w:rsidRPr="00F3691B" w:rsidRDefault="00270A95" w:rsidP="005D2A4F">
            <w:pPr>
              <w:autoSpaceDE w:val="0"/>
              <w:autoSpaceDN w:val="0"/>
              <w:adjustRightInd w:val="0"/>
              <w:spacing w:line="360" w:lineRule="auto"/>
              <w:jc w:val="right"/>
              <w:rPr>
                <w:del w:id="1087" w:author="Hayes, Katherine" w:date="2020-09-18T09:45:00Z"/>
                <w:sz w:val="18"/>
              </w:rPr>
            </w:pPr>
            <w:del w:id="1088" w:author="Hayes, Katherine" w:date="2020-09-18T09:45:00Z">
              <w:r w:rsidRPr="00F3691B">
                <w:rPr>
                  <w:sz w:val="18"/>
                </w:rPr>
                <w:delText>Av. Exp. Min. Soil</w:delText>
              </w:r>
            </w:del>
          </w:p>
        </w:tc>
        <w:tc>
          <w:tcPr>
            <w:tcW w:w="1170" w:type="dxa"/>
            <w:shd w:val="clear" w:color="auto" w:fill="auto"/>
          </w:tcPr>
          <w:p w14:paraId="284F9F7C" w14:textId="77777777" w:rsidR="00270A95" w:rsidRPr="00F3691B" w:rsidRDefault="00270A95" w:rsidP="005D2A4F">
            <w:pPr>
              <w:autoSpaceDE w:val="0"/>
              <w:autoSpaceDN w:val="0"/>
              <w:adjustRightInd w:val="0"/>
              <w:spacing w:line="360" w:lineRule="auto"/>
              <w:jc w:val="center"/>
              <w:rPr>
                <w:del w:id="1089" w:author="Hayes, Katherine" w:date="2020-09-18T09:45:00Z"/>
                <w:sz w:val="18"/>
              </w:rPr>
            </w:pPr>
            <w:del w:id="1090" w:author="Hayes, Katherine" w:date="2020-09-18T09:45:00Z">
              <w:r w:rsidRPr="00F3691B">
                <w:rPr>
                  <w:sz w:val="18"/>
                </w:rPr>
                <w:delText>-5.09</w:delText>
              </w:r>
            </w:del>
          </w:p>
        </w:tc>
        <w:tc>
          <w:tcPr>
            <w:tcW w:w="1350" w:type="dxa"/>
            <w:shd w:val="clear" w:color="auto" w:fill="auto"/>
          </w:tcPr>
          <w:p w14:paraId="11A6236E" w14:textId="77777777" w:rsidR="00270A95" w:rsidRPr="00F3691B" w:rsidRDefault="00270A95" w:rsidP="005D2A4F">
            <w:pPr>
              <w:autoSpaceDE w:val="0"/>
              <w:autoSpaceDN w:val="0"/>
              <w:adjustRightInd w:val="0"/>
              <w:spacing w:line="360" w:lineRule="auto"/>
              <w:jc w:val="center"/>
              <w:rPr>
                <w:del w:id="1091" w:author="Hayes, Katherine" w:date="2020-09-18T09:45:00Z"/>
                <w:sz w:val="18"/>
              </w:rPr>
            </w:pPr>
            <w:del w:id="1092" w:author="Hayes, Katherine" w:date="2020-09-18T09:45:00Z">
              <w:r w:rsidRPr="00F3691B">
                <w:rPr>
                  <w:sz w:val="18"/>
                </w:rPr>
                <w:delText>- 340.08 ***</w:delText>
              </w:r>
            </w:del>
          </w:p>
        </w:tc>
        <w:tc>
          <w:tcPr>
            <w:tcW w:w="1890" w:type="dxa"/>
            <w:shd w:val="clear" w:color="auto" w:fill="auto"/>
          </w:tcPr>
          <w:p w14:paraId="2DA9E799" w14:textId="77777777" w:rsidR="00270A95" w:rsidRPr="00F3691B" w:rsidRDefault="00E66559" w:rsidP="005D2A4F">
            <w:pPr>
              <w:autoSpaceDE w:val="0"/>
              <w:autoSpaceDN w:val="0"/>
              <w:adjustRightInd w:val="0"/>
              <w:spacing w:line="360" w:lineRule="auto"/>
              <w:jc w:val="center"/>
              <w:rPr>
                <w:del w:id="1093" w:author="Hayes, Katherine" w:date="2020-09-18T09:45:00Z"/>
                <w:sz w:val="18"/>
              </w:rPr>
            </w:pPr>
            <w:del w:id="1094" w:author="Hayes, Katherine" w:date="2020-09-18T09:45:00Z">
              <w:r w:rsidRPr="00F3691B">
                <w:rPr>
                  <w:sz w:val="18"/>
                </w:rPr>
                <w:delText>-0.01</w:delText>
              </w:r>
            </w:del>
          </w:p>
        </w:tc>
        <w:tc>
          <w:tcPr>
            <w:tcW w:w="1620" w:type="dxa"/>
            <w:shd w:val="clear" w:color="auto" w:fill="auto"/>
          </w:tcPr>
          <w:p w14:paraId="6A26B65A" w14:textId="77777777" w:rsidR="00270A95" w:rsidRPr="00F3691B" w:rsidRDefault="0043087B" w:rsidP="005D2A4F">
            <w:pPr>
              <w:autoSpaceDE w:val="0"/>
              <w:autoSpaceDN w:val="0"/>
              <w:adjustRightInd w:val="0"/>
              <w:spacing w:line="360" w:lineRule="auto"/>
              <w:jc w:val="center"/>
              <w:rPr>
                <w:del w:id="1095" w:author="Hayes, Katherine" w:date="2020-09-18T09:45:00Z"/>
                <w:sz w:val="18"/>
              </w:rPr>
            </w:pPr>
            <w:del w:id="1096" w:author="Hayes, Katherine" w:date="2020-09-18T09:45:00Z">
              <w:r w:rsidRPr="00F3691B">
                <w:rPr>
                  <w:sz w:val="18"/>
                </w:rPr>
                <w:delText>0.5**</w:delText>
              </w:r>
            </w:del>
          </w:p>
        </w:tc>
      </w:tr>
    </w:tbl>
    <w:p w14:paraId="5BEF3781" w14:textId="17F516F9" w:rsidR="005D2A4F" w:rsidRPr="00284A7C" w:rsidRDefault="005D2A4F">
      <w:pPr>
        <w:suppressLineNumbers/>
        <w:rPr>
          <w:rStyle w:val="Heading3Char"/>
          <w:rFonts w:cs="Times New Roman"/>
          <w:b w:val="0"/>
          <w:bCs/>
        </w:rPr>
      </w:pPr>
      <w:del w:id="1097" w:author="Hayes, Katherine" w:date="2020-09-18T09:45:00Z">
        <w:r w:rsidRPr="00F3691B">
          <w:rPr>
            <w:rStyle w:val="Heading3Char"/>
            <w:rFonts w:cs="Times New Roman"/>
            <w:b w:val="0"/>
            <w:bCs/>
          </w:rPr>
          <w:lastRenderedPageBreak/>
          <w:br w:type="page"/>
        </w:r>
      </w:del>
    </w:p>
    <w:p w14:paraId="17F623CD" w14:textId="0E36EB28" w:rsidR="00270A95" w:rsidRPr="00284A7C" w:rsidRDefault="00270A95" w:rsidP="00B639DF">
      <w:pPr>
        <w:autoSpaceDE w:val="0"/>
        <w:autoSpaceDN w:val="0"/>
        <w:adjustRightInd w:val="0"/>
        <w:spacing w:line="480" w:lineRule="auto"/>
        <w:rPr>
          <w:color w:val="000000" w:themeColor="text1"/>
        </w:rPr>
      </w:pPr>
      <w:r w:rsidRPr="00284A7C">
        <w:rPr>
          <w:rStyle w:val="Heading3Char"/>
          <w:rFonts w:cs="Times New Roman"/>
          <w:b w:val="0"/>
          <w:bCs/>
        </w:rPr>
        <w:t>Figure 1.</w:t>
      </w:r>
      <w:r w:rsidRPr="00284A7C">
        <w:rPr>
          <w:b/>
          <w:color w:val="000000" w:themeColor="text1"/>
          <w:sz w:val="20"/>
        </w:rPr>
        <w:t xml:space="preserve"> </w:t>
      </w:r>
      <w:r w:rsidR="00121729" w:rsidRPr="00284A7C">
        <w:rPr>
          <w:bCs/>
          <w:color w:val="000000" w:themeColor="text1"/>
        </w:rPr>
        <w:t>Sampled</w:t>
      </w:r>
      <w:r w:rsidRPr="00284A7C">
        <w:rPr>
          <w:bCs/>
          <w:color w:val="000000" w:themeColor="text1"/>
        </w:rPr>
        <w:t xml:space="preserve"> wildfires and field site locations within Interior Alaska. Fire perimeters displayed in color and marked with year of fire. Highways marked with black line (Dalton highway in the Upland site, Steese Highway in the Lowland). Coordinates included are approximate.</w:t>
      </w:r>
    </w:p>
    <w:p w14:paraId="3B3AC2E2" w14:textId="7A354DBA" w:rsidR="00387F6C" w:rsidRPr="00284A7C" w:rsidRDefault="00270A95" w:rsidP="00387F6C">
      <w:pPr>
        <w:autoSpaceDE w:val="0"/>
        <w:autoSpaceDN w:val="0"/>
        <w:adjustRightInd w:val="0"/>
        <w:spacing w:line="480" w:lineRule="auto"/>
        <w:rPr>
          <w:bCs/>
          <w:color w:val="000000" w:themeColor="text1"/>
          <w:szCs w:val="32"/>
        </w:rPr>
      </w:pPr>
      <w:r w:rsidRPr="00284A7C">
        <w:rPr>
          <w:rStyle w:val="Heading3Char"/>
          <w:rFonts w:cs="Times New Roman"/>
          <w:b w:val="0"/>
          <w:bCs/>
        </w:rPr>
        <w:t>Figure 2.</w:t>
      </w:r>
      <w:r w:rsidRPr="00284A7C">
        <w:rPr>
          <w:b/>
          <w:color w:val="000000" w:themeColor="text1"/>
          <w:sz w:val="20"/>
        </w:rPr>
        <w:t xml:space="preserve"> </w:t>
      </w:r>
      <w:r w:rsidRPr="00284A7C">
        <w:rPr>
          <w:bCs/>
          <w:color w:val="000000" w:themeColor="text1"/>
        </w:rPr>
        <w:t xml:space="preserve">Pictures of study sites. </w:t>
      </w:r>
      <w:r w:rsidR="00387F6C" w:rsidRPr="00284A7C">
        <w:rPr>
          <w:bCs/>
          <w:color w:val="000000" w:themeColor="text1"/>
        </w:rPr>
        <w:t>A) Unburned mature black spruce stand. B) Once-burned former black spruce stand, 15 years since last fire C) Twice-burned former black spruce stand, 15 years since last fire. D) Thrice-burned former black spruce stand, 16 years since last fire. Labels on the image describe years of fire and number of plots investigated.</w:t>
      </w:r>
      <w:r w:rsidR="00387F6C" w:rsidRPr="00284A7C">
        <w:rPr>
          <w:bCs/>
          <w:color w:val="000000" w:themeColor="text1"/>
          <w:sz w:val="20"/>
        </w:rPr>
        <w:t xml:space="preserve"> </w:t>
      </w:r>
      <w:r w:rsidR="00387F6C" w:rsidRPr="00284A7C">
        <w:rPr>
          <w:bCs/>
          <w:color w:val="000000" w:themeColor="text1"/>
          <w:szCs w:val="32"/>
        </w:rPr>
        <w:t>A-C from the upland site; D from the lowland.</w:t>
      </w:r>
    </w:p>
    <w:p w14:paraId="0CC11D99" w14:textId="7DC00895" w:rsidR="00270A95" w:rsidRPr="00284A7C" w:rsidRDefault="00270A95" w:rsidP="005D2A4F">
      <w:pPr>
        <w:autoSpaceDE w:val="0"/>
        <w:autoSpaceDN w:val="0"/>
        <w:adjustRightInd w:val="0"/>
        <w:spacing w:line="480" w:lineRule="auto"/>
        <w:rPr>
          <w:b/>
          <w:color w:val="000000" w:themeColor="text1"/>
        </w:rPr>
      </w:pPr>
      <w:r w:rsidRPr="00284A7C">
        <w:rPr>
          <w:rStyle w:val="Heading3Char"/>
          <w:rFonts w:cs="Times New Roman"/>
          <w:b w:val="0"/>
          <w:bCs/>
        </w:rPr>
        <w:t>Fi</w:t>
      </w:r>
      <w:r w:rsidR="00B639DF" w:rsidRPr="00284A7C">
        <w:rPr>
          <w:rStyle w:val="Heading3Char"/>
          <w:rFonts w:cs="Times New Roman"/>
          <w:b w:val="0"/>
          <w:bCs/>
        </w:rPr>
        <w:t>gure</w:t>
      </w:r>
      <w:r w:rsidRPr="00284A7C">
        <w:rPr>
          <w:rStyle w:val="Heading3Char"/>
          <w:rFonts w:cs="Times New Roman"/>
          <w:b w:val="0"/>
          <w:bCs/>
        </w:rPr>
        <w:t xml:space="preserve"> 3.</w:t>
      </w:r>
      <w:r w:rsidRPr="00284A7C">
        <w:rPr>
          <w:b/>
          <w:color w:val="000000" w:themeColor="text1"/>
        </w:rPr>
        <w:t xml:space="preserve"> </w:t>
      </w:r>
      <w:r w:rsidRPr="00284A7C">
        <w:rPr>
          <w:bCs/>
          <w:color w:val="000000" w:themeColor="text1"/>
        </w:rPr>
        <w:t>Density (stems/ha) and basal area (</w:t>
      </w:r>
      <w:del w:id="1098" w:author="Hayes, Katherine" w:date="2020-09-18T09:45:00Z">
        <w:r w:rsidRPr="00F3691B">
          <w:rPr>
            <w:bCs/>
          </w:rPr>
          <w:delText>m</w:delText>
        </w:r>
      </w:del>
      <w:ins w:id="1099" w:author="Hayes, Katherine" w:date="2020-09-18T09:45:00Z">
        <w:r w:rsidRPr="00284A7C">
          <w:rPr>
            <w:bCs/>
            <w:color w:val="000000" w:themeColor="text1"/>
          </w:rPr>
          <w:t>m</w:t>
        </w:r>
        <w:r w:rsidR="002979DC" w:rsidRPr="00284A7C">
          <w:rPr>
            <w:bCs/>
            <w:color w:val="000000" w:themeColor="text1"/>
            <w:vertAlign w:val="superscript"/>
          </w:rPr>
          <w:t>2</w:t>
        </w:r>
      </w:ins>
      <w:r w:rsidRPr="00284A7C">
        <w:rPr>
          <w:bCs/>
          <w:color w:val="000000" w:themeColor="text1"/>
        </w:rPr>
        <w:t xml:space="preserve">/ha) of unburned reference plots in upland and lowland site. </w:t>
      </w:r>
      <w:del w:id="1100" w:author="Hayes, Katherine" w:date="2020-09-18T09:45:00Z">
        <w:r w:rsidRPr="00F3691B">
          <w:rPr>
            <w:bCs/>
          </w:rPr>
          <w:delText xml:space="preserve">Plot </w:delText>
        </w:r>
      </w:del>
      <w:r w:rsidR="00232954" w:rsidRPr="00284A7C">
        <w:rPr>
          <w:bCs/>
          <w:color w:val="000000" w:themeColor="text1"/>
        </w:rPr>
        <w:t>A</w:t>
      </w:r>
      <w:del w:id="1101" w:author="Hayes, Katherine" w:date="2020-09-18T09:45:00Z">
        <w:r w:rsidRPr="00F3691B">
          <w:rPr>
            <w:bCs/>
          </w:rPr>
          <w:delText xml:space="preserve"> shows the distribution of basal</w:delText>
        </w:r>
      </w:del>
      <w:ins w:id="1102" w:author="Hayes, Katherine" w:date="2020-09-18T09:45:00Z">
        <w:r w:rsidR="00232954" w:rsidRPr="00284A7C">
          <w:rPr>
            <w:bCs/>
            <w:color w:val="000000" w:themeColor="text1"/>
          </w:rPr>
          <w:t>) Basal</w:t>
        </w:r>
      </w:ins>
      <w:r w:rsidR="00232954" w:rsidRPr="00284A7C">
        <w:rPr>
          <w:bCs/>
          <w:color w:val="000000" w:themeColor="text1"/>
        </w:rPr>
        <w:t xml:space="preserve"> </w:t>
      </w:r>
      <w:r w:rsidRPr="00284A7C">
        <w:rPr>
          <w:bCs/>
          <w:color w:val="000000" w:themeColor="text1"/>
        </w:rPr>
        <w:t>area</w:t>
      </w:r>
      <w:ins w:id="1103" w:author="Hayes, Katherine" w:date="2020-09-18T09:45:00Z">
        <w:r w:rsidRPr="00284A7C">
          <w:rPr>
            <w:bCs/>
            <w:color w:val="000000" w:themeColor="text1"/>
          </w:rPr>
          <w:t xml:space="preserve"> </w:t>
        </w:r>
        <w:r w:rsidR="00232954" w:rsidRPr="00284A7C">
          <w:rPr>
            <w:bCs/>
            <w:color w:val="000000" w:themeColor="text1"/>
          </w:rPr>
          <w:t>(m</w:t>
        </w:r>
        <w:r w:rsidR="00232954" w:rsidRPr="00284A7C">
          <w:rPr>
            <w:bCs/>
            <w:color w:val="000000" w:themeColor="text1"/>
            <w:vertAlign w:val="superscript"/>
          </w:rPr>
          <w:t>2</w:t>
        </w:r>
        <w:r w:rsidR="00232954" w:rsidRPr="00284A7C">
          <w:rPr>
            <w:bCs/>
            <w:color w:val="000000" w:themeColor="text1"/>
          </w:rPr>
          <w:t>/ha)</w:t>
        </w:r>
      </w:ins>
      <w:r w:rsidR="00232954" w:rsidRPr="00284A7C">
        <w:rPr>
          <w:bCs/>
          <w:color w:val="000000" w:themeColor="text1"/>
        </w:rPr>
        <w:t xml:space="preserve"> </w:t>
      </w:r>
      <w:r w:rsidRPr="00284A7C">
        <w:rPr>
          <w:bCs/>
          <w:color w:val="000000" w:themeColor="text1"/>
        </w:rPr>
        <w:t>of conifer and deciduous species in unburned upland and lowland plots.</w:t>
      </w:r>
      <w:r w:rsidR="00232954" w:rsidRPr="00284A7C">
        <w:rPr>
          <w:bCs/>
          <w:color w:val="000000" w:themeColor="text1"/>
        </w:rPr>
        <w:t xml:space="preserve"> </w:t>
      </w:r>
      <w:del w:id="1104" w:author="Hayes, Katherine" w:date="2020-09-18T09:45:00Z">
        <w:r w:rsidRPr="00F3691B">
          <w:rPr>
            <w:bCs/>
          </w:rPr>
          <w:delText>Plot B shows the range of density</w:delText>
        </w:r>
      </w:del>
      <w:ins w:id="1105" w:author="Hayes, Katherine" w:date="2020-09-18T09:45:00Z">
        <w:r w:rsidR="00232954" w:rsidRPr="00284A7C">
          <w:rPr>
            <w:bCs/>
            <w:color w:val="000000" w:themeColor="text1"/>
          </w:rPr>
          <w:t>B)</w:t>
        </w:r>
        <w:r w:rsidRPr="00284A7C">
          <w:rPr>
            <w:bCs/>
            <w:color w:val="000000" w:themeColor="text1"/>
          </w:rPr>
          <w:t xml:space="preserve"> </w:t>
        </w:r>
        <w:r w:rsidR="00232954" w:rsidRPr="00284A7C">
          <w:rPr>
            <w:bCs/>
            <w:color w:val="000000" w:themeColor="text1"/>
          </w:rPr>
          <w:t>Density (stems/ha)</w:t>
        </w:r>
      </w:ins>
      <w:r w:rsidRPr="00284A7C">
        <w:rPr>
          <w:bCs/>
          <w:color w:val="000000" w:themeColor="text1"/>
        </w:rPr>
        <w:t xml:space="preserve"> of deciduous and conifer individuals in unburned upland and lowland plots.</w:t>
      </w:r>
      <w:r w:rsidRPr="00284A7C">
        <w:rPr>
          <w:b/>
          <w:color w:val="000000" w:themeColor="text1"/>
        </w:rPr>
        <w:t xml:space="preserve"> </w:t>
      </w:r>
    </w:p>
    <w:p w14:paraId="67993B24" w14:textId="4B163C2E" w:rsidR="00270A95" w:rsidRPr="00284A7C" w:rsidRDefault="00270A95" w:rsidP="005D2A4F">
      <w:pPr>
        <w:spacing w:line="480" w:lineRule="auto"/>
        <w:rPr>
          <w:b/>
          <w:color w:val="000000" w:themeColor="text1"/>
        </w:rPr>
      </w:pPr>
      <w:r w:rsidRPr="00284A7C">
        <w:rPr>
          <w:rStyle w:val="Heading3Char"/>
          <w:rFonts w:cs="Times New Roman"/>
          <w:b w:val="0"/>
          <w:bCs/>
        </w:rPr>
        <w:t xml:space="preserve">Figure </w:t>
      </w:r>
      <w:r w:rsidR="000F4C84" w:rsidRPr="00284A7C">
        <w:rPr>
          <w:rStyle w:val="Heading3Char"/>
          <w:rFonts w:cs="Times New Roman"/>
          <w:b w:val="0"/>
          <w:bCs/>
        </w:rPr>
        <w:t>4</w:t>
      </w:r>
      <w:r w:rsidRPr="00284A7C">
        <w:rPr>
          <w:b/>
          <w:color w:val="000000" w:themeColor="text1"/>
        </w:rPr>
        <w:t xml:space="preserve">. </w:t>
      </w:r>
      <w:r w:rsidRPr="00284A7C">
        <w:rPr>
          <w:bCs/>
          <w:color w:val="000000" w:themeColor="text1"/>
        </w:rPr>
        <w:t>Conifer and deciduous tree density (stems/ha) across reburn sequence and between upland and lowland sites</w:t>
      </w:r>
      <w:r w:rsidR="00B106AA" w:rsidRPr="00284A7C">
        <w:rPr>
          <w:bCs/>
          <w:color w:val="000000" w:themeColor="text1"/>
        </w:rPr>
        <w:t xml:space="preserve">. </w:t>
      </w:r>
      <w:del w:id="1106" w:author="Hayes, Katherine" w:date="2020-09-18T09:45:00Z">
        <w:r w:rsidRPr="00F3691B">
          <w:rPr>
            <w:bCs/>
          </w:rPr>
          <w:delText xml:space="preserve">Results from Dunn’s multiple pairwise comparison test shown where differences were significant. Only sequential comparison results presented. Significance of effect indicated as follows: *** p </w:delText>
        </w:r>
        <w:r w:rsidRPr="00F3691B">
          <w:rPr>
            <w:rFonts w:ascii="Symbol" w:eastAsia="Symbol" w:hAnsi="Symbol" w:cs="Symbol"/>
            <w:bCs/>
          </w:rPr>
          <w:delText>£</w:delText>
        </w:r>
        <w:r w:rsidRPr="00F3691B">
          <w:rPr>
            <w:bCs/>
          </w:rPr>
          <w:delText xml:space="preserve"> 0.001, ** p </w:delText>
        </w:r>
        <w:r w:rsidRPr="00F3691B">
          <w:rPr>
            <w:rFonts w:ascii="Symbol" w:eastAsia="Symbol" w:hAnsi="Symbol" w:cs="Symbol"/>
            <w:bCs/>
          </w:rPr>
          <w:delText>£</w:delText>
        </w:r>
        <w:r w:rsidRPr="00F3691B">
          <w:rPr>
            <w:bCs/>
          </w:rPr>
          <w:delText xml:space="preserve"> 0.01, * p </w:delText>
        </w:r>
        <w:r w:rsidRPr="00F3691B">
          <w:rPr>
            <w:rFonts w:ascii="Symbol" w:eastAsia="Symbol" w:hAnsi="Symbol" w:cs="Symbol"/>
            <w:bCs/>
          </w:rPr>
          <w:delText>£</w:delText>
        </w:r>
        <w:r w:rsidRPr="00F3691B">
          <w:rPr>
            <w:bCs/>
          </w:rPr>
          <w:delText xml:space="preserve"> 0.05.</w:delText>
        </w:r>
        <w:r w:rsidR="009F5D47" w:rsidRPr="00F3691B">
          <w:rPr>
            <w:bCs/>
          </w:rPr>
          <w:delText xml:space="preserve"> Conifer outliers above </w:delText>
        </w:r>
        <w:r w:rsidR="007E6544" w:rsidRPr="00F3691B">
          <w:rPr>
            <w:bCs/>
          </w:rPr>
          <w:delText>3</w:delText>
        </w:r>
        <w:r w:rsidR="009F5D47" w:rsidRPr="00F3691B">
          <w:rPr>
            <w:bCs/>
          </w:rPr>
          <w:delText xml:space="preserve">0 stems/ha </w:delText>
        </w:r>
        <w:r w:rsidR="007E6544" w:rsidRPr="00F3691B">
          <w:rPr>
            <w:bCs/>
          </w:rPr>
          <w:delText xml:space="preserve">and deciduous outliers above 3000 stems/ha </w:delText>
        </w:r>
        <w:r w:rsidR="009F5D47" w:rsidRPr="00F3691B">
          <w:rPr>
            <w:bCs/>
          </w:rPr>
          <w:delText>removed</w:delText>
        </w:r>
        <w:r w:rsidR="007E6544" w:rsidRPr="00F3691B">
          <w:rPr>
            <w:bCs/>
          </w:rPr>
          <w:delText xml:space="preserve"> to improve visibility</w:delText>
        </w:r>
        <w:r w:rsidR="009F5D47" w:rsidRPr="00F3691B">
          <w:rPr>
            <w:bCs/>
          </w:rPr>
          <w:delText xml:space="preserve">. </w:delText>
        </w:r>
      </w:del>
      <w:ins w:id="1107" w:author="Hayes, Katherine" w:date="2020-09-18T09:45:00Z">
        <w:r w:rsidR="0045177D" w:rsidRPr="00284A7C">
          <w:rPr>
            <w:bCs/>
            <w:color w:val="000000" w:themeColor="text1"/>
          </w:rPr>
          <w:t>2 outliers above 115,000 stems/ha removed for visual clarity.</w:t>
        </w:r>
      </w:ins>
    </w:p>
    <w:p w14:paraId="7C7EB5A2" w14:textId="02EC6490" w:rsidR="00270A95" w:rsidRPr="00284A7C" w:rsidRDefault="00270A95" w:rsidP="005D2A4F">
      <w:pPr>
        <w:spacing w:line="480" w:lineRule="auto"/>
        <w:rPr>
          <w:color w:val="000000" w:themeColor="text1"/>
        </w:rPr>
      </w:pPr>
      <w:r w:rsidRPr="00284A7C">
        <w:rPr>
          <w:bCs/>
          <w:color w:val="000000" w:themeColor="text1"/>
        </w:rPr>
        <w:t xml:space="preserve">Figure </w:t>
      </w:r>
      <w:r w:rsidR="000F4C84" w:rsidRPr="00284A7C">
        <w:rPr>
          <w:bCs/>
          <w:color w:val="000000" w:themeColor="text1"/>
        </w:rPr>
        <w:t>5</w:t>
      </w:r>
      <w:r w:rsidRPr="00284A7C">
        <w:rPr>
          <w:bCs/>
          <w:color w:val="000000" w:themeColor="text1"/>
        </w:rPr>
        <w:t>.</w:t>
      </w:r>
      <w:r w:rsidRPr="00284A7C">
        <w:rPr>
          <w:b/>
          <w:color w:val="000000" w:themeColor="text1"/>
        </w:rPr>
        <w:t xml:space="preserve"> </w:t>
      </w:r>
      <w:del w:id="1108" w:author="Hayes, Katherine" w:date="2020-09-18T09:45:00Z">
        <w:r w:rsidRPr="00F3691B">
          <w:rPr>
            <w:bCs/>
          </w:rPr>
          <w:delText>Conifer</w:delText>
        </w:r>
      </w:del>
      <w:ins w:id="1109" w:author="Hayes, Katherine" w:date="2020-09-18T09:45:00Z">
        <w:r w:rsidR="005D69AA" w:rsidRPr="00284A7C">
          <w:rPr>
            <w:bCs/>
            <w:color w:val="000000" w:themeColor="text1"/>
          </w:rPr>
          <w:t>Average</w:t>
        </w:r>
        <w:r w:rsidR="00692D97" w:rsidRPr="00284A7C">
          <w:rPr>
            <w:bCs/>
            <w:color w:val="000000" w:themeColor="text1"/>
          </w:rPr>
          <w:t xml:space="preserve"> c</w:t>
        </w:r>
        <w:r w:rsidRPr="00284A7C">
          <w:rPr>
            <w:bCs/>
            <w:color w:val="000000" w:themeColor="text1"/>
          </w:rPr>
          <w:t>onifer</w:t>
        </w:r>
      </w:ins>
      <w:r w:rsidRPr="00284A7C">
        <w:rPr>
          <w:bCs/>
          <w:color w:val="000000" w:themeColor="text1"/>
        </w:rPr>
        <w:t xml:space="preserve"> and deciduous </w:t>
      </w:r>
      <w:del w:id="1110" w:author="Hayes, Katherine" w:date="2020-09-18T09:45:00Z">
        <w:r w:rsidRPr="00F3691B">
          <w:rPr>
            <w:bCs/>
          </w:rPr>
          <w:delText xml:space="preserve">tree </w:delText>
        </w:r>
      </w:del>
      <w:r w:rsidRPr="00284A7C">
        <w:rPr>
          <w:bCs/>
          <w:color w:val="000000" w:themeColor="text1"/>
        </w:rPr>
        <w:t>basal area (m</w:t>
      </w:r>
      <w:r w:rsidRPr="00284A7C">
        <w:rPr>
          <w:bCs/>
          <w:color w:val="000000" w:themeColor="text1"/>
          <w:vertAlign w:val="superscript"/>
        </w:rPr>
        <w:t>2</w:t>
      </w:r>
      <w:r w:rsidRPr="00284A7C">
        <w:rPr>
          <w:bCs/>
          <w:color w:val="000000" w:themeColor="text1"/>
        </w:rPr>
        <w:t>/</w:t>
      </w:r>
      <w:del w:id="1111" w:author="Hayes, Katherine" w:date="2020-09-18T09:45:00Z">
        <w:r w:rsidRPr="00F3691B">
          <w:rPr>
            <w:bCs/>
          </w:rPr>
          <w:delText>Ha</w:delText>
        </w:r>
      </w:del>
      <w:ins w:id="1112" w:author="Hayes, Katherine" w:date="2020-09-18T09:45:00Z">
        <w:r w:rsidR="002D5A87" w:rsidRPr="00284A7C">
          <w:rPr>
            <w:bCs/>
            <w:color w:val="000000" w:themeColor="text1"/>
          </w:rPr>
          <w:t>h</w:t>
        </w:r>
        <w:r w:rsidRPr="00284A7C">
          <w:rPr>
            <w:bCs/>
            <w:color w:val="000000" w:themeColor="text1"/>
          </w:rPr>
          <w:t>a</w:t>
        </w:r>
      </w:ins>
      <w:r w:rsidRPr="00284A7C">
        <w:rPr>
          <w:bCs/>
          <w:color w:val="000000" w:themeColor="text1"/>
        </w:rPr>
        <w:t>) across reburn sequence and between upland and lowland sites</w:t>
      </w:r>
      <w:r w:rsidR="00C2595B" w:rsidRPr="00284A7C">
        <w:rPr>
          <w:bCs/>
          <w:color w:val="000000" w:themeColor="text1"/>
        </w:rPr>
        <w:t>.</w:t>
      </w:r>
      <w:r w:rsidR="009F5D47" w:rsidRPr="00284A7C">
        <w:rPr>
          <w:bCs/>
          <w:color w:val="000000" w:themeColor="text1"/>
        </w:rPr>
        <w:t xml:space="preserve"> </w:t>
      </w:r>
      <w:del w:id="1113" w:author="Hayes, Katherine" w:date="2020-09-18T09:45:00Z">
        <w:r w:rsidRPr="00F3691B">
          <w:rPr>
            <w:bCs/>
          </w:rPr>
          <w:delText xml:space="preserve">Results from Dunn’s multiple pairwise comparison test shown where differences were significant. Only sequential comparison results presented. Significance of effect indicated as follows: *** p </w:delText>
        </w:r>
        <w:r w:rsidRPr="00F3691B">
          <w:rPr>
            <w:rFonts w:ascii="Symbol" w:eastAsia="Symbol" w:hAnsi="Symbol" w:cs="Symbol"/>
            <w:bCs/>
          </w:rPr>
          <w:delText>£</w:delText>
        </w:r>
        <w:r w:rsidRPr="00F3691B">
          <w:rPr>
            <w:bCs/>
          </w:rPr>
          <w:delText xml:space="preserve"> 0.001, ** p </w:delText>
        </w:r>
        <w:r w:rsidRPr="00F3691B">
          <w:rPr>
            <w:rFonts w:ascii="Symbol" w:eastAsia="Symbol" w:hAnsi="Symbol" w:cs="Symbol"/>
            <w:bCs/>
          </w:rPr>
          <w:delText>£</w:delText>
        </w:r>
        <w:r w:rsidRPr="00F3691B">
          <w:rPr>
            <w:bCs/>
          </w:rPr>
          <w:delText xml:space="preserve"> 0.01, * p </w:delText>
        </w:r>
        <w:r w:rsidRPr="00F3691B">
          <w:rPr>
            <w:rFonts w:ascii="Symbol" w:eastAsia="Symbol" w:hAnsi="Symbol" w:cs="Symbol"/>
            <w:bCs/>
          </w:rPr>
          <w:delText>£</w:delText>
        </w:r>
        <w:r w:rsidRPr="00F3691B">
          <w:rPr>
            <w:bCs/>
          </w:rPr>
          <w:delText xml:space="preserve"> 0.05.</w:delText>
        </w:r>
        <w:r w:rsidR="009F5D47" w:rsidRPr="00F3691B">
          <w:rPr>
            <w:bCs/>
          </w:rPr>
          <w:delText xml:space="preserve"> Conifer outliers above 0.0</w:delText>
        </w:r>
        <w:r w:rsidR="00680D95" w:rsidRPr="00F3691B">
          <w:rPr>
            <w:bCs/>
          </w:rPr>
          <w:delText>3</w:delText>
        </w:r>
        <w:r w:rsidR="009F5D47" w:rsidRPr="00F3691B">
          <w:rPr>
            <w:bCs/>
          </w:rPr>
          <w:delText xml:space="preserve"> m/ha </w:delText>
        </w:r>
        <w:r w:rsidR="00680D95" w:rsidRPr="00F3691B">
          <w:rPr>
            <w:bCs/>
          </w:rPr>
          <w:delText xml:space="preserve">and deciduous outliers above 7.5 m/ha </w:delText>
        </w:r>
        <w:r w:rsidR="009F5D47" w:rsidRPr="00F3691B">
          <w:rPr>
            <w:bCs/>
          </w:rPr>
          <w:delText>removed</w:delText>
        </w:r>
        <w:r w:rsidR="00680D95" w:rsidRPr="00F3691B">
          <w:rPr>
            <w:bCs/>
          </w:rPr>
          <w:delText xml:space="preserve"> to improve visibility</w:delText>
        </w:r>
        <w:r w:rsidR="009F5D47" w:rsidRPr="00F3691B">
          <w:rPr>
            <w:bCs/>
          </w:rPr>
          <w:delText xml:space="preserve">. </w:delText>
        </w:r>
      </w:del>
    </w:p>
    <w:p w14:paraId="240AF4B9" w14:textId="41DA8D41" w:rsidR="00121729" w:rsidRPr="00284A7C" w:rsidRDefault="00270A95" w:rsidP="005D2A4F">
      <w:pPr>
        <w:autoSpaceDE w:val="0"/>
        <w:autoSpaceDN w:val="0"/>
        <w:adjustRightInd w:val="0"/>
        <w:spacing w:line="480" w:lineRule="auto"/>
        <w:rPr>
          <w:b/>
          <w:color w:val="000000" w:themeColor="text1"/>
        </w:rPr>
      </w:pPr>
      <w:r w:rsidRPr="00284A7C">
        <w:rPr>
          <w:bCs/>
          <w:color w:val="000000" w:themeColor="text1"/>
        </w:rPr>
        <w:t xml:space="preserve">Figure </w:t>
      </w:r>
      <w:r w:rsidR="000F4C84" w:rsidRPr="00284A7C">
        <w:rPr>
          <w:bCs/>
          <w:color w:val="000000" w:themeColor="text1"/>
        </w:rPr>
        <w:t>6</w:t>
      </w:r>
      <w:r w:rsidRPr="00284A7C">
        <w:rPr>
          <w:bCs/>
          <w:color w:val="000000" w:themeColor="text1"/>
        </w:rPr>
        <w:t>.</w:t>
      </w:r>
      <w:r w:rsidRPr="00284A7C">
        <w:rPr>
          <w:b/>
          <w:color w:val="000000" w:themeColor="text1"/>
        </w:rPr>
        <w:t xml:space="preserve"> </w:t>
      </w:r>
      <w:del w:id="1114" w:author="Hayes, Katherine" w:date="2020-09-18T09:45:00Z">
        <w:r w:rsidRPr="00F3691B">
          <w:rPr>
            <w:bCs/>
          </w:rPr>
          <w:delText>Average proportion of trees and seedlings</w:delText>
        </w:r>
      </w:del>
      <w:ins w:id="1115" w:author="Hayes, Katherine" w:date="2020-09-18T09:45:00Z">
        <w:r w:rsidR="00A27734" w:rsidRPr="00284A7C">
          <w:rPr>
            <w:bCs/>
            <w:color w:val="000000" w:themeColor="text1"/>
          </w:rPr>
          <w:t>Proportion</w:t>
        </w:r>
      </w:ins>
      <w:r w:rsidR="00A27734" w:rsidRPr="00284A7C">
        <w:rPr>
          <w:bCs/>
          <w:color w:val="000000" w:themeColor="text1"/>
        </w:rPr>
        <w:t xml:space="preserve"> </w:t>
      </w:r>
      <w:r w:rsidRPr="00284A7C">
        <w:rPr>
          <w:bCs/>
          <w:color w:val="000000" w:themeColor="text1"/>
        </w:rPr>
        <w:t xml:space="preserve">of </w:t>
      </w:r>
      <w:r w:rsidR="00A27734" w:rsidRPr="00284A7C">
        <w:rPr>
          <w:bCs/>
          <w:color w:val="000000" w:themeColor="text1"/>
        </w:rPr>
        <w:t>species</w:t>
      </w:r>
      <w:ins w:id="1116" w:author="Hayes, Katherine" w:date="2020-09-18T09:45:00Z">
        <w:r w:rsidR="00A27734" w:rsidRPr="00284A7C">
          <w:rPr>
            <w:bCs/>
            <w:color w:val="000000" w:themeColor="text1"/>
          </w:rPr>
          <w:t>-specific regeneration</w:t>
        </w:r>
      </w:ins>
      <w:r w:rsidR="00A27734" w:rsidRPr="00284A7C">
        <w:rPr>
          <w:bCs/>
          <w:color w:val="000000" w:themeColor="text1"/>
        </w:rPr>
        <w:t xml:space="preserve"> </w:t>
      </w:r>
      <w:r w:rsidRPr="00284A7C">
        <w:rPr>
          <w:bCs/>
          <w:color w:val="000000" w:themeColor="text1"/>
        </w:rPr>
        <w:t xml:space="preserve">present on a plot </w:t>
      </w:r>
      <w:ins w:id="1117" w:author="Hayes, Katherine" w:date="2020-09-18T09:45:00Z">
        <w:r w:rsidR="009F142F" w:rsidRPr="00284A7C">
          <w:rPr>
            <w:bCs/>
            <w:color w:val="000000" w:themeColor="text1"/>
          </w:rPr>
          <w:t>(stems of a species divided by total stems</w:t>
        </w:r>
        <w:r w:rsidR="00AB52AA" w:rsidRPr="00284A7C">
          <w:rPr>
            <w:bCs/>
            <w:color w:val="000000" w:themeColor="text1"/>
          </w:rPr>
          <w:t xml:space="preserve"> within a plot</w:t>
        </w:r>
        <w:r w:rsidR="009F142F" w:rsidRPr="00284A7C">
          <w:rPr>
            <w:bCs/>
            <w:color w:val="000000" w:themeColor="text1"/>
          </w:rPr>
          <w:t xml:space="preserve">) </w:t>
        </w:r>
      </w:ins>
      <w:r w:rsidRPr="00284A7C">
        <w:rPr>
          <w:bCs/>
          <w:color w:val="000000" w:themeColor="text1"/>
        </w:rPr>
        <w:t>across reburn sequence between upland and lowland plots.</w:t>
      </w:r>
      <w:ins w:id="1118" w:author="Hayes, Katherine" w:date="2020-09-18T09:45:00Z">
        <w:r w:rsidR="00A27734" w:rsidRPr="00284A7C">
          <w:rPr>
            <w:bCs/>
            <w:color w:val="000000" w:themeColor="text1"/>
          </w:rPr>
          <w:t xml:space="preserve"> A) </w:t>
        </w:r>
        <w:r w:rsidRPr="00284A7C">
          <w:rPr>
            <w:bCs/>
            <w:color w:val="000000" w:themeColor="text1"/>
          </w:rPr>
          <w:t xml:space="preserve"> </w:t>
        </w:r>
        <w:r w:rsidR="00A27734" w:rsidRPr="00284A7C">
          <w:rPr>
            <w:bCs/>
            <w:color w:val="000000" w:themeColor="text1"/>
          </w:rPr>
          <w:t xml:space="preserve">Species-specific regeneration </w:t>
        </w:r>
        <w:r w:rsidR="009F142F" w:rsidRPr="00284A7C">
          <w:rPr>
            <w:bCs/>
            <w:color w:val="000000" w:themeColor="text1"/>
          </w:rPr>
          <w:t>in Upland plots across reburn history. B) Species-specific regeneration in Lowland plots across reburn history.</w:t>
        </w:r>
      </w:ins>
      <w:r w:rsidR="009F142F" w:rsidRPr="00284A7C">
        <w:rPr>
          <w:bCs/>
          <w:color w:val="000000" w:themeColor="text1"/>
        </w:rPr>
        <w:t xml:space="preserve"> </w:t>
      </w:r>
      <w:r w:rsidRPr="00284A7C">
        <w:rPr>
          <w:bCs/>
          <w:color w:val="000000" w:themeColor="text1"/>
        </w:rPr>
        <w:t>Error bars represent standard deviations and center points represent mean within reburn history and site.</w:t>
      </w:r>
      <w:r w:rsidRPr="00284A7C">
        <w:rPr>
          <w:b/>
          <w:color w:val="000000" w:themeColor="text1"/>
        </w:rPr>
        <w:t xml:space="preserve"> </w:t>
      </w:r>
      <w:ins w:id="1119" w:author="Hayes, Katherine" w:date="2020-09-18T09:45:00Z">
        <w:r w:rsidR="009F142F" w:rsidRPr="00284A7C">
          <w:rPr>
            <w:bCs/>
            <w:color w:val="000000" w:themeColor="text1"/>
          </w:rPr>
          <w:t>Data presented in Table 34.</w:t>
        </w:r>
        <w:r w:rsidR="009F142F" w:rsidRPr="00284A7C">
          <w:rPr>
            <w:b/>
            <w:color w:val="000000" w:themeColor="text1"/>
          </w:rPr>
          <w:t xml:space="preserve"> </w:t>
        </w:r>
      </w:ins>
    </w:p>
    <w:p w14:paraId="09DBBF56" w14:textId="0BD6D8B1" w:rsidR="00387F6C" w:rsidRPr="00284A7C" w:rsidRDefault="00270A95" w:rsidP="00B639DF">
      <w:pPr>
        <w:autoSpaceDE w:val="0"/>
        <w:autoSpaceDN w:val="0"/>
        <w:adjustRightInd w:val="0"/>
        <w:spacing w:line="480" w:lineRule="auto"/>
        <w:rPr>
          <w:b/>
          <w:color w:val="000000" w:themeColor="text1"/>
        </w:rPr>
      </w:pPr>
      <w:r w:rsidRPr="00284A7C">
        <w:rPr>
          <w:bCs/>
          <w:color w:val="000000" w:themeColor="text1"/>
        </w:rPr>
        <w:lastRenderedPageBreak/>
        <w:t>Figure 7.</w:t>
      </w:r>
      <w:r w:rsidRPr="00284A7C">
        <w:rPr>
          <w:b/>
          <w:color w:val="000000" w:themeColor="text1"/>
        </w:rPr>
        <w:t xml:space="preserve"> </w:t>
      </w:r>
      <w:r w:rsidRPr="00284A7C">
        <w:rPr>
          <w:bCs/>
          <w:color w:val="000000" w:themeColor="text1"/>
        </w:rPr>
        <w:t>Soil characteristics in upland and lowland plots.</w:t>
      </w:r>
      <w:r w:rsidR="00A513E0" w:rsidRPr="00284A7C">
        <w:rPr>
          <w:bCs/>
          <w:color w:val="000000" w:themeColor="text1"/>
        </w:rPr>
        <w:t xml:space="preserve"> </w:t>
      </w:r>
      <w:del w:id="1120" w:author="Hayes, Katherine" w:date="2020-09-18T09:45:00Z">
        <w:r w:rsidRPr="00F3691B">
          <w:rPr>
            <w:bCs/>
          </w:rPr>
          <w:delText>A) Inferred soil consumption: distance in centimeters between highest adventitious black spruce roots to soil surface according to number of fires. B</w:delText>
        </w:r>
      </w:del>
      <w:ins w:id="1121" w:author="Hayes, Katherine" w:date="2020-09-18T09:45:00Z">
        <w:r w:rsidR="00A513E0" w:rsidRPr="00284A7C">
          <w:rPr>
            <w:bCs/>
            <w:color w:val="000000" w:themeColor="text1"/>
          </w:rPr>
          <w:t>A</w:t>
        </w:r>
      </w:ins>
      <w:r w:rsidRPr="00284A7C">
        <w:rPr>
          <w:bCs/>
          <w:color w:val="000000" w:themeColor="text1"/>
        </w:rPr>
        <w:t xml:space="preserve">) Depth of organic layer (cm) in upland and lowland plots according to reburn sequence. </w:t>
      </w:r>
      <w:del w:id="1122" w:author="Hayes, Katherine" w:date="2020-09-18T09:45:00Z">
        <w:r w:rsidRPr="00F3691B">
          <w:rPr>
            <w:bCs/>
          </w:rPr>
          <w:delText>C</w:delText>
        </w:r>
      </w:del>
      <w:ins w:id="1123" w:author="Hayes, Katherine" w:date="2020-09-18T09:45:00Z">
        <w:r w:rsidR="00A513E0" w:rsidRPr="00284A7C">
          <w:rPr>
            <w:bCs/>
            <w:color w:val="000000" w:themeColor="text1"/>
          </w:rPr>
          <w:t>B</w:t>
        </w:r>
      </w:ins>
      <w:r w:rsidR="00A513E0" w:rsidRPr="00284A7C">
        <w:rPr>
          <w:bCs/>
          <w:color w:val="000000" w:themeColor="text1"/>
        </w:rPr>
        <w:t>)</w:t>
      </w:r>
      <w:r w:rsidRPr="00284A7C">
        <w:rPr>
          <w:bCs/>
          <w:color w:val="000000" w:themeColor="text1"/>
        </w:rPr>
        <w:t xml:space="preserve"> Percent cover of exposed mineral soil in upland and lowland plots across reburn sequence.</w:t>
      </w:r>
      <w:r w:rsidRPr="00284A7C">
        <w:rPr>
          <w:b/>
          <w:color w:val="000000" w:themeColor="text1"/>
        </w:rPr>
        <w:t xml:space="preserve"> </w:t>
      </w:r>
      <w:r w:rsidR="00387F6C" w:rsidRPr="00284A7C">
        <w:rPr>
          <w:b/>
          <w:color w:val="000000" w:themeColor="text1"/>
        </w:rPr>
        <w:br w:type="page"/>
      </w:r>
    </w:p>
    <w:p w14:paraId="212F277B" w14:textId="1CF802CD" w:rsidR="00387F6C" w:rsidRPr="00284A7C" w:rsidRDefault="00F12D88" w:rsidP="00B639DF">
      <w:pPr>
        <w:suppressLineNumbers/>
        <w:autoSpaceDE w:val="0"/>
        <w:autoSpaceDN w:val="0"/>
        <w:adjustRightInd w:val="0"/>
        <w:spacing w:line="276" w:lineRule="auto"/>
        <w:ind w:left="720" w:hanging="720"/>
        <w:rPr>
          <w:bCs/>
          <w:color w:val="000000" w:themeColor="text1"/>
          <w:sz w:val="20"/>
        </w:rPr>
      </w:pPr>
      <w:r w:rsidRPr="00284A7C">
        <w:rPr>
          <w:bCs/>
          <w:noProof/>
          <w:color w:val="000000" w:themeColor="text1"/>
          <w:sz w:val="20"/>
        </w:rPr>
        <w:lastRenderedPageBreak/>
        <w:drawing>
          <wp:inline distT="0" distB="0" distL="0" distR="0" wp14:anchorId="71903F45" wp14:editId="168469CF">
            <wp:extent cx="5943600" cy="3343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ping.pdf"/>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EE3FFCF" w14:textId="22604F17" w:rsidR="00270A95" w:rsidRPr="00284A7C" w:rsidRDefault="00387F6C" w:rsidP="00B639DF">
      <w:pPr>
        <w:suppressLineNumbers/>
        <w:autoSpaceDE w:val="0"/>
        <w:autoSpaceDN w:val="0"/>
        <w:adjustRightInd w:val="0"/>
        <w:spacing w:line="276" w:lineRule="auto"/>
        <w:ind w:left="720" w:hanging="720"/>
        <w:rPr>
          <w:b/>
          <w:color w:val="000000" w:themeColor="text1"/>
        </w:rPr>
      </w:pPr>
      <w:r w:rsidRPr="00284A7C">
        <w:rPr>
          <w:bCs/>
          <w:color w:val="000000" w:themeColor="text1"/>
        </w:rPr>
        <w:t>Figure 1</w:t>
      </w:r>
      <w:r w:rsidR="00270A95" w:rsidRPr="00284A7C">
        <w:rPr>
          <w:b/>
          <w:color w:val="000000" w:themeColor="text1"/>
        </w:rPr>
        <w:br w:type="page"/>
      </w:r>
    </w:p>
    <w:p w14:paraId="5A0F0230" w14:textId="7259BC5D" w:rsidR="00387F6C" w:rsidRPr="00284A7C" w:rsidRDefault="00270A95" w:rsidP="00B639DF">
      <w:pPr>
        <w:suppressLineNumbers/>
        <w:autoSpaceDE w:val="0"/>
        <w:autoSpaceDN w:val="0"/>
        <w:adjustRightInd w:val="0"/>
        <w:spacing w:line="276" w:lineRule="auto"/>
        <w:ind w:left="720" w:hanging="720"/>
        <w:rPr>
          <w:b/>
          <w:color w:val="000000" w:themeColor="text1"/>
        </w:rPr>
      </w:pPr>
      <w:r w:rsidRPr="00284A7C">
        <w:rPr>
          <w:noProof/>
          <w:color w:val="000000" w:themeColor="text1"/>
        </w:rPr>
        <w:lastRenderedPageBreak/>
        <w:drawing>
          <wp:inline distT="0" distB="0" distL="0" distR="0" wp14:anchorId="5F603BC0" wp14:editId="0718E1E3">
            <wp:extent cx="6204507" cy="3714750"/>
            <wp:effectExtent l="0" t="0" r="6350" b="0"/>
            <wp:docPr id="7" name="Picture 7" descr="A view of a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1-20 at 12.10.09 PM.png"/>
                    <pic:cNvPicPr/>
                  </pic:nvPicPr>
                  <pic:blipFill>
                    <a:blip r:embed="rId12">
                      <a:extLst>
                        <a:ext uri="{28A0092B-C50C-407E-A947-70E740481C1C}">
                          <a14:useLocalDpi xmlns:a14="http://schemas.microsoft.com/office/drawing/2010/main" val="0"/>
                        </a:ext>
                      </a:extLst>
                    </a:blip>
                    <a:stretch>
                      <a:fillRect/>
                    </a:stretch>
                  </pic:blipFill>
                  <pic:spPr>
                    <a:xfrm>
                      <a:off x="0" y="0"/>
                      <a:ext cx="6210441" cy="3718303"/>
                    </a:xfrm>
                    <a:prstGeom prst="rect">
                      <a:avLst/>
                    </a:prstGeom>
                  </pic:spPr>
                </pic:pic>
              </a:graphicData>
            </a:graphic>
          </wp:inline>
        </w:drawing>
      </w:r>
    </w:p>
    <w:p w14:paraId="29022BF9" w14:textId="6A38A74C" w:rsidR="00270A95" w:rsidRPr="00284A7C" w:rsidRDefault="00387F6C" w:rsidP="00363113">
      <w:pPr>
        <w:suppressLineNumbers/>
        <w:autoSpaceDE w:val="0"/>
        <w:autoSpaceDN w:val="0"/>
        <w:adjustRightInd w:val="0"/>
        <w:spacing w:line="480" w:lineRule="auto"/>
        <w:rPr>
          <w:bCs/>
          <w:color w:val="000000" w:themeColor="text1"/>
        </w:rPr>
      </w:pPr>
      <w:r w:rsidRPr="00284A7C">
        <w:rPr>
          <w:bCs/>
          <w:color w:val="000000" w:themeColor="text1"/>
        </w:rPr>
        <w:t>Figure 2</w:t>
      </w:r>
      <w:r w:rsidR="00270A95" w:rsidRPr="00284A7C">
        <w:rPr>
          <w:b/>
          <w:color w:val="000000" w:themeColor="text1"/>
          <w:sz w:val="20"/>
        </w:rPr>
        <w:br w:type="page"/>
      </w:r>
    </w:p>
    <w:p w14:paraId="4C43C7A8" w14:textId="77777777" w:rsidR="00387F6C" w:rsidRPr="00F3691B" w:rsidRDefault="00D75BD6" w:rsidP="00B639DF">
      <w:pPr>
        <w:suppressLineNumbers/>
        <w:autoSpaceDE w:val="0"/>
        <w:autoSpaceDN w:val="0"/>
        <w:adjustRightInd w:val="0"/>
        <w:jc w:val="center"/>
        <w:rPr>
          <w:del w:id="1124" w:author="Hayes, Katherine" w:date="2020-09-18T09:45:00Z"/>
          <w:b/>
        </w:rPr>
      </w:pPr>
      <w:del w:id="1125" w:author="Hayes, Katherine" w:date="2020-09-18T09:45:00Z">
        <w:r w:rsidRPr="00F3691B">
          <w:rPr>
            <w:b/>
            <w:noProof/>
          </w:rPr>
          <w:lastRenderedPageBreak/>
          <w:drawing>
            <wp:inline distT="0" distB="0" distL="0" distR="0" wp14:anchorId="5F4F4B33" wp14:editId="0004D533">
              <wp:extent cx="4850296" cy="3331988"/>
              <wp:effectExtent l="0" t="0" r="127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burned.png"/>
                      <pic:cNvPicPr/>
                    </pic:nvPicPr>
                    <pic:blipFill>
                      <a:blip r:embed="rId13">
                        <a:extLst>
                          <a:ext uri="{28A0092B-C50C-407E-A947-70E740481C1C}">
                            <a14:useLocalDpi xmlns:a14="http://schemas.microsoft.com/office/drawing/2010/main" val="0"/>
                          </a:ext>
                        </a:extLst>
                      </a:blip>
                      <a:stretch>
                        <a:fillRect/>
                      </a:stretch>
                    </pic:blipFill>
                    <pic:spPr>
                      <a:xfrm>
                        <a:off x="0" y="0"/>
                        <a:ext cx="4857492" cy="3336931"/>
                      </a:xfrm>
                      <a:prstGeom prst="rect">
                        <a:avLst/>
                      </a:prstGeom>
                    </pic:spPr>
                  </pic:pic>
                </a:graphicData>
              </a:graphic>
            </wp:inline>
          </w:drawing>
        </w:r>
      </w:del>
    </w:p>
    <w:p w14:paraId="59A8BE1E" w14:textId="69788EE5" w:rsidR="00387F6C" w:rsidRPr="00284A7C" w:rsidRDefault="004B52B9" w:rsidP="00B639DF">
      <w:pPr>
        <w:suppressLineNumbers/>
        <w:autoSpaceDE w:val="0"/>
        <w:autoSpaceDN w:val="0"/>
        <w:adjustRightInd w:val="0"/>
        <w:jc w:val="center"/>
        <w:rPr>
          <w:ins w:id="1126" w:author="Hayes, Katherine" w:date="2020-09-18T09:45:00Z"/>
          <w:b/>
          <w:color w:val="000000" w:themeColor="text1"/>
        </w:rPr>
      </w:pPr>
      <w:ins w:id="1127" w:author="Hayes, Katherine" w:date="2020-09-18T09:45:00Z">
        <w:r w:rsidRPr="00284A7C">
          <w:rPr>
            <w:b/>
            <w:noProof/>
            <w:color w:val="000000" w:themeColor="text1"/>
          </w:rPr>
          <w:drawing>
            <wp:inline distT="0" distB="0" distL="0" distR="0" wp14:anchorId="510EC48D" wp14:editId="06DFFA4A">
              <wp:extent cx="5943600" cy="411480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ell phon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4114800"/>
                      </a:xfrm>
                      <a:prstGeom prst="rect">
                        <a:avLst/>
                      </a:prstGeom>
                    </pic:spPr>
                  </pic:pic>
                </a:graphicData>
              </a:graphic>
            </wp:inline>
          </w:drawing>
        </w:r>
      </w:ins>
    </w:p>
    <w:p w14:paraId="246761AE" w14:textId="43FCD204" w:rsidR="00270A95" w:rsidRPr="00284A7C" w:rsidRDefault="00387F6C" w:rsidP="00AC6FEA">
      <w:pPr>
        <w:suppressLineNumbers/>
        <w:autoSpaceDE w:val="0"/>
        <w:autoSpaceDN w:val="0"/>
        <w:adjustRightInd w:val="0"/>
        <w:rPr>
          <w:color w:val="000000" w:themeColor="text1"/>
        </w:rPr>
      </w:pPr>
      <w:r w:rsidRPr="00284A7C">
        <w:rPr>
          <w:bCs/>
          <w:color w:val="000000" w:themeColor="text1"/>
        </w:rPr>
        <w:t xml:space="preserve">Figure </w:t>
      </w:r>
      <w:r w:rsidR="004B52B9" w:rsidRPr="00284A7C">
        <w:rPr>
          <w:bCs/>
          <w:color w:val="000000" w:themeColor="text1"/>
        </w:rPr>
        <w:t>3</w:t>
      </w:r>
      <w:r w:rsidR="008E0EF9" w:rsidRPr="00284A7C">
        <w:rPr>
          <w:bCs/>
          <w:color w:val="000000" w:themeColor="text1"/>
        </w:rPr>
        <w:br w:type="page"/>
      </w:r>
    </w:p>
    <w:p w14:paraId="5473A7B2" w14:textId="77777777" w:rsidR="00387F6C" w:rsidRPr="00F3691B" w:rsidRDefault="007E6544" w:rsidP="00B639DF">
      <w:pPr>
        <w:suppressLineNumbers/>
        <w:autoSpaceDE w:val="0"/>
        <w:autoSpaceDN w:val="0"/>
        <w:adjustRightInd w:val="0"/>
        <w:jc w:val="center"/>
        <w:rPr>
          <w:del w:id="1128" w:author="Hayes, Katherine" w:date="2020-09-18T09:45:00Z"/>
        </w:rPr>
      </w:pPr>
      <w:del w:id="1129" w:author="Hayes, Katherine" w:date="2020-09-18T09:45:00Z">
        <w:r w:rsidRPr="00F3691B">
          <w:rPr>
            <w:noProof/>
          </w:rPr>
          <w:lastRenderedPageBreak/>
          <w:drawing>
            <wp:inline distT="0" distB="0" distL="0" distR="0" wp14:anchorId="73F52AE8" wp14:editId="1F7C0CC8">
              <wp:extent cx="5943600" cy="33432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nsity.pdf"/>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del>
    </w:p>
    <w:p w14:paraId="7CF380B7" w14:textId="4FB51047" w:rsidR="00387F6C" w:rsidRPr="00284A7C" w:rsidRDefault="00DB00CF" w:rsidP="00B639DF">
      <w:pPr>
        <w:suppressLineNumbers/>
        <w:autoSpaceDE w:val="0"/>
        <w:autoSpaceDN w:val="0"/>
        <w:adjustRightInd w:val="0"/>
        <w:jc w:val="center"/>
        <w:rPr>
          <w:ins w:id="1130" w:author="Hayes, Katherine" w:date="2020-09-18T09:45:00Z"/>
          <w:color w:val="000000" w:themeColor="text1"/>
        </w:rPr>
      </w:pPr>
      <w:ins w:id="1131" w:author="Hayes, Katherine" w:date="2020-09-18T09:45:00Z">
        <w:r w:rsidRPr="00284A7C">
          <w:rPr>
            <w:noProof/>
            <w:color w:val="000000" w:themeColor="text1"/>
          </w:rPr>
          <w:drawing>
            <wp:inline distT="0" distB="0" distL="0" distR="0" wp14:anchorId="703E52CD" wp14:editId="2C25CDA1">
              <wp:extent cx="5943600" cy="320040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ell phon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ins>
    </w:p>
    <w:p w14:paraId="497D0CCF" w14:textId="49C74C3C" w:rsidR="00083F96" w:rsidRPr="00284A7C" w:rsidRDefault="00387F6C" w:rsidP="00797D41">
      <w:pPr>
        <w:suppressLineNumbers/>
        <w:autoSpaceDE w:val="0"/>
        <w:autoSpaceDN w:val="0"/>
        <w:adjustRightInd w:val="0"/>
        <w:rPr>
          <w:color w:val="000000" w:themeColor="text1"/>
        </w:rPr>
      </w:pPr>
      <w:r w:rsidRPr="00284A7C">
        <w:rPr>
          <w:color w:val="000000" w:themeColor="text1"/>
        </w:rPr>
        <w:t>Figure 4</w:t>
      </w:r>
      <w:ins w:id="1132" w:author="Hayes, Katherine" w:date="2020-09-18T09:45:00Z">
        <w:r w:rsidR="000A2EC7" w:rsidRPr="00284A7C">
          <w:rPr>
            <w:color w:val="000000" w:themeColor="text1"/>
          </w:rPr>
          <w:t xml:space="preserve"> </w:t>
        </w:r>
      </w:ins>
      <w:r w:rsidR="00083F96" w:rsidRPr="00284A7C">
        <w:rPr>
          <w:color w:val="000000" w:themeColor="text1"/>
        </w:rPr>
        <w:br w:type="page"/>
      </w:r>
    </w:p>
    <w:p w14:paraId="750309ED" w14:textId="77777777" w:rsidR="00387F6C" w:rsidRPr="00F3691B" w:rsidRDefault="00680D95" w:rsidP="00B639DF">
      <w:pPr>
        <w:suppressLineNumbers/>
        <w:jc w:val="center"/>
        <w:rPr>
          <w:del w:id="1133" w:author="Hayes, Katherine" w:date="2020-09-18T09:45:00Z"/>
        </w:rPr>
      </w:pPr>
      <w:del w:id="1134" w:author="Hayes, Katherine" w:date="2020-09-18T09:45:00Z">
        <w:r w:rsidRPr="00F3691B">
          <w:rPr>
            <w:noProof/>
          </w:rPr>
          <w:lastRenderedPageBreak/>
          <w:drawing>
            <wp:inline distT="0" distB="0" distL="0" distR="0" wp14:anchorId="10A0CEEC" wp14:editId="042EF719">
              <wp:extent cx="6096000" cy="3429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sal area.pdf"/>
                      <pic:cNvPicPr/>
                    </pic:nvPicPr>
                    <pic:blipFill>
                      <a:blip r:embed="rId17">
                        <a:extLst>
                          <a:ext uri="{28A0092B-C50C-407E-A947-70E740481C1C}">
                            <a14:useLocalDpi xmlns:a14="http://schemas.microsoft.com/office/drawing/2010/main" val="0"/>
                          </a:ext>
                        </a:extLst>
                      </a:blip>
                      <a:stretch>
                        <a:fillRect/>
                      </a:stretch>
                    </pic:blipFill>
                    <pic:spPr>
                      <a:xfrm>
                        <a:off x="0" y="0"/>
                        <a:ext cx="6100283" cy="3431409"/>
                      </a:xfrm>
                      <a:prstGeom prst="rect">
                        <a:avLst/>
                      </a:prstGeom>
                    </pic:spPr>
                  </pic:pic>
                </a:graphicData>
              </a:graphic>
            </wp:inline>
          </w:drawing>
        </w:r>
      </w:del>
    </w:p>
    <w:p w14:paraId="31FEFF60" w14:textId="597F08BD" w:rsidR="00B639DF" w:rsidRPr="00284A7C" w:rsidRDefault="005D69AA" w:rsidP="00AC6FEA">
      <w:pPr>
        <w:suppressLineNumbers/>
        <w:rPr>
          <w:b/>
          <w:color w:val="000000" w:themeColor="text1"/>
        </w:rPr>
      </w:pPr>
      <w:ins w:id="1135" w:author="Hayes, Katherine" w:date="2020-09-18T09:45:00Z">
        <w:r w:rsidRPr="00284A7C">
          <w:rPr>
            <w:noProof/>
            <w:color w:val="000000" w:themeColor="text1"/>
          </w:rPr>
          <w:drawing>
            <wp:inline distT="0" distB="0" distL="0" distR="0" wp14:anchorId="797F2CEC" wp14:editId="165AC434">
              <wp:extent cx="5943600" cy="320040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ins>
      <w:r w:rsidR="00387F6C" w:rsidRPr="00284A7C">
        <w:rPr>
          <w:color w:val="000000" w:themeColor="text1"/>
        </w:rPr>
        <w:t>Figure 5</w:t>
      </w:r>
      <w:r w:rsidR="00B639DF" w:rsidRPr="00284A7C">
        <w:rPr>
          <w:color w:val="000000" w:themeColor="text1"/>
        </w:rPr>
        <w:br w:type="page"/>
      </w:r>
    </w:p>
    <w:p w14:paraId="18CA38E0" w14:textId="77777777" w:rsidR="00387F6C" w:rsidRPr="00F3691B" w:rsidRDefault="00270A95" w:rsidP="00B639DF">
      <w:pPr>
        <w:suppressLineNumbers/>
        <w:rPr>
          <w:del w:id="1136" w:author="Hayes, Katherine" w:date="2020-09-18T09:45:00Z"/>
          <w:b/>
        </w:rPr>
      </w:pPr>
      <w:del w:id="1137" w:author="Hayes, Katherine" w:date="2020-09-18T09:45:00Z">
        <w:r w:rsidRPr="00F3691B">
          <w:rPr>
            <w:b/>
            <w:noProof/>
          </w:rPr>
          <w:lastRenderedPageBreak/>
          <w:drawing>
            <wp:inline distT="0" distB="0" distL="0" distR="0" wp14:anchorId="20F4A518" wp14:editId="646E5AA4">
              <wp:extent cx="5239910" cy="3494393"/>
              <wp:effectExtent l="0" t="0" r="5715" b="0"/>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genPlo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55908" cy="3505062"/>
                      </a:xfrm>
                      <a:prstGeom prst="rect">
                        <a:avLst/>
                      </a:prstGeom>
                    </pic:spPr>
                  </pic:pic>
                </a:graphicData>
              </a:graphic>
            </wp:inline>
          </w:drawing>
        </w:r>
      </w:del>
    </w:p>
    <w:p w14:paraId="57867DC9" w14:textId="39417E93" w:rsidR="00387F6C" w:rsidRPr="00284A7C" w:rsidRDefault="003541D8" w:rsidP="00B639DF">
      <w:pPr>
        <w:suppressLineNumbers/>
        <w:rPr>
          <w:ins w:id="1138" w:author="Hayes, Katherine" w:date="2020-09-18T09:45:00Z"/>
          <w:b/>
          <w:color w:val="000000" w:themeColor="text1"/>
        </w:rPr>
      </w:pPr>
      <w:ins w:id="1139" w:author="Hayes, Katherine" w:date="2020-09-18T09:45:00Z">
        <w:r w:rsidRPr="00284A7C">
          <w:rPr>
            <w:b/>
            <w:noProof/>
            <w:color w:val="000000" w:themeColor="text1"/>
          </w:rPr>
          <w:drawing>
            <wp:inline distT="0" distB="0" distL="0" distR="0" wp14:anchorId="20A19D6E" wp14:editId="09DD13D6">
              <wp:extent cx="6273209" cy="2030730"/>
              <wp:effectExtent l="0" t="0" r="63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93705" cy="2037365"/>
                      </a:xfrm>
                      <a:prstGeom prst="rect">
                        <a:avLst/>
                      </a:prstGeom>
                    </pic:spPr>
                  </pic:pic>
                </a:graphicData>
              </a:graphic>
            </wp:inline>
          </w:drawing>
        </w:r>
      </w:ins>
    </w:p>
    <w:p w14:paraId="60B889D1" w14:textId="0D4E2CFA" w:rsidR="00270A95" w:rsidRPr="00284A7C" w:rsidRDefault="00387F6C" w:rsidP="00B639DF">
      <w:pPr>
        <w:suppressLineNumbers/>
        <w:rPr>
          <w:color w:val="000000" w:themeColor="text1"/>
        </w:rPr>
      </w:pPr>
      <w:r w:rsidRPr="00284A7C">
        <w:rPr>
          <w:bCs/>
          <w:color w:val="000000" w:themeColor="text1"/>
        </w:rPr>
        <w:t>Figure 6</w:t>
      </w:r>
      <w:r w:rsidR="00270A95" w:rsidRPr="00284A7C">
        <w:rPr>
          <w:bCs/>
          <w:color w:val="000000" w:themeColor="text1"/>
        </w:rPr>
        <w:br w:type="page"/>
      </w:r>
    </w:p>
    <w:p w14:paraId="78982602" w14:textId="77777777" w:rsidR="00387F6C" w:rsidRPr="00F3691B" w:rsidRDefault="00270A95" w:rsidP="00B639DF">
      <w:pPr>
        <w:suppressLineNumbers/>
        <w:autoSpaceDE w:val="0"/>
        <w:autoSpaceDN w:val="0"/>
        <w:adjustRightInd w:val="0"/>
        <w:rPr>
          <w:del w:id="1140" w:author="Hayes, Katherine" w:date="2020-09-18T09:45:00Z"/>
          <w:b/>
        </w:rPr>
      </w:pPr>
      <w:del w:id="1141" w:author="Hayes, Katherine" w:date="2020-09-18T09:45:00Z">
        <w:r w:rsidRPr="00F3691B">
          <w:rPr>
            <w:b/>
            <w:noProof/>
          </w:rPr>
          <w:lastRenderedPageBreak/>
          <w:drawing>
            <wp:inline distT="0" distB="0" distL="0" distR="0" wp14:anchorId="7FF71229" wp14:editId="44809D6A">
              <wp:extent cx="5629523" cy="2027457"/>
              <wp:effectExtent l="0" t="0" r="0" b="508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3-23 at 12.01.02 PM.png"/>
                      <pic:cNvPicPr/>
                    </pic:nvPicPr>
                    <pic:blipFill>
                      <a:blip r:embed="rId21">
                        <a:extLst>
                          <a:ext uri="{28A0092B-C50C-407E-A947-70E740481C1C}">
                            <a14:useLocalDpi xmlns:a14="http://schemas.microsoft.com/office/drawing/2010/main" val="0"/>
                          </a:ext>
                        </a:extLst>
                      </a:blip>
                      <a:stretch>
                        <a:fillRect/>
                      </a:stretch>
                    </pic:blipFill>
                    <pic:spPr>
                      <a:xfrm>
                        <a:off x="0" y="0"/>
                        <a:ext cx="5678699" cy="2045168"/>
                      </a:xfrm>
                      <a:prstGeom prst="rect">
                        <a:avLst/>
                      </a:prstGeom>
                    </pic:spPr>
                  </pic:pic>
                </a:graphicData>
              </a:graphic>
            </wp:inline>
          </w:drawing>
        </w:r>
      </w:del>
    </w:p>
    <w:p w14:paraId="76F885F8" w14:textId="762654A5" w:rsidR="00387F6C" w:rsidRPr="00284A7C" w:rsidRDefault="00A513E0" w:rsidP="00B639DF">
      <w:pPr>
        <w:suppressLineNumbers/>
        <w:autoSpaceDE w:val="0"/>
        <w:autoSpaceDN w:val="0"/>
        <w:adjustRightInd w:val="0"/>
        <w:rPr>
          <w:ins w:id="1142" w:author="Hayes, Katherine" w:date="2020-09-18T09:45:00Z"/>
          <w:b/>
          <w:color w:val="000000" w:themeColor="text1"/>
        </w:rPr>
      </w:pPr>
      <w:ins w:id="1143" w:author="Hayes, Katherine" w:date="2020-09-18T09:45:00Z">
        <w:r w:rsidRPr="00284A7C">
          <w:rPr>
            <w:b/>
            <w:noProof/>
            <w:color w:val="000000" w:themeColor="text1"/>
          </w:rPr>
          <w:drawing>
            <wp:inline distT="0" distB="0" distL="0" distR="0" wp14:anchorId="6E1A553F" wp14:editId="02096770">
              <wp:extent cx="5943600" cy="1981835"/>
              <wp:effectExtent l="0" t="0" r="0" b="0"/>
              <wp:docPr id="1" name="Picture 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lock&#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981835"/>
                      </a:xfrm>
                      <a:prstGeom prst="rect">
                        <a:avLst/>
                      </a:prstGeom>
                    </pic:spPr>
                  </pic:pic>
                </a:graphicData>
              </a:graphic>
            </wp:inline>
          </w:drawing>
        </w:r>
      </w:ins>
    </w:p>
    <w:p w14:paraId="1523C25A" w14:textId="77777777" w:rsidR="00270A95" w:rsidRPr="00F3691B" w:rsidRDefault="00387F6C" w:rsidP="00B639DF">
      <w:pPr>
        <w:suppressLineNumbers/>
        <w:autoSpaceDE w:val="0"/>
        <w:autoSpaceDN w:val="0"/>
        <w:adjustRightInd w:val="0"/>
        <w:rPr>
          <w:del w:id="1144" w:author="Hayes, Katherine" w:date="2020-09-18T09:45:00Z"/>
        </w:rPr>
      </w:pPr>
      <w:r w:rsidRPr="00284A7C">
        <w:rPr>
          <w:bCs/>
          <w:color w:val="000000" w:themeColor="text1"/>
        </w:rPr>
        <w:t>Figure 7</w:t>
      </w:r>
    </w:p>
    <w:p w14:paraId="27D44A70" w14:textId="17E3BE2E" w:rsidR="009F2680" w:rsidRPr="00284A7C" w:rsidRDefault="0053695C" w:rsidP="00797D41">
      <w:pPr>
        <w:suppressLineNumbers/>
        <w:autoSpaceDE w:val="0"/>
        <w:autoSpaceDN w:val="0"/>
        <w:adjustRightInd w:val="0"/>
        <w:rPr>
          <w:color w:val="000000" w:themeColor="text1"/>
        </w:rPr>
      </w:pPr>
      <w:del w:id="1145" w:author="Hayes, Katherine" w:date="2020-09-18T09:45:00Z">
        <w:r w:rsidRPr="00F3691B">
          <w:rPr>
            <w:sz w:val="20"/>
          </w:rPr>
          <w:delText xml:space="preserve"> </w:delText>
        </w:r>
      </w:del>
    </w:p>
    <w:sectPr w:rsidR="009F2680" w:rsidRPr="00284A7C" w:rsidSect="002C77D3">
      <w:headerReference w:type="even" r:id="rId23"/>
      <w:headerReference w:type="default" r:id="rId24"/>
      <w:footerReference w:type="default" r:id="rId25"/>
      <w:pgSz w:w="12240" w:h="15840"/>
      <w:pgMar w:top="1440" w:right="1440" w:bottom="1440" w:left="1440" w:header="720" w:footer="720" w:gutter="0"/>
      <w:lnNumType w:countBy="1" w:restart="continuou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9DD4BA" w14:textId="77777777" w:rsidR="00375586" w:rsidRDefault="00375586" w:rsidP="002C77D3">
      <w:r>
        <w:separator/>
      </w:r>
    </w:p>
  </w:endnote>
  <w:endnote w:type="continuationSeparator" w:id="0">
    <w:p w14:paraId="4A91308D" w14:textId="77777777" w:rsidR="00375586" w:rsidRDefault="00375586" w:rsidP="002C77D3">
      <w:r>
        <w:continuationSeparator/>
      </w:r>
    </w:p>
  </w:endnote>
  <w:endnote w:type="continuationNotice" w:id="1">
    <w:p w14:paraId="10319E4E" w14:textId="77777777" w:rsidR="00375586" w:rsidRDefault="0037558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2837373"/>
      <w:docPartObj>
        <w:docPartGallery w:val="Page Numbers (Bottom of Page)"/>
        <w:docPartUnique/>
      </w:docPartObj>
    </w:sdtPr>
    <w:sdtEndPr>
      <w:rPr>
        <w:noProof/>
      </w:rPr>
    </w:sdtEndPr>
    <w:sdtContent>
      <w:p w14:paraId="7354D40D" w14:textId="7DDA3F9C" w:rsidR="001272E4" w:rsidRDefault="001272E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B14CCFF" w14:textId="77777777" w:rsidR="001272E4" w:rsidRDefault="001272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80E0A9" w14:textId="77777777" w:rsidR="00375586" w:rsidRDefault="00375586" w:rsidP="002C77D3">
      <w:r>
        <w:separator/>
      </w:r>
    </w:p>
  </w:footnote>
  <w:footnote w:type="continuationSeparator" w:id="0">
    <w:p w14:paraId="2E88C71F" w14:textId="77777777" w:rsidR="00375586" w:rsidRDefault="00375586" w:rsidP="002C77D3">
      <w:r>
        <w:continuationSeparator/>
      </w:r>
    </w:p>
  </w:footnote>
  <w:footnote w:type="continuationNotice" w:id="1">
    <w:p w14:paraId="03679DB8" w14:textId="77777777" w:rsidR="00375586" w:rsidRDefault="0037558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3376585"/>
      <w:docPartObj>
        <w:docPartGallery w:val="Page Numbers (Top of Page)"/>
        <w:docPartUnique/>
      </w:docPartObj>
    </w:sdtPr>
    <w:sdtEndPr>
      <w:rPr>
        <w:rStyle w:val="PageNumber"/>
      </w:rPr>
    </w:sdtEndPr>
    <w:sdtContent>
      <w:p w14:paraId="429EF699" w14:textId="7A10BD8B" w:rsidR="001272E4" w:rsidRDefault="001272E4" w:rsidP="0083060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A47E167" w14:textId="77777777" w:rsidR="001272E4" w:rsidRDefault="001272E4" w:rsidP="002C77D3">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281A8" w14:textId="77777777" w:rsidR="001272E4" w:rsidRDefault="001272E4" w:rsidP="002C77D3">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2248628C"/>
    <w:multiLevelType w:val="hybridMultilevel"/>
    <w:tmpl w:val="2D128BA0"/>
    <w:lvl w:ilvl="0" w:tplc="8D267A32">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 w15:restartNumberingAfterBreak="0">
    <w:nsid w:val="3DAF171E"/>
    <w:multiLevelType w:val="hybridMultilevel"/>
    <w:tmpl w:val="F758858C"/>
    <w:lvl w:ilvl="0" w:tplc="CFB047E2">
      <w:numFmt w:val="bullet"/>
      <w:lvlText w:val="-"/>
      <w:lvlJc w:val="left"/>
      <w:pPr>
        <w:ind w:left="720" w:hanging="360"/>
      </w:pPr>
      <w:rPr>
        <w:rFonts w:ascii="Times" w:eastAsiaTheme="minorHAnsi" w:hAnsi="Time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03F74A0"/>
    <w:multiLevelType w:val="hybridMultilevel"/>
    <w:tmpl w:val="F482BB3E"/>
    <w:lvl w:ilvl="0" w:tplc="EA64AD46">
      <w:start w:val="1"/>
      <w:numFmt w:val="bullet"/>
      <w:lvlText w:val="-"/>
      <w:lvlJc w:val="left"/>
      <w:pPr>
        <w:ind w:left="720" w:hanging="360"/>
      </w:pPr>
      <w:rPr>
        <w:rFonts w:ascii="Times" w:eastAsiaTheme="minorHAnsi" w:hAnsi="Times" w:cs="Time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62C69D4"/>
    <w:multiLevelType w:val="hybridMultilevel"/>
    <w:tmpl w:val="7E48F0E6"/>
    <w:lvl w:ilvl="0" w:tplc="0409000F">
      <w:start w:val="1"/>
      <w:numFmt w:val="decimal"/>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5" w15:restartNumberingAfterBreak="0">
    <w:nsid w:val="6ABA3BAE"/>
    <w:multiLevelType w:val="hybridMultilevel"/>
    <w:tmpl w:val="D4A0BAA4"/>
    <w:lvl w:ilvl="0" w:tplc="30A23446">
      <w:start w:val="1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5"/>
  </w:num>
  <w:num w:numId="4">
    <w:abstractNumId w:val="2"/>
  </w:num>
  <w:num w:numId="5">
    <w:abstractNumId w:val="4"/>
  </w:num>
  <w:num w:numId="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ayes, Katherine">
    <w15:presenceInfo w15:providerId="AD" w15:userId="S::katherine.hayes@ucdenver.edu::962db613-048c-421d-a760-f8190cdc76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activeWritingStyle w:appName="MSWord" w:lang="en-US" w:vendorID="64" w:dllVersion="6" w:nlCheck="1" w:checkStyle="0"/>
  <w:activeWritingStyle w:appName="MSWord" w:lang="en-US" w:vendorID="64" w:dllVersion="4096" w:nlCheck="1" w:checkStyle="0"/>
  <w:activeWritingStyle w:appName="MSWord" w:lang="en-US" w:vendorID="64" w:dllVersion="0" w:nlCheck="1" w:checkStyle="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5F97"/>
    <w:rsid w:val="000056D6"/>
    <w:rsid w:val="000100E1"/>
    <w:rsid w:val="00010413"/>
    <w:rsid w:val="00011D29"/>
    <w:rsid w:val="00012751"/>
    <w:rsid w:val="00014F26"/>
    <w:rsid w:val="00021D4F"/>
    <w:rsid w:val="00021DB4"/>
    <w:rsid w:val="00022101"/>
    <w:rsid w:val="00022CDD"/>
    <w:rsid w:val="00023255"/>
    <w:rsid w:val="00023EE7"/>
    <w:rsid w:val="00026490"/>
    <w:rsid w:val="00030650"/>
    <w:rsid w:val="000360CD"/>
    <w:rsid w:val="00037C4B"/>
    <w:rsid w:val="00041A91"/>
    <w:rsid w:val="000442F3"/>
    <w:rsid w:val="00044CC1"/>
    <w:rsid w:val="000463B1"/>
    <w:rsid w:val="00047AC0"/>
    <w:rsid w:val="00051A77"/>
    <w:rsid w:val="000520DE"/>
    <w:rsid w:val="00052E8C"/>
    <w:rsid w:val="000538D0"/>
    <w:rsid w:val="00056508"/>
    <w:rsid w:val="00060F14"/>
    <w:rsid w:val="000613AA"/>
    <w:rsid w:val="0006168B"/>
    <w:rsid w:val="00062B5B"/>
    <w:rsid w:val="000630EC"/>
    <w:rsid w:val="0006312A"/>
    <w:rsid w:val="000642C0"/>
    <w:rsid w:val="00064BA7"/>
    <w:rsid w:val="000669E3"/>
    <w:rsid w:val="00067A57"/>
    <w:rsid w:val="00071128"/>
    <w:rsid w:val="00073446"/>
    <w:rsid w:val="00073C60"/>
    <w:rsid w:val="00074C7D"/>
    <w:rsid w:val="00075A4C"/>
    <w:rsid w:val="00075C6D"/>
    <w:rsid w:val="00077C5A"/>
    <w:rsid w:val="00080AB1"/>
    <w:rsid w:val="00081895"/>
    <w:rsid w:val="00083F96"/>
    <w:rsid w:val="00085188"/>
    <w:rsid w:val="00085E47"/>
    <w:rsid w:val="00090FFB"/>
    <w:rsid w:val="00092B2A"/>
    <w:rsid w:val="000933EB"/>
    <w:rsid w:val="000952EF"/>
    <w:rsid w:val="00096983"/>
    <w:rsid w:val="00096BF0"/>
    <w:rsid w:val="00096C4E"/>
    <w:rsid w:val="00096EF3"/>
    <w:rsid w:val="000A163C"/>
    <w:rsid w:val="000A2B66"/>
    <w:rsid w:val="000A2EC7"/>
    <w:rsid w:val="000A3FE0"/>
    <w:rsid w:val="000A44E4"/>
    <w:rsid w:val="000B527E"/>
    <w:rsid w:val="000B5338"/>
    <w:rsid w:val="000B78DB"/>
    <w:rsid w:val="000C2B90"/>
    <w:rsid w:val="000D03E7"/>
    <w:rsid w:val="000D40DA"/>
    <w:rsid w:val="000D46E3"/>
    <w:rsid w:val="000D5A7D"/>
    <w:rsid w:val="000D6650"/>
    <w:rsid w:val="000E0B7B"/>
    <w:rsid w:val="000E1DF0"/>
    <w:rsid w:val="000E3997"/>
    <w:rsid w:val="000E49F7"/>
    <w:rsid w:val="000E4FE4"/>
    <w:rsid w:val="000E5B95"/>
    <w:rsid w:val="000E5E26"/>
    <w:rsid w:val="000E5F89"/>
    <w:rsid w:val="000E7529"/>
    <w:rsid w:val="000E7950"/>
    <w:rsid w:val="000F004C"/>
    <w:rsid w:val="000F05B7"/>
    <w:rsid w:val="000F2CC0"/>
    <w:rsid w:val="000F4C84"/>
    <w:rsid w:val="000F6DE8"/>
    <w:rsid w:val="00101C4E"/>
    <w:rsid w:val="001026DA"/>
    <w:rsid w:val="00105CEF"/>
    <w:rsid w:val="001144A9"/>
    <w:rsid w:val="0011598E"/>
    <w:rsid w:val="00121365"/>
    <w:rsid w:val="00121729"/>
    <w:rsid w:val="001272E4"/>
    <w:rsid w:val="001322F4"/>
    <w:rsid w:val="00141F91"/>
    <w:rsid w:val="00142D00"/>
    <w:rsid w:val="00144E3E"/>
    <w:rsid w:val="0014557E"/>
    <w:rsid w:val="0015025E"/>
    <w:rsid w:val="001502BF"/>
    <w:rsid w:val="00150711"/>
    <w:rsid w:val="00151129"/>
    <w:rsid w:val="00151B2D"/>
    <w:rsid w:val="0015208E"/>
    <w:rsid w:val="00152681"/>
    <w:rsid w:val="00152DE5"/>
    <w:rsid w:val="00153F97"/>
    <w:rsid w:val="00154A47"/>
    <w:rsid w:val="00156455"/>
    <w:rsid w:val="00157DEA"/>
    <w:rsid w:val="00161838"/>
    <w:rsid w:val="001621C1"/>
    <w:rsid w:val="00162FA3"/>
    <w:rsid w:val="001647AF"/>
    <w:rsid w:val="00166296"/>
    <w:rsid w:val="001675FB"/>
    <w:rsid w:val="00170168"/>
    <w:rsid w:val="00172E1D"/>
    <w:rsid w:val="001739B4"/>
    <w:rsid w:val="001752D2"/>
    <w:rsid w:val="00183576"/>
    <w:rsid w:val="00184089"/>
    <w:rsid w:val="00185459"/>
    <w:rsid w:val="00185723"/>
    <w:rsid w:val="001863C5"/>
    <w:rsid w:val="00186A55"/>
    <w:rsid w:val="0019532B"/>
    <w:rsid w:val="00195ADB"/>
    <w:rsid w:val="00196E8C"/>
    <w:rsid w:val="00197A0B"/>
    <w:rsid w:val="00197B26"/>
    <w:rsid w:val="001A0138"/>
    <w:rsid w:val="001A150A"/>
    <w:rsid w:val="001A2390"/>
    <w:rsid w:val="001A2CB6"/>
    <w:rsid w:val="001A2F0F"/>
    <w:rsid w:val="001A3DAC"/>
    <w:rsid w:val="001A7CB6"/>
    <w:rsid w:val="001B0543"/>
    <w:rsid w:val="001B0AB8"/>
    <w:rsid w:val="001B635F"/>
    <w:rsid w:val="001B7DA1"/>
    <w:rsid w:val="001C5291"/>
    <w:rsid w:val="001D1E89"/>
    <w:rsid w:val="001D6FCA"/>
    <w:rsid w:val="001E1A16"/>
    <w:rsid w:val="001E289D"/>
    <w:rsid w:val="001E2C0C"/>
    <w:rsid w:val="001E3D0E"/>
    <w:rsid w:val="001E6744"/>
    <w:rsid w:val="001F18EC"/>
    <w:rsid w:val="001F24AD"/>
    <w:rsid w:val="001F33FB"/>
    <w:rsid w:val="001F3725"/>
    <w:rsid w:val="001F4FD8"/>
    <w:rsid w:val="001F6997"/>
    <w:rsid w:val="001F7B83"/>
    <w:rsid w:val="001F7D63"/>
    <w:rsid w:val="00201D10"/>
    <w:rsid w:val="00204AF5"/>
    <w:rsid w:val="002133FA"/>
    <w:rsid w:val="0021458A"/>
    <w:rsid w:val="00214601"/>
    <w:rsid w:val="00214855"/>
    <w:rsid w:val="00216987"/>
    <w:rsid w:val="00220BAB"/>
    <w:rsid w:val="00223C11"/>
    <w:rsid w:val="00224FDD"/>
    <w:rsid w:val="00231016"/>
    <w:rsid w:val="00232954"/>
    <w:rsid w:val="0023335C"/>
    <w:rsid w:val="00233588"/>
    <w:rsid w:val="00233C28"/>
    <w:rsid w:val="00233D90"/>
    <w:rsid w:val="00234A8D"/>
    <w:rsid w:val="00235452"/>
    <w:rsid w:val="00236D0E"/>
    <w:rsid w:val="00241C5E"/>
    <w:rsid w:val="002421B5"/>
    <w:rsid w:val="00245584"/>
    <w:rsid w:val="00246A22"/>
    <w:rsid w:val="00247643"/>
    <w:rsid w:val="00251C23"/>
    <w:rsid w:val="00252F14"/>
    <w:rsid w:val="002543BE"/>
    <w:rsid w:val="002563A6"/>
    <w:rsid w:val="00256E80"/>
    <w:rsid w:val="00261877"/>
    <w:rsid w:val="002618AE"/>
    <w:rsid w:val="002642C7"/>
    <w:rsid w:val="00265234"/>
    <w:rsid w:val="002657F8"/>
    <w:rsid w:val="00266545"/>
    <w:rsid w:val="00270A95"/>
    <w:rsid w:val="00270CE5"/>
    <w:rsid w:val="002724DE"/>
    <w:rsid w:val="0027320F"/>
    <w:rsid w:val="00273CAD"/>
    <w:rsid w:val="00277416"/>
    <w:rsid w:val="00283202"/>
    <w:rsid w:val="00284A7C"/>
    <w:rsid w:val="00286B52"/>
    <w:rsid w:val="00290E31"/>
    <w:rsid w:val="00291B3C"/>
    <w:rsid w:val="002947F4"/>
    <w:rsid w:val="002979DC"/>
    <w:rsid w:val="002A0A6E"/>
    <w:rsid w:val="002A2579"/>
    <w:rsid w:val="002A5848"/>
    <w:rsid w:val="002B3B9E"/>
    <w:rsid w:val="002B59FA"/>
    <w:rsid w:val="002B630A"/>
    <w:rsid w:val="002B7BD7"/>
    <w:rsid w:val="002C18C7"/>
    <w:rsid w:val="002C232F"/>
    <w:rsid w:val="002C2538"/>
    <w:rsid w:val="002C358A"/>
    <w:rsid w:val="002C382D"/>
    <w:rsid w:val="002C38EC"/>
    <w:rsid w:val="002C42D9"/>
    <w:rsid w:val="002C77D3"/>
    <w:rsid w:val="002D0723"/>
    <w:rsid w:val="002D20EA"/>
    <w:rsid w:val="002D5A87"/>
    <w:rsid w:val="002D5B85"/>
    <w:rsid w:val="002D5D96"/>
    <w:rsid w:val="002D7C89"/>
    <w:rsid w:val="002E27AE"/>
    <w:rsid w:val="002E43A9"/>
    <w:rsid w:val="002E59D8"/>
    <w:rsid w:val="002F1225"/>
    <w:rsid w:val="002F1888"/>
    <w:rsid w:val="002F360A"/>
    <w:rsid w:val="002F7357"/>
    <w:rsid w:val="00300EF2"/>
    <w:rsid w:val="00301957"/>
    <w:rsid w:val="0030431E"/>
    <w:rsid w:val="00305243"/>
    <w:rsid w:val="00305EDD"/>
    <w:rsid w:val="0030616A"/>
    <w:rsid w:val="0030646A"/>
    <w:rsid w:val="00310DC2"/>
    <w:rsid w:val="003110F8"/>
    <w:rsid w:val="00314454"/>
    <w:rsid w:val="00314676"/>
    <w:rsid w:val="00316B3A"/>
    <w:rsid w:val="00323DDB"/>
    <w:rsid w:val="00326435"/>
    <w:rsid w:val="00332556"/>
    <w:rsid w:val="00335D4F"/>
    <w:rsid w:val="00336D8F"/>
    <w:rsid w:val="0033765F"/>
    <w:rsid w:val="003400FC"/>
    <w:rsid w:val="003416F3"/>
    <w:rsid w:val="00343544"/>
    <w:rsid w:val="00344A96"/>
    <w:rsid w:val="003466DE"/>
    <w:rsid w:val="0034692C"/>
    <w:rsid w:val="00347E07"/>
    <w:rsid w:val="00350896"/>
    <w:rsid w:val="00351896"/>
    <w:rsid w:val="0035414B"/>
    <w:rsid w:val="003541D8"/>
    <w:rsid w:val="00354391"/>
    <w:rsid w:val="00356E63"/>
    <w:rsid w:val="003576D6"/>
    <w:rsid w:val="00360D1A"/>
    <w:rsid w:val="00363113"/>
    <w:rsid w:val="00367D66"/>
    <w:rsid w:val="003704DC"/>
    <w:rsid w:val="00371975"/>
    <w:rsid w:val="0037214F"/>
    <w:rsid w:val="00372BEB"/>
    <w:rsid w:val="003735F2"/>
    <w:rsid w:val="00374485"/>
    <w:rsid w:val="00375586"/>
    <w:rsid w:val="00375607"/>
    <w:rsid w:val="0037752D"/>
    <w:rsid w:val="00377D31"/>
    <w:rsid w:val="00380471"/>
    <w:rsid w:val="00385C5C"/>
    <w:rsid w:val="00386D72"/>
    <w:rsid w:val="00387F6C"/>
    <w:rsid w:val="0039145A"/>
    <w:rsid w:val="00391F5E"/>
    <w:rsid w:val="00394454"/>
    <w:rsid w:val="00396065"/>
    <w:rsid w:val="003A127B"/>
    <w:rsid w:val="003A18EB"/>
    <w:rsid w:val="003A2576"/>
    <w:rsid w:val="003A3DBC"/>
    <w:rsid w:val="003B1EEE"/>
    <w:rsid w:val="003B42FD"/>
    <w:rsid w:val="003B4E99"/>
    <w:rsid w:val="003B7D1D"/>
    <w:rsid w:val="003C1747"/>
    <w:rsid w:val="003C1827"/>
    <w:rsid w:val="003C2324"/>
    <w:rsid w:val="003C518F"/>
    <w:rsid w:val="003C7543"/>
    <w:rsid w:val="003D2F70"/>
    <w:rsid w:val="003D6B70"/>
    <w:rsid w:val="003D706B"/>
    <w:rsid w:val="003D7444"/>
    <w:rsid w:val="003E4821"/>
    <w:rsid w:val="003E4951"/>
    <w:rsid w:val="003E6ABD"/>
    <w:rsid w:val="003F28F1"/>
    <w:rsid w:val="003F4173"/>
    <w:rsid w:val="0040213C"/>
    <w:rsid w:val="00403443"/>
    <w:rsid w:val="00406386"/>
    <w:rsid w:val="004117B8"/>
    <w:rsid w:val="00411D05"/>
    <w:rsid w:val="00412A6A"/>
    <w:rsid w:val="00414EC2"/>
    <w:rsid w:val="004167B7"/>
    <w:rsid w:val="00417490"/>
    <w:rsid w:val="004200F6"/>
    <w:rsid w:val="00420A26"/>
    <w:rsid w:val="00423148"/>
    <w:rsid w:val="004233ED"/>
    <w:rsid w:val="0043087B"/>
    <w:rsid w:val="00435786"/>
    <w:rsid w:val="00436E30"/>
    <w:rsid w:val="00441F83"/>
    <w:rsid w:val="00442EAF"/>
    <w:rsid w:val="0044443B"/>
    <w:rsid w:val="0044469F"/>
    <w:rsid w:val="004467F4"/>
    <w:rsid w:val="00446A48"/>
    <w:rsid w:val="00447C75"/>
    <w:rsid w:val="0045177D"/>
    <w:rsid w:val="00454686"/>
    <w:rsid w:val="00455CD1"/>
    <w:rsid w:val="00456FF8"/>
    <w:rsid w:val="004614C2"/>
    <w:rsid w:val="00465BF3"/>
    <w:rsid w:val="00472356"/>
    <w:rsid w:val="004730AA"/>
    <w:rsid w:val="00476EA3"/>
    <w:rsid w:val="00477111"/>
    <w:rsid w:val="004802EC"/>
    <w:rsid w:val="0048075C"/>
    <w:rsid w:val="0048228B"/>
    <w:rsid w:val="00484456"/>
    <w:rsid w:val="00484A86"/>
    <w:rsid w:val="00484E72"/>
    <w:rsid w:val="00484F8F"/>
    <w:rsid w:val="00487470"/>
    <w:rsid w:val="00487E4E"/>
    <w:rsid w:val="00490363"/>
    <w:rsid w:val="0049108F"/>
    <w:rsid w:val="00492B1B"/>
    <w:rsid w:val="004957BC"/>
    <w:rsid w:val="004A1966"/>
    <w:rsid w:val="004A1EED"/>
    <w:rsid w:val="004A2990"/>
    <w:rsid w:val="004A3C82"/>
    <w:rsid w:val="004B2B98"/>
    <w:rsid w:val="004B2B99"/>
    <w:rsid w:val="004B4013"/>
    <w:rsid w:val="004B52B9"/>
    <w:rsid w:val="004B58B1"/>
    <w:rsid w:val="004B6E1F"/>
    <w:rsid w:val="004C1229"/>
    <w:rsid w:val="004C1E54"/>
    <w:rsid w:val="004C343A"/>
    <w:rsid w:val="004C4BD8"/>
    <w:rsid w:val="004C5900"/>
    <w:rsid w:val="004D4192"/>
    <w:rsid w:val="004D53A5"/>
    <w:rsid w:val="004D5727"/>
    <w:rsid w:val="004D5DDE"/>
    <w:rsid w:val="004E02F4"/>
    <w:rsid w:val="004E03CC"/>
    <w:rsid w:val="004E13F2"/>
    <w:rsid w:val="004E1991"/>
    <w:rsid w:val="004E2A71"/>
    <w:rsid w:val="004E2A96"/>
    <w:rsid w:val="004E39B1"/>
    <w:rsid w:val="004E6BCB"/>
    <w:rsid w:val="004E74CA"/>
    <w:rsid w:val="004E76FA"/>
    <w:rsid w:val="004F174E"/>
    <w:rsid w:val="004F1ACF"/>
    <w:rsid w:val="004F1F02"/>
    <w:rsid w:val="004F2C4F"/>
    <w:rsid w:val="004F31FF"/>
    <w:rsid w:val="004F4296"/>
    <w:rsid w:val="004F42C3"/>
    <w:rsid w:val="004F4DDD"/>
    <w:rsid w:val="004F7C23"/>
    <w:rsid w:val="0050083D"/>
    <w:rsid w:val="005015EE"/>
    <w:rsid w:val="00510980"/>
    <w:rsid w:val="0051167B"/>
    <w:rsid w:val="00511BE9"/>
    <w:rsid w:val="005124CA"/>
    <w:rsid w:val="00512C82"/>
    <w:rsid w:val="005158E4"/>
    <w:rsid w:val="00517934"/>
    <w:rsid w:val="005211A9"/>
    <w:rsid w:val="005211B9"/>
    <w:rsid w:val="005212D8"/>
    <w:rsid w:val="005273D1"/>
    <w:rsid w:val="00533633"/>
    <w:rsid w:val="00533854"/>
    <w:rsid w:val="005343A2"/>
    <w:rsid w:val="0053695C"/>
    <w:rsid w:val="00540ABB"/>
    <w:rsid w:val="00540DA3"/>
    <w:rsid w:val="0054394A"/>
    <w:rsid w:val="00543F81"/>
    <w:rsid w:val="005443CF"/>
    <w:rsid w:val="00545712"/>
    <w:rsid w:val="00545823"/>
    <w:rsid w:val="00545CB1"/>
    <w:rsid w:val="00547008"/>
    <w:rsid w:val="00550064"/>
    <w:rsid w:val="00550C02"/>
    <w:rsid w:val="005521F1"/>
    <w:rsid w:val="0055707C"/>
    <w:rsid w:val="0056169D"/>
    <w:rsid w:val="005634EB"/>
    <w:rsid w:val="0056364A"/>
    <w:rsid w:val="00567CB0"/>
    <w:rsid w:val="005707E8"/>
    <w:rsid w:val="005772E1"/>
    <w:rsid w:val="00585785"/>
    <w:rsid w:val="00592406"/>
    <w:rsid w:val="0059301F"/>
    <w:rsid w:val="005A0021"/>
    <w:rsid w:val="005A592B"/>
    <w:rsid w:val="005A6607"/>
    <w:rsid w:val="005B0F83"/>
    <w:rsid w:val="005B1AAC"/>
    <w:rsid w:val="005B31CE"/>
    <w:rsid w:val="005B3887"/>
    <w:rsid w:val="005B3DAC"/>
    <w:rsid w:val="005B3F6E"/>
    <w:rsid w:val="005B6DEC"/>
    <w:rsid w:val="005C1C38"/>
    <w:rsid w:val="005C36EB"/>
    <w:rsid w:val="005C7264"/>
    <w:rsid w:val="005C7D89"/>
    <w:rsid w:val="005D10B7"/>
    <w:rsid w:val="005D12EA"/>
    <w:rsid w:val="005D2A4F"/>
    <w:rsid w:val="005D69AA"/>
    <w:rsid w:val="005E0C06"/>
    <w:rsid w:val="005E1FEE"/>
    <w:rsid w:val="005E21BD"/>
    <w:rsid w:val="005E21CD"/>
    <w:rsid w:val="005E28F5"/>
    <w:rsid w:val="005E2B25"/>
    <w:rsid w:val="005E3234"/>
    <w:rsid w:val="005E3EC3"/>
    <w:rsid w:val="005E44FC"/>
    <w:rsid w:val="005E5554"/>
    <w:rsid w:val="005E6454"/>
    <w:rsid w:val="005F0E2F"/>
    <w:rsid w:val="005F0EF8"/>
    <w:rsid w:val="005F1E50"/>
    <w:rsid w:val="005F3AD4"/>
    <w:rsid w:val="005F45B6"/>
    <w:rsid w:val="005F6BE2"/>
    <w:rsid w:val="00600BC1"/>
    <w:rsid w:val="00607749"/>
    <w:rsid w:val="0061015F"/>
    <w:rsid w:val="00611DFA"/>
    <w:rsid w:val="00613A2B"/>
    <w:rsid w:val="0061409A"/>
    <w:rsid w:val="0061413C"/>
    <w:rsid w:val="00615753"/>
    <w:rsid w:val="006165E6"/>
    <w:rsid w:val="00620AB0"/>
    <w:rsid w:val="0062208C"/>
    <w:rsid w:val="006227B6"/>
    <w:rsid w:val="00627B42"/>
    <w:rsid w:val="00634061"/>
    <w:rsid w:val="00634D9F"/>
    <w:rsid w:val="00636E66"/>
    <w:rsid w:val="00641356"/>
    <w:rsid w:val="00643D9E"/>
    <w:rsid w:val="00645668"/>
    <w:rsid w:val="0064689D"/>
    <w:rsid w:val="00646C0B"/>
    <w:rsid w:val="00646EF0"/>
    <w:rsid w:val="00646FD3"/>
    <w:rsid w:val="006526DC"/>
    <w:rsid w:val="00652C83"/>
    <w:rsid w:val="00653066"/>
    <w:rsid w:val="00653E0A"/>
    <w:rsid w:val="00655279"/>
    <w:rsid w:val="0065761A"/>
    <w:rsid w:val="00657DDD"/>
    <w:rsid w:val="00661EA5"/>
    <w:rsid w:val="006666EB"/>
    <w:rsid w:val="0066697F"/>
    <w:rsid w:val="00667751"/>
    <w:rsid w:val="006679BC"/>
    <w:rsid w:val="0067170B"/>
    <w:rsid w:val="00673E4F"/>
    <w:rsid w:val="0067436F"/>
    <w:rsid w:val="00677C3B"/>
    <w:rsid w:val="00680D95"/>
    <w:rsid w:val="006844FE"/>
    <w:rsid w:val="00685821"/>
    <w:rsid w:val="00687A3F"/>
    <w:rsid w:val="0069158D"/>
    <w:rsid w:val="00691F12"/>
    <w:rsid w:val="00692D97"/>
    <w:rsid w:val="006939FC"/>
    <w:rsid w:val="00696E34"/>
    <w:rsid w:val="00697369"/>
    <w:rsid w:val="006976CB"/>
    <w:rsid w:val="006A11A5"/>
    <w:rsid w:val="006A4775"/>
    <w:rsid w:val="006A4ACB"/>
    <w:rsid w:val="006A4C90"/>
    <w:rsid w:val="006A6137"/>
    <w:rsid w:val="006A6CC6"/>
    <w:rsid w:val="006B087C"/>
    <w:rsid w:val="006B0AE5"/>
    <w:rsid w:val="006B1E86"/>
    <w:rsid w:val="006B2CB8"/>
    <w:rsid w:val="006B2CEF"/>
    <w:rsid w:val="006B3ACD"/>
    <w:rsid w:val="006B51D2"/>
    <w:rsid w:val="006B78DB"/>
    <w:rsid w:val="006C193A"/>
    <w:rsid w:val="006C2058"/>
    <w:rsid w:val="006C40D9"/>
    <w:rsid w:val="006C41C4"/>
    <w:rsid w:val="006C5781"/>
    <w:rsid w:val="006C747E"/>
    <w:rsid w:val="006D2D16"/>
    <w:rsid w:val="006D3BF6"/>
    <w:rsid w:val="006D4500"/>
    <w:rsid w:val="006D5413"/>
    <w:rsid w:val="006E043D"/>
    <w:rsid w:val="006E130C"/>
    <w:rsid w:val="006E213B"/>
    <w:rsid w:val="006E2AB6"/>
    <w:rsid w:val="006E3B66"/>
    <w:rsid w:val="006E6D16"/>
    <w:rsid w:val="006F0BA7"/>
    <w:rsid w:val="006F2C1E"/>
    <w:rsid w:val="006F2DDF"/>
    <w:rsid w:val="006F4CC8"/>
    <w:rsid w:val="007002E7"/>
    <w:rsid w:val="00700BA9"/>
    <w:rsid w:val="00702977"/>
    <w:rsid w:val="00703706"/>
    <w:rsid w:val="0070545D"/>
    <w:rsid w:val="00706DFB"/>
    <w:rsid w:val="0071100D"/>
    <w:rsid w:val="00712081"/>
    <w:rsid w:val="00712B28"/>
    <w:rsid w:val="00715F09"/>
    <w:rsid w:val="00716394"/>
    <w:rsid w:val="007166CB"/>
    <w:rsid w:val="00721689"/>
    <w:rsid w:val="0072194C"/>
    <w:rsid w:val="00721EC7"/>
    <w:rsid w:val="0072403B"/>
    <w:rsid w:val="0072584D"/>
    <w:rsid w:val="00726448"/>
    <w:rsid w:val="00726631"/>
    <w:rsid w:val="0072707F"/>
    <w:rsid w:val="007315C8"/>
    <w:rsid w:val="00731631"/>
    <w:rsid w:val="007330C8"/>
    <w:rsid w:val="00734231"/>
    <w:rsid w:val="007362BD"/>
    <w:rsid w:val="00737B22"/>
    <w:rsid w:val="00744FCA"/>
    <w:rsid w:val="007475B0"/>
    <w:rsid w:val="00754879"/>
    <w:rsid w:val="007557D4"/>
    <w:rsid w:val="00756718"/>
    <w:rsid w:val="007572EE"/>
    <w:rsid w:val="00761F0C"/>
    <w:rsid w:val="00763460"/>
    <w:rsid w:val="007636C0"/>
    <w:rsid w:val="00763F5B"/>
    <w:rsid w:val="00766136"/>
    <w:rsid w:val="00767EF3"/>
    <w:rsid w:val="00775A68"/>
    <w:rsid w:val="00777A43"/>
    <w:rsid w:val="007820EE"/>
    <w:rsid w:val="0078388C"/>
    <w:rsid w:val="00785766"/>
    <w:rsid w:val="00790D2A"/>
    <w:rsid w:val="00793E60"/>
    <w:rsid w:val="00793FE5"/>
    <w:rsid w:val="00797D41"/>
    <w:rsid w:val="00797D7D"/>
    <w:rsid w:val="007B08A7"/>
    <w:rsid w:val="007B1A17"/>
    <w:rsid w:val="007B22B6"/>
    <w:rsid w:val="007B4EBE"/>
    <w:rsid w:val="007B50EA"/>
    <w:rsid w:val="007B5689"/>
    <w:rsid w:val="007B78C4"/>
    <w:rsid w:val="007C096C"/>
    <w:rsid w:val="007C2408"/>
    <w:rsid w:val="007C2A37"/>
    <w:rsid w:val="007D048C"/>
    <w:rsid w:val="007D04CA"/>
    <w:rsid w:val="007D16CA"/>
    <w:rsid w:val="007D2E55"/>
    <w:rsid w:val="007D32FD"/>
    <w:rsid w:val="007D4849"/>
    <w:rsid w:val="007D5135"/>
    <w:rsid w:val="007D6B90"/>
    <w:rsid w:val="007D6FF5"/>
    <w:rsid w:val="007E095A"/>
    <w:rsid w:val="007E1443"/>
    <w:rsid w:val="007E285F"/>
    <w:rsid w:val="007E6018"/>
    <w:rsid w:val="007E6544"/>
    <w:rsid w:val="007F1441"/>
    <w:rsid w:val="007F3E09"/>
    <w:rsid w:val="007F4021"/>
    <w:rsid w:val="007F7597"/>
    <w:rsid w:val="00800B92"/>
    <w:rsid w:val="008010B3"/>
    <w:rsid w:val="0080135E"/>
    <w:rsid w:val="0080172A"/>
    <w:rsid w:val="008030DD"/>
    <w:rsid w:val="0080405F"/>
    <w:rsid w:val="00813347"/>
    <w:rsid w:val="00813970"/>
    <w:rsid w:val="008141E8"/>
    <w:rsid w:val="0081459C"/>
    <w:rsid w:val="00817C49"/>
    <w:rsid w:val="008259A5"/>
    <w:rsid w:val="00825AB3"/>
    <w:rsid w:val="00825F26"/>
    <w:rsid w:val="00827553"/>
    <w:rsid w:val="00830600"/>
    <w:rsid w:val="008306F8"/>
    <w:rsid w:val="00832773"/>
    <w:rsid w:val="00834A2E"/>
    <w:rsid w:val="00835455"/>
    <w:rsid w:val="0083761E"/>
    <w:rsid w:val="00837799"/>
    <w:rsid w:val="008433F3"/>
    <w:rsid w:val="008447B1"/>
    <w:rsid w:val="00844C8D"/>
    <w:rsid w:val="00845099"/>
    <w:rsid w:val="008558A9"/>
    <w:rsid w:val="00855AF0"/>
    <w:rsid w:val="00860B30"/>
    <w:rsid w:val="00862163"/>
    <w:rsid w:val="00865798"/>
    <w:rsid w:val="008678B9"/>
    <w:rsid w:val="00872135"/>
    <w:rsid w:val="008773C8"/>
    <w:rsid w:val="00882E03"/>
    <w:rsid w:val="00887B94"/>
    <w:rsid w:val="0089018F"/>
    <w:rsid w:val="00890F3F"/>
    <w:rsid w:val="008919A3"/>
    <w:rsid w:val="008936F5"/>
    <w:rsid w:val="00893A45"/>
    <w:rsid w:val="00895D39"/>
    <w:rsid w:val="008A009B"/>
    <w:rsid w:val="008A11A3"/>
    <w:rsid w:val="008A3C1F"/>
    <w:rsid w:val="008A5DE6"/>
    <w:rsid w:val="008A5E45"/>
    <w:rsid w:val="008A7939"/>
    <w:rsid w:val="008A79B2"/>
    <w:rsid w:val="008A7FA8"/>
    <w:rsid w:val="008B0F9E"/>
    <w:rsid w:val="008B3D82"/>
    <w:rsid w:val="008B791E"/>
    <w:rsid w:val="008B7E1C"/>
    <w:rsid w:val="008C4AA1"/>
    <w:rsid w:val="008C5D4D"/>
    <w:rsid w:val="008D309A"/>
    <w:rsid w:val="008D3841"/>
    <w:rsid w:val="008D50C9"/>
    <w:rsid w:val="008D54D9"/>
    <w:rsid w:val="008D5694"/>
    <w:rsid w:val="008D647E"/>
    <w:rsid w:val="008E0B27"/>
    <w:rsid w:val="008E0C88"/>
    <w:rsid w:val="008E0EF9"/>
    <w:rsid w:val="008E3D48"/>
    <w:rsid w:val="008E4B4A"/>
    <w:rsid w:val="008E52A5"/>
    <w:rsid w:val="008E57C9"/>
    <w:rsid w:val="008F0AF5"/>
    <w:rsid w:val="008F1D6C"/>
    <w:rsid w:val="008F58D3"/>
    <w:rsid w:val="009006E2"/>
    <w:rsid w:val="0090275C"/>
    <w:rsid w:val="00902DA6"/>
    <w:rsid w:val="00903ADF"/>
    <w:rsid w:val="00907300"/>
    <w:rsid w:val="00910EDC"/>
    <w:rsid w:val="00911BA1"/>
    <w:rsid w:val="0091267D"/>
    <w:rsid w:val="00913902"/>
    <w:rsid w:val="00913D47"/>
    <w:rsid w:val="00915AA8"/>
    <w:rsid w:val="00915D62"/>
    <w:rsid w:val="00916905"/>
    <w:rsid w:val="00920767"/>
    <w:rsid w:val="00920C88"/>
    <w:rsid w:val="00920D1E"/>
    <w:rsid w:val="009223AB"/>
    <w:rsid w:val="009226B5"/>
    <w:rsid w:val="009237CC"/>
    <w:rsid w:val="00923B0C"/>
    <w:rsid w:val="00923E2F"/>
    <w:rsid w:val="00924295"/>
    <w:rsid w:val="0092499C"/>
    <w:rsid w:val="0092694B"/>
    <w:rsid w:val="00927095"/>
    <w:rsid w:val="00930FD8"/>
    <w:rsid w:val="00931153"/>
    <w:rsid w:val="00931839"/>
    <w:rsid w:val="00933550"/>
    <w:rsid w:val="009335C4"/>
    <w:rsid w:val="00935D37"/>
    <w:rsid w:val="00937B3E"/>
    <w:rsid w:val="0094312D"/>
    <w:rsid w:val="0094513C"/>
    <w:rsid w:val="00950B73"/>
    <w:rsid w:val="00952F5A"/>
    <w:rsid w:val="00961681"/>
    <w:rsid w:val="00965649"/>
    <w:rsid w:val="00966564"/>
    <w:rsid w:val="00972031"/>
    <w:rsid w:val="00972B8E"/>
    <w:rsid w:val="009766A2"/>
    <w:rsid w:val="00980C98"/>
    <w:rsid w:val="00982EEE"/>
    <w:rsid w:val="00984934"/>
    <w:rsid w:val="00985879"/>
    <w:rsid w:val="00990243"/>
    <w:rsid w:val="00993442"/>
    <w:rsid w:val="00996D13"/>
    <w:rsid w:val="00997234"/>
    <w:rsid w:val="00997265"/>
    <w:rsid w:val="009A0AC8"/>
    <w:rsid w:val="009A308E"/>
    <w:rsid w:val="009A36D8"/>
    <w:rsid w:val="009A56DC"/>
    <w:rsid w:val="009B06B4"/>
    <w:rsid w:val="009B394F"/>
    <w:rsid w:val="009B3FA5"/>
    <w:rsid w:val="009B59DA"/>
    <w:rsid w:val="009C56AC"/>
    <w:rsid w:val="009C74B7"/>
    <w:rsid w:val="009D232B"/>
    <w:rsid w:val="009D359F"/>
    <w:rsid w:val="009E7AC7"/>
    <w:rsid w:val="009F0FA9"/>
    <w:rsid w:val="009F142F"/>
    <w:rsid w:val="009F2680"/>
    <w:rsid w:val="009F3F3D"/>
    <w:rsid w:val="009F5D47"/>
    <w:rsid w:val="009F67AA"/>
    <w:rsid w:val="00A026EB"/>
    <w:rsid w:val="00A02B2E"/>
    <w:rsid w:val="00A03EFC"/>
    <w:rsid w:val="00A04531"/>
    <w:rsid w:val="00A05F6E"/>
    <w:rsid w:val="00A0718F"/>
    <w:rsid w:val="00A072C7"/>
    <w:rsid w:val="00A07A5A"/>
    <w:rsid w:val="00A117DC"/>
    <w:rsid w:val="00A15946"/>
    <w:rsid w:val="00A171F7"/>
    <w:rsid w:val="00A203C6"/>
    <w:rsid w:val="00A25C72"/>
    <w:rsid w:val="00A27734"/>
    <w:rsid w:val="00A30D20"/>
    <w:rsid w:val="00A31032"/>
    <w:rsid w:val="00A31726"/>
    <w:rsid w:val="00A31E59"/>
    <w:rsid w:val="00A32F57"/>
    <w:rsid w:val="00A36B3A"/>
    <w:rsid w:val="00A3760B"/>
    <w:rsid w:val="00A37C5A"/>
    <w:rsid w:val="00A40F7B"/>
    <w:rsid w:val="00A41454"/>
    <w:rsid w:val="00A41B4C"/>
    <w:rsid w:val="00A446DA"/>
    <w:rsid w:val="00A4606A"/>
    <w:rsid w:val="00A460BE"/>
    <w:rsid w:val="00A5048D"/>
    <w:rsid w:val="00A50A50"/>
    <w:rsid w:val="00A513E0"/>
    <w:rsid w:val="00A52623"/>
    <w:rsid w:val="00A53171"/>
    <w:rsid w:val="00A5395F"/>
    <w:rsid w:val="00A5405C"/>
    <w:rsid w:val="00A62074"/>
    <w:rsid w:val="00A63B3E"/>
    <w:rsid w:val="00A65EA6"/>
    <w:rsid w:val="00A66F8E"/>
    <w:rsid w:val="00A705AF"/>
    <w:rsid w:val="00A70C8D"/>
    <w:rsid w:val="00A71685"/>
    <w:rsid w:val="00A71EBC"/>
    <w:rsid w:val="00A72A7F"/>
    <w:rsid w:val="00A76056"/>
    <w:rsid w:val="00A80C03"/>
    <w:rsid w:val="00A8184B"/>
    <w:rsid w:val="00A915A0"/>
    <w:rsid w:val="00A91B88"/>
    <w:rsid w:val="00A92358"/>
    <w:rsid w:val="00A924CD"/>
    <w:rsid w:val="00A95FBD"/>
    <w:rsid w:val="00AA43A8"/>
    <w:rsid w:val="00AA4518"/>
    <w:rsid w:val="00AA7A98"/>
    <w:rsid w:val="00AB0FB2"/>
    <w:rsid w:val="00AB151D"/>
    <w:rsid w:val="00AB2D3D"/>
    <w:rsid w:val="00AB3032"/>
    <w:rsid w:val="00AB3F7F"/>
    <w:rsid w:val="00AB52AA"/>
    <w:rsid w:val="00AB5456"/>
    <w:rsid w:val="00AB6F2C"/>
    <w:rsid w:val="00AC35E4"/>
    <w:rsid w:val="00AC6D1F"/>
    <w:rsid w:val="00AC6FEA"/>
    <w:rsid w:val="00AD1A46"/>
    <w:rsid w:val="00AD1C02"/>
    <w:rsid w:val="00AD2BDB"/>
    <w:rsid w:val="00AD4471"/>
    <w:rsid w:val="00AD5116"/>
    <w:rsid w:val="00AE0263"/>
    <w:rsid w:val="00AE199B"/>
    <w:rsid w:val="00AE790C"/>
    <w:rsid w:val="00AF023C"/>
    <w:rsid w:val="00AF1C80"/>
    <w:rsid w:val="00AF300A"/>
    <w:rsid w:val="00AF5F08"/>
    <w:rsid w:val="00AF6335"/>
    <w:rsid w:val="00B01100"/>
    <w:rsid w:val="00B033A1"/>
    <w:rsid w:val="00B0360F"/>
    <w:rsid w:val="00B05943"/>
    <w:rsid w:val="00B06689"/>
    <w:rsid w:val="00B077C7"/>
    <w:rsid w:val="00B07BCB"/>
    <w:rsid w:val="00B106AA"/>
    <w:rsid w:val="00B10EF6"/>
    <w:rsid w:val="00B129FF"/>
    <w:rsid w:val="00B15FD9"/>
    <w:rsid w:val="00B20204"/>
    <w:rsid w:val="00B22D00"/>
    <w:rsid w:val="00B243DC"/>
    <w:rsid w:val="00B25817"/>
    <w:rsid w:val="00B34344"/>
    <w:rsid w:val="00B354C0"/>
    <w:rsid w:val="00B402FD"/>
    <w:rsid w:val="00B4080B"/>
    <w:rsid w:val="00B40B09"/>
    <w:rsid w:val="00B40FED"/>
    <w:rsid w:val="00B435AD"/>
    <w:rsid w:val="00B44D46"/>
    <w:rsid w:val="00B46ACC"/>
    <w:rsid w:val="00B51FF0"/>
    <w:rsid w:val="00B547C2"/>
    <w:rsid w:val="00B54A13"/>
    <w:rsid w:val="00B60476"/>
    <w:rsid w:val="00B61719"/>
    <w:rsid w:val="00B639DF"/>
    <w:rsid w:val="00B6791A"/>
    <w:rsid w:val="00B7676C"/>
    <w:rsid w:val="00B768BD"/>
    <w:rsid w:val="00B773F6"/>
    <w:rsid w:val="00B81858"/>
    <w:rsid w:val="00B830C5"/>
    <w:rsid w:val="00B86DB4"/>
    <w:rsid w:val="00B9010B"/>
    <w:rsid w:val="00B908AE"/>
    <w:rsid w:val="00B918D6"/>
    <w:rsid w:val="00B91F35"/>
    <w:rsid w:val="00B925BE"/>
    <w:rsid w:val="00B93D6F"/>
    <w:rsid w:val="00B9511C"/>
    <w:rsid w:val="00B95BF4"/>
    <w:rsid w:val="00B961F1"/>
    <w:rsid w:val="00BA0267"/>
    <w:rsid w:val="00BA0E95"/>
    <w:rsid w:val="00BA139C"/>
    <w:rsid w:val="00BA4135"/>
    <w:rsid w:val="00BA453B"/>
    <w:rsid w:val="00BA4810"/>
    <w:rsid w:val="00BA5400"/>
    <w:rsid w:val="00BA666F"/>
    <w:rsid w:val="00BA6671"/>
    <w:rsid w:val="00BA793D"/>
    <w:rsid w:val="00BB065A"/>
    <w:rsid w:val="00BB0B41"/>
    <w:rsid w:val="00BB3FD4"/>
    <w:rsid w:val="00BB434E"/>
    <w:rsid w:val="00BB5212"/>
    <w:rsid w:val="00BB6B52"/>
    <w:rsid w:val="00BC03F2"/>
    <w:rsid w:val="00BC2D63"/>
    <w:rsid w:val="00BC32FE"/>
    <w:rsid w:val="00BC442B"/>
    <w:rsid w:val="00BC486E"/>
    <w:rsid w:val="00BC5FD6"/>
    <w:rsid w:val="00BC6E0D"/>
    <w:rsid w:val="00BD220D"/>
    <w:rsid w:val="00BD73B1"/>
    <w:rsid w:val="00BE3B8A"/>
    <w:rsid w:val="00BE58CF"/>
    <w:rsid w:val="00BE6945"/>
    <w:rsid w:val="00BF1A73"/>
    <w:rsid w:val="00BF37A6"/>
    <w:rsid w:val="00BF3F71"/>
    <w:rsid w:val="00BF583C"/>
    <w:rsid w:val="00BF6FE7"/>
    <w:rsid w:val="00BF7E5E"/>
    <w:rsid w:val="00BF7F70"/>
    <w:rsid w:val="00C04036"/>
    <w:rsid w:val="00C04272"/>
    <w:rsid w:val="00C051C5"/>
    <w:rsid w:val="00C057BE"/>
    <w:rsid w:val="00C05DE5"/>
    <w:rsid w:val="00C05F78"/>
    <w:rsid w:val="00C0641F"/>
    <w:rsid w:val="00C072D3"/>
    <w:rsid w:val="00C11790"/>
    <w:rsid w:val="00C128E6"/>
    <w:rsid w:val="00C139D1"/>
    <w:rsid w:val="00C14FA2"/>
    <w:rsid w:val="00C1760F"/>
    <w:rsid w:val="00C17F26"/>
    <w:rsid w:val="00C20BBC"/>
    <w:rsid w:val="00C23546"/>
    <w:rsid w:val="00C253EE"/>
    <w:rsid w:val="00C2595B"/>
    <w:rsid w:val="00C26200"/>
    <w:rsid w:val="00C304AF"/>
    <w:rsid w:val="00C313F8"/>
    <w:rsid w:val="00C33599"/>
    <w:rsid w:val="00C34937"/>
    <w:rsid w:val="00C34B5D"/>
    <w:rsid w:val="00C34E9C"/>
    <w:rsid w:val="00C36E14"/>
    <w:rsid w:val="00C41A47"/>
    <w:rsid w:val="00C421FC"/>
    <w:rsid w:val="00C43E85"/>
    <w:rsid w:val="00C45607"/>
    <w:rsid w:val="00C45E15"/>
    <w:rsid w:val="00C464DA"/>
    <w:rsid w:val="00C46EAC"/>
    <w:rsid w:val="00C47A40"/>
    <w:rsid w:val="00C535B0"/>
    <w:rsid w:val="00C53A90"/>
    <w:rsid w:val="00C55F0C"/>
    <w:rsid w:val="00C561E9"/>
    <w:rsid w:val="00C60452"/>
    <w:rsid w:val="00C61123"/>
    <w:rsid w:val="00C63995"/>
    <w:rsid w:val="00C63BCA"/>
    <w:rsid w:val="00C643A0"/>
    <w:rsid w:val="00C66256"/>
    <w:rsid w:val="00C66314"/>
    <w:rsid w:val="00C6705E"/>
    <w:rsid w:val="00C703C0"/>
    <w:rsid w:val="00C7768B"/>
    <w:rsid w:val="00C8324F"/>
    <w:rsid w:val="00C85324"/>
    <w:rsid w:val="00C90B72"/>
    <w:rsid w:val="00C91572"/>
    <w:rsid w:val="00C91CE4"/>
    <w:rsid w:val="00C92866"/>
    <w:rsid w:val="00C9659B"/>
    <w:rsid w:val="00C96716"/>
    <w:rsid w:val="00C9779C"/>
    <w:rsid w:val="00CA1EE8"/>
    <w:rsid w:val="00CA3448"/>
    <w:rsid w:val="00CA348D"/>
    <w:rsid w:val="00CA46D5"/>
    <w:rsid w:val="00CA4E9D"/>
    <w:rsid w:val="00CA676C"/>
    <w:rsid w:val="00CA67B5"/>
    <w:rsid w:val="00CA7A60"/>
    <w:rsid w:val="00CB0C1D"/>
    <w:rsid w:val="00CB3C88"/>
    <w:rsid w:val="00CB70B6"/>
    <w:rsid w:val="00CB7120"/>
    <w:rsid w:val="00CC035D"/>
    <w:rsid w:val="00CC11FC"/>
    <w:rsid w:val="00CC13E6"/>
    <w:rsid w:val="00CC70F9"/>
    <w:rsid w:val="00CD502F"/>
    <w:rsid w:val="00CD6626"/>
    <w:rsid w:val="00CE0824"/>
    <w:rsid w:val="00CE0A5C"/>
    <w:rsid w:val="00CE3641"/>
    <w:rsid w:val="00CE42CD"/>
    <w:rsid w:val="00CE44C7"/>
    <w:rsid w:val="00CE5457"/>
    <w:rsid w:val="00CE5679"/>
    <w:rsid w:val="00CE6673"/>
    <w:rsid w:val="00CF4F45"/>
    <w:rsid w:val="00CF6E9C"/>
    <w:rsid w:val="00CF75A3"/>
    <w:rsid w:val="00CF7D76"/>
    <w:rsid w:val="00D0481C"/>
    <w:rsid w:val="00D04985"/>
    <w:rsid w:val="00D04F14"/>
    <w:rsid w:val="00D059F4"/>
    <w:rsid w:val="00D06A09"/>
    <w:rsid w:val="00D13588"/>
    <w:rsid w:val="00D14108"/>
    <w:rsid w:val="00D1618D"/>
    <w:rsid w:val="00D165B7"/>
    <w:rsid w:val="00D2130F"/>
    <w:rsid w:val="00D24A55"/>
    <w:rsid w:val="00D2533A"/>
    <w:rsid w:val="00D25525"/>
    <w:rsid w:val="00D25C48"/>
    <w:rsid w:val="00D2671C"/>
    <w:rsid w:val="00D26A6C"/>
    <w:rsid w:val="00D270AF"/>
    <w:rsid w:val="00D270D1"/>
    <w:rsid w:val="00D31DF1"/>
    <w:rsid w:val="00D34495"/>
    <w:rsid w:val="00D3502D"/>
    <w:rsid w:val="00D35469"/>
    <w:rsid w:val="00D3548B"/>
    <w:rsid w:val="00D3618E"/>
    <w:rsid w:val="00D36EE1"/>
    <w:rsid w:val="00D40558"/>
    <w:rsid w:val="00D4354F"/>
    <w:rsid w:val="00D43DD8"/>
    <w:rsid w:val="00D467A2"/>
    <w:rsid w:val="00D4699C"/>
    <w:rsid w:val="00D50ACF"/>
    <w:rsid w:val="00D523A9"/>
    <w:rsid w:val="00D533E1"/>
    <w:rsid w:val="00D53731"/>
    <w:rsid w:val="00D54811"/>
    <w:rsid w:val="00D57893"/>
    <w:rsid w:val="00D6172D"/>
    <w:rsid w:val="00D61E92"/>
    <w:rsid w:val="00D65559"/>
    <w:rsid w:val="00D719C3"/>
    <w:rsid w:val="00D71AEC"/>
    <w:rsid w:val="00D75891"/>
    <w:rsid w:val="00D75BD6"/>
    <w:rsid w:val="00D75FA7"/>
    <w:rsid w:val="00D80A5B"/>
    <w:rsid w:val="00D82ABB"/>
    <w:rsid w:val="00D84376"/>
    <w:rsid w:val="00D849F9"/>
    <w:rsid w:val="00D84A1C"/>
    <w:rsid w:val="00D87D9B"/>
    <w:rsid w:val="00D90C89"/>
    <w:rsid w:val="00D9226F"/>
    <w:rsid w:val="00D92820"/>
    <w:rsid w:val="00D93FAB"/>
    <w:rsid w:val="00D94313"/>
    <w:rsid w:val="00D946CA"/>
    <w:rsid w:val="00D9634E"/>
    <w:rsid w:val="00D969B9"/>
    <w:rsid w:val="00DA165C"/>
    <w:rsid w:val="00DA2DF2"/>
    <w:rsid w:val="00DA376D"/>
    <w:rsid w:val="00DA51B4"/>
    <w:rsid w:val="00DB00CF"/>
    <w:rsid w:val="00DB3494"/>
    <w:rsid w:val="00DB55F0"/>
    <w:rsid w:val="00DB5EDA"/>
    <w:rsid w:val="00DB7485"/>
    <w:rsid w:val="00DB7C73"/>
    <w:rsid w:val="00DB7D12"/>
    <w:rsid w:val="00DC18AB"/>
    <w:rsid w:val="00DC30FB"/>
    <w:rsid w:val="00DD192D"/>
    <w:rsid w:val="00DD1C01"/>
    <w:rsid w:val="00DD4BB1"/>
    <w:rsid w:val="00DD567A"/>
    <w:rsid w:val="00DD58A7"/>
    <w:rsid w:val="00DD6CC7"/>
    <w:rsid w:val="00DE1134"/>
    <w:rsid w:val="00DE175D"/>
    <w:rsid w:val="00DE1B5D"/>
    <w:rsid w:val="00DE1EA9"/>
    <w:rsid w:val="00DE3451"/>
    <w:rsid w:val="00DE4B83"/>
    <w:rsid w:val="00DE630D"/>
    <w:rsid w:val="00DF1EE5"/>
    <w:rsid w:val="00DF264D"/>
    <w:rsid w:val="00DF35F2"/>
    <w:rsid w:val="00DF459A"/>
    <w:rsid w:val="00E01578"/>
    <w:rsid w:val="00E0174E"/>
    <w:rsid w:val="00E03124"/>
    <w:rsid w:val="00E047D4"/>
    <w:rsid w:val="00E04A24"/>
    <w:rsid w:val="00E05925"/>
    <w:rsid w:val="00E05AC9"/>
    <w:rsid w:val="00E05C7C"/>
    <w:rsid w:val="00E10549"/>
    <w:rsid w:val="00E112CD"/>
    <w:rsid w:val="00E1217C"/>
    <w:rsid w:val="00E13AAE"/>
    <w:rsid w:val="00E163A7"/>
    <w:rsid w:val="00E1689B"/>
    <w:rsid w:val="00E20B00"/>
    <w:rsid w:val="00E20B0C"/>
    <w:rsid w:val="00E24FB9"/>
    <w:rsid w:val="00E25B93"/>
    <w:rsid w:val="00E26116"/>
    <w:rsid w:val="00E275FB"/>
    <w:rsid w:val="00E30528"/>
    <w:rsid w:val="00E31275"/>
    <w:rsid w:val="00E31A65"/>
    <w:rsid w:val="00E31DEA"/>
    <w:rsid w:val="00E338FC"/>
    <w:rsid w:val="00E34A11"/>
    <w:rsid w:val="00E34E95"/>
    <w:rsid w:val="00E34EFA"/>
    <w:rsid w:val="00E35373"/>
    <w:rsid w:val="00E35479"/>
    <w:rsid w:val="00E43748"/>
    <w:rsid w:val="00E43AC3"/>
    <w:rsid w:val="00E45D3E"/>
    <w:rsid w:val="00E46A9C"/>
    <w:rsid w:val="00E50304"/>
    <w:rsid w:val="00E52F3F"/>
    <w:rsid w:val="00E5495A"/>
    <w:rsid w:val="00E5554E"/>
    <w:rsid w:val="00E57BEA"/>
    <w:rsid w:val="00E609D5"/>
    <w:rsid w:val="00E612EE"/>
    <w:rsid w:val="00E62E45"/>
    <w:rsid w:val="00E630E1"/>
    <w:rsid w:val="00E630E7"/>
    <w:rsid w:val="00E63914"/>
    <w:rsid w:val="00E642D6"/>
    <w:rsid w:val="00E645A3"/>
    <w:rsid w:val="00E64923"/>
    <w:rsid w:val="00E64991"/>
    <w:rsid w:val="00E64DDF"/>
    <w:rsid w:val="00E66559"/>
    <w:rsid w:val="00E70A9B"/>
    <w:rsid w:val="00E70F29"/>
    <w:rsid w:val="00E73C04"/>
    <w:rsid w:val="00E750BA"/>
    <w:rsid w:val="00E8365B"/>
    <w:rsid w:val="00E9065E"/>
    <w:rsid w:val="00E9144B"/>
    <w:rsid w:val="00E91B1C"/>
    <w:rsid w:val="00E91F8F"/>
    <w:rsid w:val="00E92645"/>
    <w:rsid w:val="00E9317E"/>
    <w:rsid w:val="00E9477D"/>
    <w:rsid w:val="00E96109"/>
    <w:rsid w:val="00E97C95"/>
    <w:rsid w:val="00EA04C9"/>
    <w:rsid w:val="00EA0721"/>
    <w:rsid w:val="00EA2068"/>
    <w:rsid w:val="00EA3A1C"/>
    <w:rsid w:val="00EA4721"/>
    <w:rsid w:val="00EA5063"/>
    <w:rsid w:val="00EA59AB"/>
    <w:rsid w:val="00EA6392"/>
    <w:rsid w:val="00EA6AAC"/>
    <w:rsid w:val="00EB450A"/>
    <w:rsid w:val="00EB5569"/>
    <w:rsid w:val="00EB632E"/>
    <w:rsid w:val="00EB6BD1"/>
    <w:rsid w:val="00EC0892"/>
    <w:rsid w:val="00EC136F"/>
    <w:rsid w:val="00EC344D"/>
    <w:rsid w:val="00EC65B8"/>
    <w:rsid w:val="00ED0928"/>
    <w:rsid w:val="00ED09E4"/>
    <w:rsid w:val="00ED13F5"/>
    <w:rsid w:val="00ED1715"/>
    <w:rsid w:val="00ED23A1"/>
    <w:rsid w:val="00ED40C1"/>
    <w:rsid w:val="00ED44CA"/>
    <w:rsid w:val="00ED545A"/>
    <w:rsid w:val="00ED581A"/>
    <w:rsid w:val="00ED6EAB"/>
    <w:rsid w:val="00ED795E"/>
    <w:rsid w:val="00EE061D"/>
    <w:rsid w:val="00EE3B28"/>
    <w:rsid w:val="00EE41A1"/>
    <w:rsid w:val="00EE5E18"/>
    <w:rsid w:val="00EE6B1B"/>
    <w:rsid w:val="00EE7A5F"/>
    <w:rsid w:val="00EF42A2"/>
    <w:rsid w:val="00EF47DB"/>
    <w:rsid w:val="00EF738A"/>
    <w:rsid w:val="00F002BB"/>
    <w:rsid w:val="00F00B89"/>
    <w:rsid w:val="00F02D47"/>
    <w:rsid w:val="00F067A1"/>
    <w:rsid w:val="00F069AB"/>
    <w:rsid w:val="00F11137"/>
    <w:rsid w:val="00F1175F"/>
    <w:rsid w:val="00F12D88"/>
    <w:rsid w:val="00F13DBB"/>
    <w:rsid w:val="00F23401"/>
    <w:rsid w:val="00F31198"/>
    <w:rsid w:val="00F32B2A"/>
    <w:rsid w:val="00F368FC"/>
    <w:rsid w:val="00F3691B"/>
    <w:rsid w:val="00F372EC"/>
    <w:rsid w:val="00F41D2B"/>
    <w:rsid w:val="00F425EB"/>
    <w:rsid w:val="00F42BBB"/>
    <w:rsid w:val="00F4398D"/>
    <w:rsid w:val="00F44511"/>
    <w:rsid w:val="00F46CA1"/>
    <w:rsid w:val="00F50FA3"/>
    <w:rsid w:val="00F527F0"/>
    <w:rsid w:val="00F54872"/>
    <w:rsid w:val="00F54B3B"/>
    <w:rsid w:val="00F568AC"/>
    <w:rsid w:val="00F61CF1"/>
    <w:rsid w:val="00F62AC6"/>
    <w:rsid w:val="00F631AD"/>
    <w:rsid w:val="00F635A3"/>
    <w:rsid w:val="00F6410B"/>
    <w:rsid w:val="00F72441"/>
    <w:rsid w:val="00F739ED"/>
    <w:rsid w:val="00F74447"/>
    <w:rsid w:val="00F746DC"/>
    <w:rsid w:val="00F75A25"/>
    <w:rsid w:val="00F75C4E"/>
    <w:rsid w:val="00F77720"/>
    <w:rsid w:val="00F7791E"/>
    <w:rsid w:val="00F77EC9"/>
    <w:rsid w:val="00F802CA"/>
    <w:rsid w:val="00F81CD8"/>
    <w:rsid w:val="00F86C1D"/>
    <w:rsid w:val="00F87A69"/>
    <w:rsid w:val="00F90E57"/>
    <w:rsid w:val="00F93988"/>
    <w:rsid w:val="00F97732"/>
    <w:rsid w:val="00F97877"/>
    <w:rsid w:val="00FA0C74"/>
    <w:rsid w:val="00FA2279"/>
    <w:rsid w:val="00FA2820"/>
    <w:rsid w:val="00FA2956"/>
    <w:rsid w:val="00FA3362"/>
    <w:rsid w:val="00FA4343"/>
    <w:rsid w:val="00FA491C"/>
    <w:rsid w:val="00FB07BA"/>
    <w:rsid w:val="00FB10A3"/>
    <w:rsid w:val="00FB5F97"/>
    <w:rsid w:val="00FC1667"/>
    <w:rsid w:val="00FC24B9"/>
    <w:rsid w:val="00FC5742"/>
    <w:rsid w:val="00FC6E49"/>
    <w:rsid w:val="00FD097D"/>
    <w:rsid w:val="00FD168B"/>
    <w:rsid w:val="00FD3352"/>
    <w:rsid w:val="00FD6312"/>
    <w:rsid w:val="00FD6589"/>
    <w:rsid w:val="00FD7F6A"/>
    <w:rsid w:val="00FE0072"/>
    <w:rsid w:val="00FE01AA"/>
    <w:rsid w:val="00FE0ECC"/>
    <w:rsid w:val="00FE0FE4"/>
    <w:rsid w:val="00FE27BC"/>
    <w:rsid w:val="00FE289D"/>
    <w:rsid w:val="00FE3566"/>
    <w:rsid w:val="00FE47AF"/>
    <w:rsid w:val="00FE49A4"/>
    <w:rsid w:val="00FE4FDA"/>
    <w:rsid w:val="00FE7B09"/>
    <w:rsid w:val="00FF2320"/>
    <w:rsid w:val="00FF2AF3"/>
    <w:rsid w:val="00FF2C2F"/>
    <w:rsid w:val="00FF3492"/>
    <w:rsid w:val="00FF63C1"/>
    <w:rsid w:val="00FF6F52"/>
    <w:rsid w:val="00FF6FC9"/>
    <w:rsid w:val="12AF9917"/>
    <w:rsid w:val="457ABD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AE9AC5"/>
  <w15:chartTrackingRefBased/>
  <w15:docId w15:val="{0565E5F9-DDCD-5B40-8449-B8317CCE7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7416"/>
    <w:rPr>
      <w:rFonts w:ascii="Times New Roman" w:eastAsia="Times New Roman" w:hAnsi="Times New Roman" w:cs="Times New Roman"/>
    </w:rPr>
  </w:style>
  <w:style w:type="paragraph" w:styleId="Heading1">
    <w:name w:val="heading 1"/>
    <w:basedOn w:val="Normal"/>
    <w:next w:val="Normal"/>
    <w:link w:val="Heading1Char"/>
    <w:uiPriority w:val="9"/>
    <w:qFormat/>
    <w:rsid w:val="00121729"/>
    <w:pPr>
      <w:keepNext/>
      <w:keepLines/>
      <w:spacing w:before="120" w:line="360" w:lineRule="auto"/>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1A2F0F"/>
    <w:pPr>
      <w:keepNext/>
      <w:keepLines/>
      <w:spacing w:before="120" w:after="120" w:line="360" w:lineRule="auto"/>
      <w:outlineLvl w:val="1"/>
    </w:pPr>
    <w:rPr>
      <w:rFonts w:ascii="Times" w:eastAsiaTheme="majorEastAsia" w:hAnsi="Times" w:cstheme="majorBidi"/>
      <w:b/>
      <w:i/>
      <w:color w:val="000000" w:themeColor="text1"/>
      <w:szCs w:val="26"/>
    </w:rPr>
  </w:style>
  <w:style w:type="paragraph" w:styleId="Heading3">
    <w:name w:val="heading 3"/>
    <w:basedOn w:val="Normal"/>
    <w:next w:val="Normal"/>
    <w:link w:val="Heading3Char"/>
    <w:uiPriority w:val="9"/>
    <w:unhideWhenUsed/>
    <w:qFormat/>
    <w:rsid w:val="00121729"/>
    <w:pPr>
      <w:keepNext/>
      <w:keepLines/>
      <w:spacing w:before="40"/>
      <w:outlineLvl w:val="2"/>
    </w:pPr>
    <w:rPr>
      <w:rFonts w:eastAsiaTheme="majorEastAsia" w:cstheme="majorBidi"/>
      <w:b/>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FB5F97"/>
  </w:style>
  <w:style w:type="character" w:styleId="CommentReference">
    <w:name w:val="annotation reference"/>
    <w:basedOn w:val="DefaultParagraphFont"/>
    <w:uiPriority w:val="99"/>
    <w:semiHidden/>
    <w:unhideWhenUsed/>
    <w:rsid w:val="00D36EE1"/>
    <w:rPr>
      <w:sz w:val="16"/>
      <w:szCs w:val="16"/>
    </w:rPr>
  </w:style>
  <w:style w:type="paragraph" w:styleId="CommentText">
    <w:name w:val="annotation text"/>
    <w:basedOn w:val="Normal"/>
    <w:link w:val="CommentTextChar"/>
    <w:uiPriority w:val="99"/>
    <w:unhideWhenUsed/>
    <w:rsid w:val="00D36EE1"/>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rsid w:val="00D36EE1"/>
    <w:rPr>
      <w:sz w:val="20"/>
      <w:szCs w:val="20"/>
    </w:rPr>
  </w:style>
  <w:style w:type="paragraph" w:styleId="CommentSubject">
    <w:name w:val="annotation subject"/>
    <w:basedOn w:val="CommentText"/>
    <w:next w:val="CommentText"/>
    <w:link w:val="CommentSubjectChar"/>
    <w:uiPriority w:val="99"/>
    <w:semiHidden/>
    <w:unhideWhenUsed/>
    <w:rsid w:val="00D36EE1"/>
    <w:rPr>
      <w:b/>
      <w:bCs/>
    </w:rPr>
  </w:style>
  <w:style w:type="character" w:customStyle="1" w:styleId="CommentSubjectChar">
    <w:name w:val="Comment Subject Char"/>
    <w:basedOn w:val="CommentTextChar"/>
    <w:link w:val="CommentSubject"/>
    <w:uiPriority w:val="99"/>
    <w:semiHidden/>
    <w:rsid w:val="00D36EE1"/>
    <w:rPr>
      <w:b/>
      <w:bCs/>
      <w:sz w:val="20"/>
      <w:szCs w:val="20"/>
    </w:rPr>
  </w:style>
  <w:style w:type="paragraph" w:styleId="BalloonText">
    <w:name w:val="Balloon Text"/>
    <w:basedOn w:val="Normal"/>
    <w:link w:val="BalloonTextChar"/>
    <w:uiPriority w:val="99"/>
    <w:semiHidden/>
    <w:unhideWhenUsed/>
    <w:rsid w:val="00D36EE1"/>
    <w:rPr>
      <w:rFonts w:eastAsiaTheme="minorHAnsi"/>
      <w:sz w:val="18"/>
      <w:szCs w:val="18"/>
    </w:rPr>
  </w:style>
  <w:style w:type="character" w:customStyle="1" w:styleId="BalloonTextChar">
    <w:name w:val="Balloon Text Char"/>
    <w:basedOn w:val="DefaultParagraphFont"/>
    <w:link w:val="BalloonText"/>
    <w:uiPriority w:val="99"/>
    <w:semiHidden/>
    <w:rsid w:val="00D36EE1"/>
    <w:rPr>
      <w:rFonts w:ascii="Times New Roman" w:hAnsi="Times New Roman" w:cs="Times New Roman"/>
      <w:sz w:val="18"/>
      <w:szCs w:val="18"/>
    </w:rPr>
  </w:style>
  <w:style w:type="character" w:styleId="PlaceholderText">
    <w:name w:val="Placeholder Text"/>
    <w:basedOn w:val="DefaultParagraphFont"/>
    <w:uiPriority w:val="99"/>
    <w:semiHidden/>
    <w:rsid w:val="0089018F"/>
    <w:rPr>
      <w:color w:val="808080"/>
    </w:rPr>
  </w:style>
  <w:style w:type="paragraph" w:styleId="Revision">
    <w:name w:val="Revision"/>
    <w:hidden/>
    <w:uiPriority w:val="99"/>
    <w:semiHidden/>
    <w:rsid w:val="004200F6"/>
  </w:style>
  <w:style w:type="table" w:styleId="TableGrid">
    <w:name w:val="Table Grid"/>
    <w:basedOn w:val="TableNormal"/>
    <w:uiPriority w:val="39"/>
    <w:rsid w:val="005F0E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5F0E2F"/>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Hyperlink">
    <w:name w:val="Hyperlink"/>
    <w:basedOn w:val="DefaultParagraphFont"/>
    <w:uiPriority w:val="99"/>
    <w:unhideWhenUsed/>
    <w:rsid w:val="002724DE"/>
    <w:rPr>
      <w:color w:val="0563C1" w:themeColor="hyperlink"/>
      <w:u w:val="single"/>
    </w:rPr>
  </w:style>
  <w:style w:type="character" w:customStyle="1" w:styleId="UnresolvedMention1">
    <w:name w:val="Unresolved Mention1"/>
    <w:basedOn w:val="DefaultParagraphFont"/>
    <w:uiPriority w:val="99"/>
    <w:semiHidden/>
    <w:unhideWhenUsed/>
    <w:rsid w:val="002724DE"/>
    <w:rPr>
      <w:color w:val="605E5C"/>
      <w:shd w:val="clear" w:color="auto" w:fill="E1DFDD"/>
    </w:rPr>
  </w:style>
  <w:style w:type="paragraph" w:styleId="ListParagraph">
    <w:name w:val="List Paragraph"/>
    <w:basedOn w:val="Normal"/>
    <w:uiPriority w:val="34"/>
    <w:qFormat/>
    <w:rsid w:val="009D232B"/>
    <w:pPr>
      <w:ind w:left="720"/>
      <w:contextualSpacing/>
    </w:pPr>
    <w:rPr>
      <w:rFonts w:asciiTheme="minorHAnsi" w:eastAsiaTheme="minorHAnsi" w:hAnsiTheme="minorHAnsi" w:cstheme="minorBidi"/>
    </w:rPr>
  </w:style>
  <w:style w:type="character" w:styleId="FollowedHyperlink">
    <w:name w:val="FollowedHyperlink"/>
    <w:basedOn w:val="DefaultParagraphFont"/>
    <w:uiPriority w:val="99"/>
    <w:semiHidden/>
    <w:unhideWhenUsed/>
    <w:rsid w:val="007D4849"/>
    <w:rPr>
      <w:color w:val="954F72" w:themeColor="followedHyperlink"/>
      <w:u w:val="single"/>
    </w:rPr>
  </w:style>
  <w:style w:type="table" w:customStyle="1" w:styleId="PlainTable51">
    <w:name w:val="Plain Table 51"/>
    <w:basedOn w:val="TableNormal"/>
    <w:next w:val="PlainTable5"/>
    <w:uiPriority w:val="45"/>
    <w:rsid w:val="00D4699C"/>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E630E1"/>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630E1"/>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AC6FEA"/>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table" w:styleId="PlainTable1">
    <w:name w:val="Plain Table 1"/>
    <w:basedOn w:val="TableNormal"/>
    <w:uiPriority w:val="41"/>
    <w:rsid w:val="0002210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71100D"/>
    <w:rPr>
      <w:color w:val="605E5C"/>
      <w:shd w:val="clear" w:color="auto" w:fill="E1DFDD"/>
    </w:rPr>
  </w:style>
  <w:style w:type="paragraph" w:styleId="Header">
    <w:name w:val="header"/>
    <w:basedOn w:val="Normal"/>
    <w:link w:val="HeaderChar"/>
    <w:uiPriority w:val="99"/>
    <w:unhideWhenUsed/>
    <w:rsid w:val="002C77D3"/>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2C77D3"/>
  </w:style>
  <w:style w:type="character" w:styleId="PageNumber">
    <w:name w:val="page number"/>
    <w:basedOn w:val="DefaultParagraphFont"/>
    <w:uiPriority w:val="99"/>
    <w:semiHidden/>
    <w:unhideWhenUsed/>
    <w:rsid w:val="002C77D3"/>
  </w:style>
  <w:style w:type="paragraph" w:styleId="Footer">
    <w:name w:val="footer"/>
    <w:basedOn w:val="Normal"/>
    <w:link w:val="FooterChar"/>
    <w:uiPriority w:val="99"/>
    <w:unhideWhenUsed/>
    <w:rsid w:val="006F2C1E"/>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6F2C1E"/>
  </w:style>
  <w:style w:type="character" w:customStyle="1" w:styleId="Heading1Char">
    <w:name w:val="Heading 1 Char"/>
    <w:basedOn w:val="DefaultParagraphFont"/>
    <w:link w:val="Heading1"/>
    <w:uiPriority w:val="9"/>
    <w:rsid w:val="00121729"/>
    <w:rPr>
      <w:rFonts w:ascii="Times New Roman" w:eastAsiaTheme="majorEastAsia" w:hAnsi="Times New Roman" w:cstheme="majorBidi"/>
      <w:b/>
      <w:color w:val="000000" w:themeColor="text1"/>
      <w:szCs w:val="32"/>
    </w:rPr>
  </w:style>
  <w:style w:type="character" w:customStyle="1" w:styleId="Heading2Char">
    <w:name w:val="Heading 2 Char"/>
    <w:basedOn w:val="DefaultParagraphFont"/>
    <w:link w:val="Heading2"/>
    <w:uiPriority w:val="9"/>
    <w:rsid w:val="001A2F0F"/>
    <w:rPr>
      <w:rFonts w:ascii="Times" w:eastAsiaTheme="majorEastAsia" w:hAnsi="Times" w:cstheme="majorBidi"/>
      <w:b/>
      <w:i/>
      <w:color w:val="000000" w:themeColor="text1"/>
      <w:szCs w:val="26"/>
    </w:rPr>
  </w:style>
  <w:style w:type="character" w:customStyle="1" w:styleId="Heading3Char">
    <w:name w:val="Heading 3 Char"/>
    <w:basedOn w:val="DefaultParagraphFont"/>
    <w:link w:val="Heading3"/>
    <w:uiPriority w:val="9"/>
    <w:rsid w:val="00121729"/>
    <w:rPr>
      <w:rFonts w:ascii="Times New Roman" w:eastAsiaTheme="majorEastAsia" w:hAnsi="Times New Roman" w:cstheme="majorBidi"/>
      <w:b/>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315475">
      <w:bodyDiv w:val="1"/>
      <w:marLeft w:val="0"/>
      <w:marRight w:val="0"/>
      <w:marTop w:val="0"/>
      <w:marBottom w:val="0"/>
      <w:divBdr>
        <w:top w:val="none" w:sz="0" w:space="0" w:color="auto"/>
        <w:left w:val="none" w:sz="0" w:space="0" w:color="auto"/>
        <w:bottom w:val="none" w:sz="0" w:space="0" w:color="auto"/>
        <w:right w:val="none" w:sz="0" w:space="0" w:color="auto"/>
      </w:divBdr>
    </w:div>
    <w:div w:id="61028834">
      <w:bodyDiv w:val="1"/>
      <w:marLeft w:val="0"/>
      <w:marRight w:val="0"/>
      <w:marTop w:val="0"/>
      <w:marBottom w:val="0"/>
      <w:divBdr>
        <w:top w:val="none" w:sz="0" w:space="0" w:color="auto"/>
        <w:left w:val="none" w:sz="0" w:space="0" w:color="auto"/>
        <w:bottom w:val="none" w:sz="0" w:space="0" w:color="auto"/>
        <w:right w:val="none" w:sz="0" w:space="0" w:color="auto"/>
      </w:divBdr>
    </w:div>
    <w:div w:id="72439903">
      <w:bodyDiv w:val="1"/>
      <w:marLeft w:val="0"/>
      <w:marRight w:val="0"/>
      <w:marTop w:val="0"/>
      <w:marBottom w:val="0"/>
      <w:divBdr>
        <w:top w:val="none" w:sz="0" w:space="0" w:color="auto"/>
        <w:left w:val="none" w:sz="0" w:space="0" w:color="auto"/>
        <w:bottom w:val="none" w:sz="0" w:space="0" w:color="auto"/>
        <w:right w:val="none" w:sz="0" w:space="0" w:color="auto"/>
      </w:divBdr>
    </w:div>
    <w:div w:id="92409510">
      <w:bodyDiv w:val="1"/>
      <w:marLeft w:val="0"/>
      <w:marRight w:val="0"/>
      <w:marTop w:val="0"/>
      <w:marBottom w:val="0"/>
      <w:divBdr>
        <w:top w:val="none" w:sz="0" w:space="0" w:color="auto"/>
        <w:left w:val="none" w:sz="0" w:space="0" w:color="auto"/>
        <w:bottom w:val="none" w:sz="0" w:space="0" w:color="auto"/>
        <w:right w:val="none" w:sz="0" w:space="0" w:color="auto"/>
      </w:divBdr>
      <w:divsChild>
        <w:div w:id="1164588009">
          <w:marLeft w:val="0"/>
          <w:marRight w:val="0"/>
          <w:marTop w:val="0"/>
          <w:marBottom w:val="0"/>
          <w:divBdr>
            <w:top w:val="none" w:sz="0" w:space="0" w:color="auto"/>
            <w:left w:val="none" w:sz="0" w:space="0" w:color="auto"/>
            <w:bottom w:val="none" w:sz="0" w:space="0" w:color="auto"/>
            <w:right w:val="none" w:sz="0" w:space="0" w:color="auto"/>
          </w:divBdr>
        </w:div>
      </w:divsChild>
    </w:div>
    <w:div w:id="92476090">
      <w:bodyDiv w:val="1"/>
      <w:marLeft w:val="0"/>
      <w:marRight w:val="0"/>
      <w:marTop w:val="0"/>
      <w:marBottom w:val="0"/>
      <w:divBdr>
        <w:top w:val="none" w:sz="0" w:space="0" w:color="auto"/>
        <w:left w:val="none" w:sz="0" w:space="0" w:color="auto"/>
        <w:bottom w:val="none" w:sz="0" w:space="0" w:color="auto"/>
        <w:right w:val="none" w:sz="0" w:space="0" w:color="auto"/>
      </w:divBdr>
    </w:div>
    <w:div w:id="103421837">
      <w:bodyDiv w:val="1"/>
      <w:marLeft w:val="0"/>
      <w:marRight w:val="0"/>
      <w:marTop w:val="0"/>
      <w:marBottom w:val="0"/>
      <w:divBdr>
        <w:top w:val="none" w:sz="0" w:space="0" w:color="auto"/>
        <w:left w:val="none" w:sz="0" w:space="0" w:color="auto"/>
        <w:bottom w:val="none" w:sz="0" w:space="0" w:color="auto"/>
        <w:right w:val="none" w:sz="0" w:space="0" w:color="auto"/>
      </w:divBdr>
    </w:div>
    <w:div w:id="114376562">
      <w:bodyDiv w:val="1"/>
      <w:marLeft w:val="0"/>
      <w:marRight w:val="0"/>
      <w:marTop w:val="0"/>
      <w:marBottom w:val="0"/>
      <w:divBdr>
        <w:top w:val="none" w:sz="0" w:space="0" w:color="auto"/>
        <w:left w:val="none" w:sz="0" w:space="0" w:color="auto"/>
        <w:bottom w:val="none" w:sz="0" w:space="0" w:color="auto"/>
        <w:right w:val="none" w:sz="0" w:space="0" w:color="auto"/>
      </w:divBdr>
    </w:div>
    <w:div w:id="131097085">
      <w:bodyDiv w:val="1"/>
      <w:marLeft w:val="0"/>
      <w:marRight w:val="0"/>
      <w:marTop w:val="0"/>
      <w:marBottom w:val="0"/>
      <w:divBdr>
        <w:top w:val="none" w:sz="0" w:space="0" w:color="auto"/>
        <w:left w:val="none" w:sz="0" w:space="0" w:color="auto"/>
        <w:bottom w:val="none" w:sz="0" w:space="0" w:color="auto"/>
        <w:right w:val="none" w:sz="0" w:space="0" w:color="auto"/>
      </w:divBdr>
    </w:div>
    <w:div w:id="178008566">
      <w:bodyDiv w:val="1"/>
      <w:marLeft w:val="0"/>
      <w:marRight w:val="0"/>
      <w:marTop w:val="0"/>
      <w:marBottom w:val="0"/>
      <w:divBdr>
        <w:top w:val="none" w:sz="0" w:space="0" w:color="auto"/>
        <w:left w:val="none" w:sz="0" w:space="0" w:color="auto"/>
        <w:bottom w:val="none" w:sz="0" w:space="0" w:color="auto"/>
        <w:right w:val="none" w:sz="0" w:space="0" w:color="auto"/>
      </w:divBdr>
    </w:div>
    <w:div w:id="220410800">
      <w:bodyDiv w:val="1"/>
      <w:marLeft w:val="0"/>
      <w:marRight w:val="0"/>
      <w:marTop w:val="0"/>
      <w:marBottom w:val="0"/>
      <w:divBdr>
        <w:top w:val="none" w:sz="0" w:space="0" w:color="auto"/>
        <w:left w:val="none" w:sz="0" w:space="0" w:color="auto"/>
        <w:bottom w:val="none" w:sz="0" w:space="0" w:color="auto"/>
        <w:right w:val="none" w:sz="0" w:space="0" w:color="auto"/>
      </w:divBdr>
    </w:div>
    <w:div w:id="228198753">
      <w:bodyDiv w:val="1"/>
      <w:marLeft w:val="0"/>
      <w:marRight w:val="0"/>
      <w:marTop w:val="0"/>
      <w:marBottom w:val="0"/>
      <w:divBdr>
        <w:top w:val="none" w:sz="0" w:space="0" w:color="auto"/>
        <w:left w:val="none" w:sz="0" w:space="0" w:color="auto"/>
        <w:bottom w:val="none" w:sz="0" w:space="0" w:color="auto"/>
        <w:right w:val="none" w:sz="0" w:space="0" w:color="auto"/>
      </w:divBdr>
    </w:div>
    <w:div w:id="259918404">
      <w:bodyDiv w:val="1"/>
      <w:marLeft w:val="0"/>
      <w:marRight w:val="0"/>
      <w:marTop w:val="0"/>
      <w:marBottom w:val="0"/>
      <w:divBdr>
        <w:top w:val="none" w:sz="0" w:space="0" w:color="auto"/>
        <w:left w:val="none" w:sz="0" w:space="0" w:color="auto"/>
        <w:bottom w:val="none" w:sz="0" w:space="0" w:color="auto"/>
        <w:right w:val="none" w:sz="0" w:space="0" w:color="auto"/>
      </w:divBdr>
    </w:div>
    <w:div w:id="328216277">
      <w:bodyDiv w:val="1"/>
      <w:marLeft w:val="0"/>
      <w:marRight w:val="0"/>
      <w:marTop w:val="0"/>
      <w:marBottom w:val="0"/>
      <w:divBdr>
        <w:top w:val="none" w:sz="0" w:space="0" w:color="auto"/>
        <w:left w:val="none" w:sz="0" w:space="0" w:color="auto"/>
        <w:bottom w:val="none" w:sz="0" w:space="0" w:color="auto"/>
        <w:right w:val="none" w:sz="0" w:space="0" w:color="auto"/>
      </w:divBdr>
    </w:div>
    <w:div w:id="347028609">
      <w:bodyDiv w:val="1"/>
      <w:marLeft w:val="0"/>
      <w:marRight w:val="0"/>
      <w:marTop w:val="0"/>
      <w:marBottom w:val="0"/>
      <w:divBdr>
        <w:top w:val="none" w:sz="0" w:space="0" w:color="auto"/>
        <w:left w:val="none" w:sz="0" w:space="0" w:color="auto"/>
        <w:bottom w:val="none" w:sz="0" w:space="0" w:color="auto"/>
        <w:right w:val="none" w:sz="0" w:space="0" w:color="auto"/>
      </w:divBdr>
    </w:div>
    <w:div w:id="469447172">
      <w:bodyDiv w:val="1"/>
      <w:marLeft w:val="0"/>
      <w:marRight w:val="0"/>
      <w:marTop w:val="0"/>
      <w:marBottom w:val="0"/>
      <w:divBdr>
        <w:top w:val="none" w:sz="0" w:space="0" w:color="auto"/>
        <w:left w:val="none" w:sz="0" w:space="0" w:color="auto"/>
        <w:bottom w:val="none" w:sz="0" w:space="0" w:color="auto"/>
        <w:right w:val="none" w:sz="0" w:space="0" w:color="auto"/>
      </w:divBdr>
    </w:div>
    <w:div w:id="476337617">
      <w:bodyDiv w:val="1"/>
      <w:marLeft w:val="0"/>
      <w:marRight w:val="0"/>
      <w:marTop w:val="0"/>
      <w:marBottom w:val="0"/>
      <w:divBdr>
        <w:top w:val="none" w:sz="0" w:space="0" w:color="auto"/>
        <w:left w:val="none" w:sz="0" w:space="0" w:color="auto"/>
        <w:bottom w:val="none" w:sz="0" w:space="0" w:color="auto"/>
        <w:right w:val="none" w:sz="0" w:space="0" w:color="auto"/>
      </w:divBdr>
    </w:div>
    <w:div w:id="534729449">
      <w:bodyDiv w:val="1"/>
      <w:marLeft w:val="0"/>
      <w:marRight w:val="0"/>
      <w:marTop w:val="0"/>
      <w:marBottom w:val="0"/>
      <w:divBdr>
        <w:top w:val="none" w:sz="0" w:space="0" w:color="auto"/>
        <w:left w:val="none" w:sz="0" w:space="0" w:color="auto"/>
        <w:bottom w:val="none" w:sz="0" w:space="0" w:color="auto"/>
        <w:right w:val="none" w:sz="0" w:space="0" w:color="auto"/>
      </w:divBdr>
    </w:div>
    <w:div w:id="554858611">
      <w:bodyDiv w:val="1"/>
      <w:marLeft w:val="0"/>
      <w:marRight w:val="0"/>
      <w:marTop w:val="0"/>
      <w:marBottom w:val="0"/>
      <w:divBdr>
        <w:top w:val="none" w:sz="0" w:space="0" w:color="auto"/>
        <w:left w:val="none" w:sz="0" w:space="0" w:color="auto"/>
        <w:bottom w:val="none" w:sz="0" w:space="0" w:color="auto"/>
        <w:right w:val="none" w:sz="0" w:space="0" w:color="auto"/>
      </w:divBdr>
    </w:div>
    <w:div w:id="555626402">
      <w:bodyDiv w:val="1"/>
      <w:marLeft w:val="0"/>
      <w:marRight w:val="0"/>
      <w:marTop w:val="0"/>
      <w:marBottom w:val="0"/>
      <w:divBdr>
        <w:top w:val="none" w:sz="0" w:space="0" w:color="auto"/>
        <w:left w:val="none" w:sz="0" w:space="0" w:color="auto"/>
        <w:bottom w:val="none" w:sz="0" w:space="0" w:color="auto"/>
        <w:right w:val="none" w:sz="0" w:space="0" w:color="auto"/>
      </w:divBdr>
    </w:div>
    <w:div w:id="602541554">
      <w:bodyDiv w:val="1"/>
      <w:marLeft w:val="0"/>
      <w:marRight w:val="0"/>
      <w:marTop w:val="0"/>
      <w:marBottom w:val="0"/>
      <w:divBdr>
        <w:top w:val="none" w:sz="0" w:space="0" w:color="auto"/>
        <w:left w:val="none" w:sz="0" w:space="0" w:color="auto"/>
        <w:bottom w:val="none" w:sz="0" w:space="0" w:color="auto"/>
        <w:right w:val="none" w:sz="0" w:space="0" w:color="auto"/>
      </w:divBdr>
    </w:div>
    <w:div w:id="613025339">
      <w:bodyDiv w:val="1"/>
      <w:marLeft w:val="0"/>
      <w:marRight w:val="0"/>
      <w:marTop w:val="0"/>
      <w:marBottom w:val="0"/>
      <w:divBdr>
        <w:top w:val="none" w:sz="0" w:space="0" w:color="auto"/>
        <w:left w:val="none" w:sz="0" w:space="0" w:color="auto"/>
        <w:bottom w:val="none" w:sz="0" w:space="0" w:color="auto"/>
        <w:right w:val="none" w:sz="0" w:space="0" w:color="auto"/>
      </w:divBdr>
    </w:div>
    <w:div w:id="630021336">
      <w:bodyDiv w:val="1"/>
      <w:marLeft w:val="0"/>
      <w:marRight w:val="0"/>
      <w:marTop w:val="0"/>
      <w:marBottom w:val="0"/>
      <w:divBdr>
        <w:top w:val="none" w:sz="0" w:space="0" w:color="auto"/>
        <w:left w:val="none" w:sz="0" w:space="0" w:color="auto"/>
        <w:bottom w:val="none" w:sz="0" w:space="0" w:color="auto"/>
        <w:right w:val="none" w:sz="0" w:space="0" w:color="auto"/>
      </w:divBdr>
    </w:div>
    <w:div w:id="657464302">
      <w:bodyDiv w:val="1"/>
      <w:marLeft w:val="0"/>
      <w:marRight w:val="0"/>
      <w:marTop w:val="0"/>
      <w:marBottom w:val="0"/>
      <w:divBdr>
        <w:top w:val="none" w:sz="0" w:space="0" w:color="auto"/>
        <w:left w:val="none" w:sz="0" w:space="0" w:color="auto"/>
        <w:bottom w:val="none" w:sz="0" w:space="0" w:color="auto"/>
        <w:right w:val="none" w:sz="0" w:space="0" w:color="auto"/>
      </w:divBdr>
    </w:div>
    <w:div w:id="708998042">
      <w:bodyDiv w:val="1"/>
      <w:marLeft w:val="0"/>
      <w:marRight w:val="0"/>
      <w:marTop w:val="0"/>
      <w:marBottom w:val="0"/>
      <w:divBdr>
        <w:top w:val="none" w:sz="0" w:space="0" w:color="auto"/>
        <w:left w:val="none" w:sz="0" w:space="0" w:color="auto"/>
        <w:bottom w:val="none" w:sz="0" w:space="0" w:color="auto"/>
        <w:right w:val="none" w:sz="0" w:space="0" w:color="auto"/>
      </w:divBdr>
    </w:div>
    <w:div w:id="736902161">
      <w:bodyDiv w:val="1"/>
      <w:marLeft w:val="0"/>
      <w:marRight w:val="0"/>
      <w:marTop w:val="0"/>
      <w:marBottom w:val="0"/>
      <w:divBdr>
        <w:top w:val="none" w:sz="0" w:space="0" w:color="auto"/>
        <w:left w:val="none" w:sz="0" w:space="0" w:color="auto"/>
        <w:bottom w:val="none" w:sz="0" w:space="0" w:color="auto"/>
        <w:right w:val="none" w:sz="0" w:space="0" w:color="auto"/>
      </w:divBdr>
    </w:div>
    <w:div w:id="737022251">
      <w:bodyDiv w:val="1"/>
      <w:marLeft w:val="0"/>
      <w:marRight w:val="0"/>
      <w:marTop w:val="0"/>
      <w:marBottom w:val="0"/>
      <w:divBdr>
        <w:top w:val="none" w:sz="0" w:space="0" w:color="auto"/>
        <w:left w:val="none" w:sz="0" w:space="0" w:color="auto"/>
        <w:bottom w:val="none" w:sz="0" w:space="0" w:color="auto"/>
        <w:right w:val="none" w:sz="0" w:space="0" w:color="auto"/>
      </w:divBdr>
    </w:div>
    <w:div w:id="739669976">
      <w:bodyDiv w:val="1"/>
      <w:marLeft w:val="0"/>
      <w:marRight w:val="0"/>
      <w:marTop w:val="0"/>
      <w:marBottom w:val="0"/>
      <w:divBdr>
        <w:top w:val="none" w:sz="0" w:space="0" w:color="auto"/>
        <w:left w:val="none" w:sz="0" w:space="0" w:color="auto"/>
        <w:bottom w:val="none" w:sz="0" w:space="0" w:color="auto"/>
        <w:right w:val="none" w:sz="0" w:space="0" w:color="auto"/>
      </w:divBdr>
    </w:div>
    <w:div w:id="750544754">
      <w:bodyDiv w:val="1"/>
      <w:marLeft w:val="0"/>
      <w:marRight w:val="0"/>
      <w:marTop w:val="0"/>
      <w:marBottom w:val="0"/>
      <w:divBdr>
        <w:top w:val="none" w:sz="0" w:space="0" w:color="auto"/>
        <w:left w:val="none" w:sz="0" w:space="0" w:color="auto"/>
        <w:bottom w:val="none" w:sz="0" w:space="0" w:color="auto"/>
        <w:right w:val="none" w:sz="0" w:space="0" w:color="auto"/>
      </w:divBdr>
    </w:div>
    <w:div w:id="755833211">
      <w:bodyDiv w:val="1"/>
      <w:marLeft w:val="0"/>
      <w:marRight w:val="0"/>
      <w:marTop w:val="0"/>
      <w:marBottom w:val="0"/>
      <w:divBdr>
        <w:top w:val="none" w:sz="0" w:space="0" w:color="auto"/>
        <w:left w:val="none" w:sz="0" w:space="0" w:color="auto"/>
        <w:bottom w:val="none" w:sz="0" w:space="0" w:color="auto"/>
        <w:right w:val="none" w:sz="0" w:space="0" w:color="auto"/>
      </w:divBdr>
    </w:div>
    <w:div w:id="773478678">
      <w:bodyDiv w:val="1"/>
      <w:marLeft w:val="0"/>
      <w:marRight w:val="0"/>
      <w:marTop w:val="0"/>
      <w:marBottom w:val="0"/>
      <w:divBdr>
        <w:top w:val="none" w:sz="0" w:space="0" w:color="auto"/>
        <w:left w:val="none" w:sz="0" w:space="0" w:color="auto"/>
        <w:bottom w:val="none" w:sz="0" w:space="0" w:color="auto"/>
        <w:right w:val="none" w:sz="0" w:space="0" w:color="auto"/>
      </w:divBdr>
    </w:div>
    <w:div w:id="777212533">
      <w:bodyDiv w:val="1"/>
      <w:marLeft w:val="0"/>
      <w:marRight w:val="0"/>
      <w:marTop w:val="0"/>
      <w:marBottom w:val="0"/>
      <w:divBdr>
        <w:top w:val="none" w:sz="0" w:space="0" w:color="auto"/>
        <w:left w:val="none" w:sz="0" w:space="0" w:color="auto"/>
        <w:bottom w:val="none" w:sz="0" w:space="0" w:color="auto"/>
        <w:right w:val="none" w:sz="0" w:space="0" w:color="auto"/>
      </w:divBdr>
    </w:div>
    <w:div w:id="777869943">
      <w:bodyDiv w:val="1"/>
      <w:marLeft w:val="0"/>
      <w:marRight w:val="0"/>
      <w:marTop w:val="0"/>
      <w:marBottom w:val="0"/>
      <w:divBdr>
        <w:top w:val="none" w:sz="0" w:space="0" w:color="auto"/>
        <w:left w:val="none" w:sz="0" w:space="0" w:color="auto"/>
        <w:bottom w:val="none" w:sz="0" w:space="0" w:color="auto"/>
        <w:right w:val="none" w:sz="0" w:space="0" w:color="auto"/>
      </w:divBdr>
    </w:div>
    <w:div w:id="787240346">
      <w:bodyDiv w:val="1"/>
      <w:marLeft w:val="0"/>
      <w:marRight w:val="0"/>
      <w:marTop w:val="0"/>
      <w:marBottom w:val="0"/>
      <w:divBdr>
        <w:top w:val="none" w:sz="0" w:space="0" w:color="auto"/>
        <w:left w:val="none" w:sz="0" w:space="0" w:color="auto"/>
        <w:bottom w:val="none" w:sz="0" w:space="0" w:color="auto"/>
        <w:right w:val="none" w:sz="0" w:space="0" w:color="auto"/>
      </w:divBdr>
      <w:divsChild>
        <w:div w:id="1544249087">
          <w:marLeft w:val="0"/>
          <w:marRight w:val="0"/>
          <w:marTop w:val="0"/>
          <w:marBottom w:val="0"/>
          <w:divBdr>
            <w:top w:val="none" w:sz="0" w:space="0" w:color="auto"/>
            <w:left w:val="none" w:sz="0" w:space="0" w:color="auto"/>
            <w:bottom w:val="none" w:sz="0" w:space="0" w:color="auto"/>
            <w:right w:val="none" w:sz="0" w:space="0" w:color="auto"/>
          </w:divBdr>
        </w:div>
      </w:divsChild>
    </w:div>
    <w:div w:id="793862325">
      <w:bodyDiv w:val="1"/>
      <w:marLeft w:val="0"/>
      <w:marRight w:val="0"/>
      <w:marTop w:val="0"/>
      <w:marBottom w:val="0"/>
      <w:divBdr>
        <w:top w:val="none" w:sz="0" w:space="0" w:color="auto"/>
        <w:left w:val="none" w:sz="0" w:space="0" w:color="auto"/>
        <w:bottom w:val="none" w:sz="0" w:space="0" w:color="auto"/>
        <w:right w:val="none" w:sz="0" w:space="0" w:color="auto"/>
      </w:divBdr>
    </w:div>
    <w:div w:id="807282580">
      <w:bodyDiv w:val="1"/>
      <w:marLeft w:val="0"/>
      <w:marRight w:val="0"/>
      <w:marTop w:val="0"/>
      <w:marBottom w:val="0"/>
      <w:divBdr>
        <w:top w:val="none" w:sz="0" w:space="0" w:color="auto"/>
        <w:left w:val="none" w:sz="0" w:space="0" w:color="auto"/>
        <w:bottom w:val="none" w:sz="0" w:space="0" w:color="auto"/>
        <w:right w:val="none" w:sz="0" w:space="0" w:color="auto"/>
      </w:divBdr>
    </w:div>
    <w:div w:id="845823685">
      <w:bodyDiv w:val="1"/>
      <w:marLeft w:val="0"/>
      <w:marRight w:val="0"/>
      <w:marTop w:val="0"/>
      <w:marBottom w:val="0"/>
      <w:divBdr>
        <w:top w:val="none" w:sz="0" w:space="0" w:color="auto"/>
        <w:left w:val="none" w:sz="0" w:space="0" w:color="auto"/>
        <w:bottom w:val="none" w:sz="0" w:space="0" w:color="auto"/>
        <w:right w:val="none" w:sz="0" w:space="0" w:color="auto"/>
      </w:divBdr>
      <w:divsChild>
        <w:div w:id="1131828741">
          <w:marLeft w:val="0"/>
          <w:marRight w:val="0"/>
          <w:marTop w:val="0"/>
          <w:marBottom w:val="0"/>
          <w:divBdr>
            <w:top w:val="none" w:sz="0" w:space="0" w:color="auto"/>
            <w:left w:val="none" w:sz="0" w:space="0" w:color="auto"/>
            <w:bottom w:val="none" w:sz="0" w:space="0" w:color="auto"/>
            <w:right w:val="none" w:sz="0" w:space="0" w:color="auto"/>
          </w:divBdr>
        </w:div>
      </w:divsChild>
    </w:div>
    <w:div w:id="895505218">
      <w:bodyDiv w:val="1"/>
      <w:marLeft w:val="0"/>
      <w:marRight w:val="0"/>
      <w:marTop w:val="0"/>
      <w:marBottom w:val="0"/>
      <w:divBdr>
        <w:top w:val="none" w:sz="0" w:space="0" w:color="auto"/>
        <w:left w:val="none" w:sz="0" w:space="0" w:color="auto"/>
        <w:bottom w:val="none" w:sz="0" w:space="0" w:color="auto"/>
        <w:right w:val="none" w:sz="0" w:space="0" w:color="auto"/>
      </w:divBdr>
    </w:div>
    <w:div w:id="897016954">
      <w:bodyDiv w:val="1"/>
      <w:marLeft w:val="0"/>
      <w:marRight w:val="0"/>
      <w:marTop w:val="0"/>
      <w:marBottom w:val="0"/>
      <w:divBdr>
        <w:top w:val="none" w:sz="0" w:space="0" w:color="auto"/>
        <w:left w:val="none" w:sz="0" w:space="0" w:color="auto"/>
        <w:bottom w:val="none" w:sz="0" w:space="0" w:color="auto"/>
        <w:right w:val="none" w:sz="0" w:space="0" w:color="auto"/>
      </w:divBdr>
    </w:div>
    <w:div w:id="943880533">
      <w:bodyDiv w:val="1"/>
      <w:marLeft w:val="0"/>
      <w:marRight w:val="0"/>
      <w:marTop w:val="0"/>
      <w:marBottom w:val="0"/>
      <w:divBdr>
        <w:top w:val="none" w:sz="0" w:space="0" w:color="auto"/>
        <w:left w:val="none" w:sz="0" w:space="0" w:color="auto"/>
        <w:bottom w:val="none" w:sz="0" w:space="0" w:color="auto"/>
        <w:right w:val="none" w:sz="0" w:space="0" w:color="auto"/>
      </w:divBdr>
    </w:div>
    <w:div w:id="948439301">
      <w:bodyDiv w:val="1"/>
      <w:marLeft w:val="0"/>
      <w:marRight w:val="0"/>
      <w:marTop w:val="0"/>
      <w:marBottom w:val="0"/>
      <w:divBdr>
        <w:top w:val="none" w:sz="0" w:space="0" w:color="auto"/>
        <w:left w:val="none" w:sz="0" w:space="0" w:color="auto"/>
        <w:bottom w:val="none" w:sz="0" w:space="0" w:color="auto"/>
        <w:right w:val="none" w:sz="0" w:space="0" w:color="auto"/>
      </w:divBdr>
    </w:div>
    <w:div w:id="950550257">
      <w:bodyDiv w:val="1"/>
      <w:marLeft w:val="0"/>
      <w:marRight w:val="0"/>
      <w:marTop w:val="0"/>
      <w:marBottom w:val="0"/>
      <w:divBdr>
        <w:top w:val="none" w:sz="0" w:space="0" w:color="auto"/>
        <w:left w:val="none" w:sz="0" w:space="0" w:color="auto"/>
        <w:bottom w:val="none" w:sz="0" w:space="0" w:color="auto"/>
        <w:right w:val="none" w:sz="0" w:space="0" w:color="auto"/>
      </w:divBdr>
      <w:divsChild>
        <w:div w:id="524246459">
          <w:marLeft w:val="0"/>
          <w:marRight w:val="0"/>
          <w:marTop w:val="0"/>
          <w:marBottom w:val="0"/>
          <w:divBdr>
            <w:top w:val="none" w:sz="0" w:space="0" w:color="auto"/>
            <w:left w:val="none" w:sz="0" w:space="0" w:color="auto"/>
            <w:bottom w:val="none" w:sz="0" w:space="0" w:color="auto"/>
            <w:right w:val="none" w:sz="0" w:space="0" w:color="auto"/>
          </w:divBdr>
        </w:div>
      </w:divsChild>
    </w:div>
    <w:div w:id="956260155">
      <w:bodyDiv w:val="1"/>
      <w:marLeft w:val="0"/>
      <w:marRight w:val="0"/>
      <w:marTop w:val="0"/>
      <w:marBottom w:val="0"/>
      <w:divBdr>
        <w:top w:val="none" w:sz="0" w:space="0" w:color="auto"/>
        <w:left w:val="none" w:sz="0" w:space="0" w:color="auto"/>
        <w:bottom w:val="none" w:sz="0" w:space="0" w:color="auto"/>
        <w:right w:val="none" w:sz="0" w:space="0" w:color="auto"/>
      </w:divBdr>
    </w:div>
    <w:div w:id="968898683">
      <w:bodyDiv w:val="1"/>
      <w:marLeft w:val="0"/>
      <w:marRight w:val="0"/>
      <w:marTop w:val="0"/>
      <w:marBottom w:val="0"/>
      <w:divBdr>
        <w:top w:val="none" w:sz="0" w:space="0" w:color="auto"/>
        <w:left w:val="none" w:sz="0" w:space="0" w:color="auto"/>
        <w:bottom w:val="none" w:sz="0" w:space="0" w:color="auto"/>
        <w:right w:val="none" w:sz="0" w:space="0" w:color="auto"/>
      </w:divBdr>
    </w:div>
    <w:div w:id="991760333">
      <w:bodyDiv w:val="1"/>
      <w:marLeft w:val="0"/>
      <w:marRight w:val="0"/>
      <w:marTop w:val="0"/>
      <w:marBottom w:val="0"/>
      <w:divBdr>
        <w:top w:val="none" w:sz="0" w:space="0" w:color="auto"/>
        <w:left w:val="none" w:sz="0" w:space="0" w:color="auto"/>
        <w:bottom w:val="none" w:sz="0" w:space="0" w:color="auto"/>
        <w:right w:val="none" w:sz="0" w:space="0" w:color="auto"/>
      </w:divBdr>
    </w:div>
    <w:div w:id="1032460728">
      <w:bodyDiv w:val="1"/>
      <w:marLeft w:val="0"/>
      <w:marRight w:val="0"/>
      <w:marTop w:val="0"/>
      <w:marBottom w:val="0"/>
      <w:divBdr>
        <w:top w:val="none" w:sz="0" w:space="0" w:color="auto"/>
        <w:left w:val="none" w:sz="0" w:space="0" w:color="auto"/>
        <w:bottom w:val="none" w:sz="0" w:space="0" w:color="auto"/>
        <w:right w:val="none" w:sz="0" w:space="0" w:color="auto"/>
      </w:divBdr>
    </w:div>
    <w:div w:id="1039741972">
      <w:bodyDiv w:val="1"/>
      <w:marLeft w:val="0"/>
      <w:marRight w:val="0"/>
      <w:marTop w:val="0"/>
      <w:marBottom w:val="0"/>
      <w:divBdr>
        <w:top w:val="none" w:sz="0" w:space="0" w:color="auto"/>
        <w:left w:val="none" w:sz="0" w:space="0" w:color="auto"/>
        <w:bottom w:val="none" w:sz="0" w:space="0" w:color="auto"/>
        <w:right w:val="none" w:sz="0" w:space="0" w:color="auto"/>
      </w:divBdr>
      <w:divsChild>
        <w:div w:id="1495755178">
          <w:marLeft w:val="0"/>
          <w:marRight w:val="0"/>
          <w:marTop w:val="0"/>
          <w:marBottom w:val="0"/>
          <w:divBdr>
            <w:top w:val="none" w:sz="0" w:space="0" w:color="auto"/>
            <w:left w:val="none" w:sz="0" w:space="0" w:color="auto"/>
            <w:bottom w:val="none" w:sz="0" w:space="0" w:color="auto"/>
            <w:right w:val="none" w:sz="0" w:space="0" w:color="auto"/>
          </w:divBdr>
        </w:div>
      </w:divsChild>
    </w:div>
    <w:div w:id="1087114362">
      <w:bodyDiv w:val="1"/>
      <w:marLeft w:val="0"/>
      <w:marRight w:val="0"/>
      <w:marTop w:val="0"/>
      <w:marBottom w:val="0"/>
      <w:divBdr>
        <w:top w:val="none" w:sz="0" w:space="0" w:color="auto"/>
        <w:left w:val="none" w:sz="0" w:space="0" w:color="auto"/>
        <w:bottom w:val="none" w:sz="0" w:space="0" w:color="auto"/>
        <w:right w:val="none" w:sz="0" w:space="0" w:color="auto"/>
      </w:divBdr>
      <w:divsChild>
        <w:div w:id="2046251931">
          <w:marLeft w:val="0"/>
          <w:marRight w:val="0"/>
          <w:marTop w:val="0"/>
          <w:marBottom w:val="0"/>
          <w:divBdr>
            <w:top w:val="none" w:sz="0" w:space="0" w:color="auto"/>
            <w:left w:val="none" w:sz="0" w:space="0" w:color="auto"/>
            <w:bottom w:val="none" w:sz="0" w:space="0" w:color="auto"/>
            <w:right w:val="none" w:sz="0" w:space="0" w:color="auto"/>
          </w:divBdr>
        </w:div>
      </w:divsChild>
    </w:div>
    <w:div w:id="1097671030">
      <w:bodyDiv w:val="1"/>
      <w:marLeft w:val="0"/>
      <w:marRight w:val="0"/>
      <w:marTop w:val="0"/>
      <w:marBottom w:val="0"/>
      <w:divBdr>
        <w:top w:val="none" w:sz="0" w:space="0" w:color="auto"/>
        <w:left w:val="none" w:sz="0" w:space="0" w:color="auto"/>
        <w:bottom w:val="none" w:sz="0" w:space="0" w:color="auto"/>
        <w:right w:val="none" w:sz="0" w:space="0" w:color="auto"/>
      </w:divBdr>
    </w:div>
    <w:div w:id="1177502565">
      <w:bodyDiv w:val="1"/>
      <w:marLeft w:val="0"/>
      <w:marRight w:val="0"/>
      <w:marTop w:val="0"/>
      <w:marBottom w:val="0"/>
      <w:divBdr>
        <w:top w:val="none" w:sz="0" w:space="0" w:color="auto"/>
        <w:left w:val="none" w:sz="0" w:space="0" w:color="auto"/>
        <w:bottom w:val="none" w:sz="0" w:space="0" w:color="auto"/>
        <w:right w:val="none" w:sz="0" w:space="0" w:color="auto"/>
      </w:divBdr>
    </w:div>
    <w:div w:id="1203637623">
      <w:bodyDiv w:val="1"/>
      <w:marLeft w:val="0"/>
      <w:marRight w:val="0"/>
      <w:marTop w:val="0"/>
      <w:marBottom w:val="0"/>
      <w:divBdr>
        <w:top w:val="none" w:sz="0" w:space="0" w:color="auto"/>
        <w:left w:val="none" w:sz="0" w:space="0" w:color="auto"/>
        <w:bottom w:val="none" w:sz="0" w:space="0" w:color="auto"/>
        <w:right w:val="none" w:sz="0" w:space="0" w:color="auto"/>
      </w:divBdr>
    </w:div>
    <w:div w:id="1232354902">
      <w:bodyDiv w:val="1"/>
      <w:marLeft w:val="0"/>
      <w:marRight w:val="0"/>
      <w:marTop w:val="0"/>
      <w:marBottom w:val="0"/>
      <w:divBdr>
        <w:top w:val="none" w:sz="0" w:space="0" w:color="auto"/>
        <w:left w:val="none" w:sz="0" w:space="0" w:color="auto"/>
        <w:bottom w:val="none" w:sz="0" w:space="0" w:color="auto"/>
        <w:right w:val="none" w:sz="0" w:space="0" w:color="auto"/>
      </w:divBdr>
    </w:div>
    <w:div w:id="1237744282">
      <w:bodyDiv w:val="1"/>
      <w:marLeft w:val="0"/>
      <w:marRight w:val="0"/>
      <w:marTop w:val="0"/>
      <w:marBottom w:val="0"/>
      <w:divBdr>
        <w:top w:val="none" w:sz="0" w:space="0" w:color="auto"/>
        <w:left w:val="none" w:sz="0" w:space="0" w:color="auto"/>
        <w:bottom w:val="none" w:sz="0" w:space="0" w:color="auto"/>
        <w:right w:val="none" w:sz="0" w:space="0" w:color="auto"/>
      </w:divBdr>
    </w:div>
    <w:div w:id="1247501147">
      <w:bodyDiv w:val="1"/>
      <w:marLeft w:val="0"/>
      <w:marRight w:val="0"/>
      <w:marTop w:val="0"/>
      <w:marBottom w:val="0"/>
      <w:divBdr>
        <w:top w:val="none" w:sz="0" w:space="0" w:color="auto"/>
        <w:left w:val="none" w:sz="0" w:space="0" w:color="auto"/>
        <w:bottom w:val="none" w:sz="0" w:space="0" w:color="auto"/>
        <w:right w:val="none" w:sz="0" w:space="0" w:color="auto"/>
      </w:divBdr>
    </w:div>
    <w:div w:id="1258177042">
      <w:bodyDiv w:val="1"/>
      <w:marLeft w:val="0"/>
      <w:marRight w:val="0"/>
      <w:marTop w:val="0"/>
      <w:marBottom w:val="0"/>
      <w:divBdr>
        <w:top w:val="none" w:sz="0" w:space="0" w:color="auto"/>
        <w:left w:val="none" w:sz="0" w:space="0" w:color="auto"/>
        <w:bottom w:val="none" w:sz="0" w:space="0" w:color="auto"/>
        <w:right w:val="none" w:sz="0" w:space="0" w:color="auto"/>
      </w:divBdr>
    </w:div>
    <w:div w:id="1297490992">
      <w:bodyDiv w:val="1"/>
      <w:marLeft w:val="0"/>
      <w:marRight w:val="0"/>
      <w:marTop w:val="0"/>
      <w:marBottom w:val="0"/>
      <w:divBdr>
        <w:top w:val="none" w:sz="0" w:space="0" w:color="auto"/>
        <w:left w:val="none" w:sz="0" w:space="0" w:color="auto"/>
        <w:bottom w:val="none" w:sz="0" w:space="0" w:color="auto"/>
        <w:right w:val="none" w:sz="0" w:space="0" w:color="auto"/>
      </w:divBdr>
    </w:div>
    <w:div w:id="1303271046">
      <w:bodyDiv w:val="1"/>
      <w:marLeft w:val="0"/>
      <w:marRight w:val="0"/>
      <w:marTop w:val="0"/>
      <w:marBottom w:val="0"/>
      <w:divBdr>
        <w:top w:val="none" w:sz="0" w:space="0" w:color="auto"/>
        <w:left w:val="none" w:sz="0" w:space="0" w:color="auto"/>
        <w:bottom w:val="none" w:sz="0" w:space="0" w:color="auto"/>
        <w:right w:val="none" w:sz="0" w:space="0" w:color="auto"/>
      </w:divBdr>
    </w:div>
    <w:div w:id="1308777559">
      <w:bodyDiv w:val="1"/>
      <w:marLeft w:val="0"/>
      <w:marRight w:val="0"/>
      <w:marTop w:val="0"/>
      <w:marBottom w:val="0"/>
      <w:divBdr>
        <w:top w:val="none" w:sz="0" w:space="0" w:color="auto"/>
        <w:left w:val="none" w:sz="0" w:space="0" w:color="auto"/>
        <w:bottom w:val="none" w:sz="0" w:space="0" w:color="auto"/>
        <w:right w:val="none" w:sz="0" w:space="0" w:color="auto"/>
      </w:divBdr>
    </w:div>
    <w:div w:id="1314946498">
      <w:bodyDiv w:val="1"/>
      <w:marLeft w:val="0"/>
      <w:marRight w:val="0"/>
      <w:marTop w:val="0"/>
      <w:marBottom w:val="0"/>
      <w:divBdr>
        <w:top w:val="none" w:sz="0" w:space="0" w:color="auto"/>
        <w:left w:val="none" w:sz="0" w:space="0" w:color="auto"/>
        <w:bottom w:val="none" w:sz="0" w:space="0" w:color="auto"/>
        <w:right w:val="none" w:sz="0" w:space="0" w:color="auto"/>
      </w:divBdr>
    </w:div>
    <w:div w:id="1365598754">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75040185">
      <w:bodyDiv w:val="1"/>
      <w:marLeft w:val="0"/>
      <w:marRight w:val="0"/>
      <w:marTop w:val="0"/>
      <w:marBottom w:val="0"/>
      <w:divBdr>
        <w:top w:val="none" w:sz="0" w:space="0" w:color="auto"/>
        <w:left w:val="none" w:sz="0" w:space="0" w:color="auto"/>
        <w:bottom w:val="none" w:sz="0" w:space="0" w:color="auto"/>
        <w:right w:val="none" w:sz="0" w:space="0" w:color="auto"/>
      </w:divBdr>
    </w:div>
    <w:div w:id="1391272842">
      <w:bodyDiv w:val="1"/>
      <w:marLeft w:val="0"/>
      <w:marRight w:val="0"/>
      <w:marTop w:val="0"/>
      <w:marBottom w:val="0"/>
      <w:divBdr>
        <w:top w:val="none" w:sz="0" w:space="0" w:color="auto"/>
        <w:left w:val="none" w:sz="0" w:space="0" w:color="auto"/>
        <w:bottom w:val="none" w:sz="0" w:space="0" w:color="auto"/>
        <w:right w:val="none" w:sz="0" w:space="0" w:color="auto"/>
      </w:divBdr>
    </w:div>
    <w:div w:id="1407799738">
      <w:bodyDiv w:val="1"/>
      <w:marLeft w:val="0"/>
      <w:marRight w:val="0"/>
      <w:marTop w:val="0"/>
      <w:marBottom w:val="0"/>
      <w:divBdr>
        <w:top w:val="none" w:sz="0" w:space="0" w:color="auto"/>
        <w:left w:val="none" w:sz="0" w:space="0" w:color="auto"/>
        <w:bottom w:val="none" w:sz="0" w:space="0" w:color="auto"/>
        <w:right w:val="none" w:sz="0" w:space="0" w:color="auto"/>
      </w:divBdr>
    </w:div>
    <w:div w:id="1419208859">
      <w:bodyDiv w:val="1"/>
      <w:marLeft w:val="0"/>
      <w:marRight w:val="0"/>
      <w:marTop w:val="0"/>
      <w:marBottom w:val="0"/>
      <w:divBdr>
        <w:top w:val="none" w:sz="0" w:space="0" w:color="auto"/>
        <w:left w:val="none" w:sz="0" w:space="0" w:color="auto"/>
        <w:bottom w:val="none" w:sz="0" w:space="0" w:color="auto"/>
        <w:right w:val="none" w:sz="0" w:space="0" w:color="auto"/>
      </w:divBdr>
    </w:div>
    <w:div w:id="1451894141">
      <w:bodyDiv w:val="1"/>
      <w:marLeft w:val="0"/>
      <w:marRight w:val="0"/>
      <w:marTop w:val="0"/>
      <w:marBottom w:val="0"/>
      <w:divBdr>
        <w:top w:val="none" w:sz="0" w:space="0" w:color="auto"/>
        <w:left w:val="none" w:sz="0" w:space="0" w:color="auto"/>
        <w:bottom w:val="none" w:sz="0" w:space="0" w:color="auto"/>
        <w:right w:val="none" w:sz="0" w:space="0" w:color="auto"/>
      </w:divBdr>
    </w:div>
    <w:div w:id="1476604877">
      <w:bodyDiv w:val="1"/>
      <w:marLeft w:val="0"/>
      <w:marRight w:val="0"/>
      <w:marTop w:val="0"/>
      <w:marBottom w:val="0"/>
      <w:divBdr>
        <w:top w:val="none" w:sz="0" w:space="0" w:color="auto"/>
        <w:left w:val="none" w:sz="0" w:space="0" w:color="auto"/>
        <w:bottom w:val="none" w:sz="0" w:space="0" w:color="auto"/>
        <w:right w:val="none" w:sz="0" w:space="0" w:color="auto"/>
      </w:divBdr>
    </w:div>
    <w:div w:id="1495336698">
      <w:bodyDiv w:val="1"/>
      <w:marLeft w:val="0"/>
      <w:marRight w:val="0"/>
      <w:marTop w:val="0"/>
      <w:marBottom w:val="0"/>
      <w:divBdr>
        <w:top w:val="none" w:sz="0" w:space="0" w:color="auto"/>
        <w:left w:val="none" w:sz="0" w:space="0" w:color="auto"/>
        <w:bottom w:val="none" w:sz="0" w:space="0" w:color="auto"/>
        <w:right w:val="none" w:sz="0" w:space="0" w:color="auto"/>
      </w:divBdr>
    </w:div>
    <w:div w:id="1496647594">
      <w:bodyDiv w:val="1"/>
      <w:marLeft w:val="0"/>
      <w:marRight w:val="0"/>
      <w:marTop w:val="0"/>
      <w:marBottom w:val="0"/>
      <w:divBdr>
        <w:top w:val="none" w:sz="0" w:space="0" w:color="auto"/>
        <w:left w:val="none" w:sz="0" w:space="0" w:color="auto"/>
        <w:bottom w:val="none" w:sz="0" w:space="0" w:color="auto"/>
        <w:right w:val="none" w:sz="0" w:space="0" w:color="auto"/>
      </w:divBdr>
    </w:div>
    <w:div w:id="1526603221">
      <w:bodyDiv w:val="1"/>
      <w:marLeft w:val="0"/>
      <w:marRight w:val="0"/>
      <w:marTop w:val="0"/>
      <w:marBottom w:val="0"/>
      <w:divBdr>
        <w:top w:val="none" w:sz="0" w:space="0" w:color="auto"/>
        <w:left w:val="none" w:sz="0" w:space="0" w:color="auto"/>
        <w:bottom w:val="none" w:sz="0" w:space="0" w:color="auto"/>
        <w:right w:val="none" w:sz="0" w:space="0" w:color="auto"/>
      </w:divBdr>
    </w:div>
    <w:div w:id="1544903552">
      <w:bodyDiv w:val="1"/>
      <w:marLeft w:val="0"/>
      <w:marRight w:val="0"/>
      <w:marTop w:val="0"/>
      <w:marBottom w:val="0"/>
      <w:divBdr>
        <w:top w:val="none" w:sz="0" w:space="0" w:color="auto"/>
        <w:left w:val="none" w:sz="0" w:space="0" w:color="auto"/>
        <w:bottom w:val="none" w:sz="0" w:space="0" w:color="auto"/>
        <w:right w:val="none" w:sz="0" w:space="0" w:color="auto"/>
      </w:divBdr>
    </w:div>
    <w:div w:id="1551110936">
      <w:bodyDiv w:val="1"/>
      <w:marLeft w:val="0"/>
      <w:marRight w:val="0"/>
      <w:marTop w:val="0"/>
      <w:marBottom w:val="0"/>
      <w:divBdr>
        <w:top w:val="none" w:sz="0" w:space="0" w:color="auto"/>
        <w:left w:val="none" w:sz="0" w:space="0" w:color="auto"/>
        <w:bottom w:val="none" w:sz="0" w:space="0" w:color="auto"/>
        <w:right w:val="none" w:sz="0" w:space="0" w:color="auto"/>
      </w:divBdr>
    </w:div>
    <w:div w:id="1554462720">
      <w:bodyDiv w:val="1"/>
      <w:marLeft w:val="0"/>
      <w:marRight w:val="0"/>
      <w:marTop w:val="0"/>
      <w:marBottom w:val="0"/>
      <w:divBdr>
        <w:top w:val="none" w:sz="0" w:space="0" w:color="auto"/>
        <w:left w:val="none" w:sz="0" w:space="0" w:color="auto"/>
        <w:bottom w:val="none" w:sz="0" w:space="0" w:color="auto"/>
        <w:right w:val="none" w:sz="0" w:space="0" w:color="auto"/>
      </w:divBdr>
    </w:div>
    <w:div w:id="1562709921">
      <w:bodyDiv w:val="1"/>
      <w:marLeft w:val="0"/>
      <w:marRight w:val="0"/>
      <w:marTop w:val="0"/>
      <w:marBottom w:val="0"/>
      <w:divBdr>
        <w:top w:val="none" w:sz="0" w:space="0" w:color="auto"/>
        <w:left w:val="none" w:sz="0" w:space="0" w:color="auto"/>
        <w:bottom w:val="none" w:sz="0" w:space="0" w:color="auto"/>
        <w:right w:val="none" w:sz="0" w:space="0" w:color="auto"/>
      </w:divBdr>
    </w:div>
    <w:div w:id="1564566393">
      <w:bodyDiv w:val="1"/>
      <w:marLeft w:val="0"/>
      <w:marRight w:val="0"/>
      <w:marTop w:val="0"/>
      <w:marBottom w:val="0"/>
      <w:divBdr>
        <w:top w:val="none" w:sz="0" w:space="0" w:color="auto"/>
        <w:left w:val="none" w:sz="0" w:space="0" w:color="auto"/>
        <w:bottom w:val="none" w:sz="0" w:space="0" w:color="auto"/>
        <w:right w:val="none" w:sz="0" w:space="0" w:color="auto"/>
      </w:divBdr>
    </w:div>
    <w:div w:id="1565528769">
      <w:bodyDiv w:val="1"/>
      <w:marLeft w:val="0"/>
      <w:marRight w:val="0"/>
      <w:marTop w:val="0"/>
      <w:marBottom w:val="0"/>
      <w:divBdr>
        <w:top w:val="none" w:sz="0" w:space="0" w:color="auto"/>
        <w:left w:val="none" w:sz="0" w:space="0" w:color="auto"/>
        <w:bottom w:val="none" w:sz="0" w:space="0" w:color="auto"/>
        <w:right w:val="none" w:sz="0" w:space="0" w:color="auto"/>
      </w:divBdr>
    </w:div>
    <w:div w:id="1598632147">
      <w:bodyDiv w:val="1"/>
      <w:marLeft w:val="0"/>
      <w:marRight w:val="0"/>
      <w:marTop w:val="0"/>
      <w:marBottom w:val="0"/>
      <w:divBdr>
        <w:top w:val="none" w:sz="0" w:space="0" w:color="auto"/>
        <w:left w:val="none" w:sz="0" w:space="0" w:color="auto"/>
        <w:bottom w:val="none" w:sz="0" w:space="0" w:color="auto"/>
        <w:right w:val="none" w:sz="0" w:space="0" w:color="auto"/>
      </w:divBdr>
    </w:div>
    <w:div w:id="1618290081">
      <w:bodyDiv w:val="1"/>
      <w:marLeft w:val="0"/>
      <w:marRight w:val="0"/>
      <w:marTop w:val="0"/>
      <w:marBottom w:val="0"/>
      <w:divBdr>
        <w:top w:val="none" w:sz="0" w:space="0" w:color="auto"/>
        <w:left w:val="none" w:sz="0" w:space="0" w:color="auto"/>
        <w:bottom w:val="none" w:sz="0" w:space="0" w:color="auto"/>
        <w:right w:val="none" w:sz="0" w:space="0" w:color="auto"/>
      </w:divBdr>
    </w:div>
    <w:div w:id="1647053409">
      <w:bodyDiv w:val="1"/>
      <w:marLeft w:val="0"/>
      <w:marRight w:val="0"/>
      <w:marTop w:val="0"/>
      <w:marBottom w:val="0"/>
      <w:divBdr>
        <w:top w:val="none" w:sz="0" w:space="0" w:color="auto"/>
        <w:left w:val="none" w:sz="0" w:space="0" w:color="auto"/>
        <w:bottom w:val="none" w:sz="0" w:space="0" w:color="auto"/>
        <w:right w:val="none" w:sz="0" w:space="0" w:color="auto"/>
      </w:divBdr>
    </w:div>
    <w:div w:id="1675183928">
      <w:bodyDiv w:val="1"/>
      <w:marLeft w:val="0"/>
      <w:marRight w:val="0"/>
      <w:marTop w:val="0"/>
      <w:marBottom w:val="0"/>
      <w:divBdr>
        <w:top w:val="none" w:sz="0" w:space="0" w:color="auto"/>
        <w:left w:val="none" w:sz="0" w:space="0" w:color="auto"/>
        <w:bottom w:val="none" w:sz="0" w:space="0" w:color="auto"/>
        <w:right w:val="none" w:sz="0" w:space="0" w:color="auto"/>
      </w:divBdr>
    </w:div>
    <w:div w:id="1680543055">
      <w:bodyDiv w:val="1"/>
      <w:marLeft w:val="0"/>
      <w:marRight w:val="0"/>
      <w:marTop w:val="0"/>
      <w:marBottom w:val="0"/>
      <w:divBdr>
        <w:top w:val="none" w:sz="0" w:space="0" w:color="auto"/>
        <w:left w:val="none" w:sz="0" w:space="0" w:color="auto"/>
        <w:bottom w:val="none" w:sz="0" w:space="0" w:color="auto"/>
        <w:right w:val="none" w:sz="0" w:space="0" w:color="auto"/>
      </w:divBdr>
    </w:div>
    <w:div w:id="1693729850">
      <w:bodyDiv w:val="1"/>
      <w:marLeft w:val="0"/>
      <w:marRight w:val="0"/>
      <w:marTop w:val="0"/>
      <w:marBottom w:val="0"/>
      <w:divBdr>
        <w:top w:val="none" w:sz="0" w:space="0" w:color="auto"/>
        <w:left w:val="none" w:sz="0" w:space="0" w:color="auto"/>
        <w:bottom w:val="none" w:sz="0" w:space="0" w:color="auto"/>
        <w:right w:val="none" w:sz="0" w:space="0" w:color="auto"/>
      </w:divBdr>
    </w:div>
    <w:div w:id="1722746898">
      <w:bodyDiv w:val="1"/>
      <w:marLeft w:val="0"/>
      <w:marRight w:val="0"/>
      <w:marTop w:val="0"/>
      <w:marBottom w:val="0"/>
      <w:divBdr>
        <w:top w:val="none" w:sz="0" w:space="0" w:color="auto"/>
        <w:left w:val="none" w:sz="0" w:space="0" w:color="auto"/>
        <w:bottom w:val="none" w:sz="0" w:space="0" w:color="auto"/>
        <w:right w:val="none" w:sz="0" w:space="0" w:color="auto"/>
      </w:divBdr>
    </w:div>
    <w:div w:id="1726638311">
      <w:bodyDiv w:val="1"/>
      <w:marLeft w:val="0"/>
      <w:marRight w:val="0"/>
      <w:marTop w:val="0"/>
      <w:marBottom w:val="0"/>
      <w:divBdr>
        <w:top w:val="none" w:sz="0" w:space="0" w:color="auto"/>
        <w:left w:val="none" w:sz="0" w:space="0" w:color="auto"/>
        <w:bottom w:val="none" w:sz="0" w:space="0" w:color="auto"/>
        <w:right w:val="none" w:sz="0" w:space="0" w:color="auto"/>
      </w:divBdr>
    </w:div>
    <w:div w:id="1739937829">
      <w:bodyDiv w:val="1"/>
      <w:marLeft w:val="0"/>
      <w:marRight w:val="0"/>
      <w:marTop w:val="0"/>
      <w:marBottom w:val="0"/>
      <w:divBdr>
        <w:top w:val="none" w:sz="0" w:space="0" w:color="auto"/>
        <w:left w:val="none" w:sz="0" w:space="0" w:color="auto"/>
        <w:bottom w:val="none" w:sz="0" w:space="0" w:color="auto"/>
        <w:right w:val="none" w:sz="0" w:space="0" w:color="auto"/>
      </w:divBdr>
    </w:div>
    <w:div w:id="1744059186">
      <w:bodyDiv w:val="1"/>
      <w:marLeft w:val="0"/>
      <w:marRight w:val="0"/>
      <w:marTop w:val="0"/>
      <w:marBottom w:val="0"/>
      <w:divBdr>
        <w:top w:val="none" w:sz="0" w:space="0" w:color="auto"/>
        <w:left w:val="none" w:sz="0" w:space="0" w:color="auto"/>
        <w:bottom w:val="none" w:sz="0" w:space="0" w:color="auto"/>
        <w:right w:val="none" w:sz="0" w:space="0" w:color="auto"/>
      </w:divBdr>
    </w:div>
    <w:div w:id="1774593841">
      <w:bodyDiv w:val="1"/>
      <w:marLeft w:val="0"/>
      <w:marRight w:val="0"/>
      <w:marTop w:val="0"/>
      <w:marBottom w:val="0"/>
      <w:divBdr>
        <w:top w:val="none" w:sz="0" w:space="0" w:color="auto"/>
        <w:left w:val="none" w:sz="0" w:space="0" w:color="auto"/>
        <w:bottom w:val="none" w:sz="0" w:space="0" w:color="auto"/>
        <w:right w:val="none" w:sz="0" w:space="0" w:color="auto"/>
      </w:divBdr>
    </w:div>
    <w:div w:id="1781533684">
      <w:bodyDiv w:val="1"/>
      <w:marLeft w:val="0"/>
      <w:marRight w:val="0"/>
      <w:marTop w:val="0"/>
      <w:marBottom w:val="0"/>
      <w:divBdr>
        <w:top w:val="none" w:sz="0" w:space="0" w:color="auto"/>
        <w:left w:val="none" w:sz="0" w:space="0" w:color="auto"/>
        <w:bottom w:val="none" w:sz="0" w:space="0" w:color="auto"/>
        <w:right w:val="none" w:sz="0" w:space="0" w:color="auto"/>
      </w:divBdr>
    </w:div>
    <w:div w:id="1795706429">
      <w:bodyDiv w:val="1"/>
      <w:marLeft w:val="0"/>
      <w:marRight w:val="0"/>
      <w:marTop w:val="0"/>
      <w:marBottom w:val="0"/>
      <w:divBdr>
        <w:top w:val="none" w:sz="0" w:space="0" w:color="auto"/>
        <w:left w:val="none" w:sz="0" w:space="0" w:color="auto"/>
        <w:bottom w:val="none" w:sz="0" w:space="0" w:color="auto"/>
        <w:right w:val="none" w:sz="0" w:space="0" w:color="auto"/>
      </w:divBdr>
    </w:div>
    <w:div w:id="1846899484">
      <w:bodyDiv w:val="1"/>
      <w:marLeft w:val="0"/>
      <w:marRight w:val="0"/>
      <w:marTop w:val="0"/>
      <w:marBottom w:val="0"/>
      <w:divBdr>
        <w:top w:val="none" w:sz="0" w:space="0" w:color="auto"/>
        <w:left w:val="none" w:sz="0" w:space="0" w:color="auto"/>
        <w:bottom w:val="none" w:sz="0" w:space="0" w:color="auto"/>
        <w:right w:val="none" w:sz="0" w:space="0" w:color="auto"/>
      </w:divBdr>
    </w:div>
    <w:div w:id="1869443871">
      <w:bodyDiv w:val="1"/>
      <w:marLeft w:val="0"/>
      <w:marRight w:val="0"/>
      <w:marTop w:val="0"/>
      <w:marBottom w:val="0"/>
      <w:divBdr>
        <w:top w:val="none" w:sz="0" w:space="0" w:color="auto"/>
        <w:left w:val="none" w:sz="0" w:space="0" w:color="auto"/>
        <w:bottom w:val="none" w:sz="0" w:space="0" w:color="auto"/>
        <w:right w:val="none" w:sz="0" w:space="0" w:color="auto"/>
      </w:divBdr>
    </w:div>
    <w:div w:id="1870948822">
      <w:bodyDiv w:val="1"/>
      <w:marLeft w:val="0"/>
      <w:marRight w:val="0"/>
      <w:marTop w:val="0"/>
      <w:marBottom w:val="0"/>
      <w:divBdr>
        <w:top w:val="none" w:sz="0" w:space="0" w:color="auto"/>
        <w:left w:val="none" w:sz="0" w:space="0" w:color="auto"/>
        <w:bottom w:val="none" w:sz="0" w:space="0" w:color="auto"/>
        <w:right w:val="none" w:sz="0" w:space="0" w:color="auto"/>
      </w:divBdr>
    </w:div>
    <w:div w:id="1889147200">
      <w:bodyDiv w:val="1"/>
      <w:marLeft w:val="0"/>
      <w:marRight w:val="0"/>
      <w:marTop w:val="0"/>
      <w:marBottom w:val="0"/>
      <w:divBdr>
        <w:top w:val="none" w:sz="0" w:space="0" w:color="auto"/>
        <w:left w:val="none" w:sz="0" w:space="0" w:color="auto"/>
        <w:bottom w:val="none" w:sz="0" w:space="0" w:color="auto"/>
        <w:right w:val="none" w:sz="0" w:space="0" w:color="auto"/>
      </w:divBdr>
    </w:div>
    <w:div w:id="1929732431">
      <w:bodyDiv w:val="1"/>
      <w:marLeft w:val="0"/>
      <w:marRight w:val="0"/>
      <w:marTop w:val="0"/>
      <w:marBottom w:val="0"/>
      <w:divBdr>
        <w:top w:val="none" w:sz="0" w:space="0" w:color="auto"/>
        <w:left w:val="none" w:sz="0" w:space="0" w:color="auto"/>
        <w:bottom w:val="none" w:sz="0" w:space="0" w:color="auto"/>
        <w:right w:val="none" w:sz="0" w:space="0" w:color="auto"/>
      </w:divBdr>
    </w:div>
    <w:div w:id="1990134669">
      <w:bodyDiv w:val="1"/>
      <w:marLeft w:val="0"/>
      <w:marRight w:val="0"/>
      <w:marTop w:val="0"/>
      <w:marBottom w:val="0"/>
      <w:divBdr>
        <w:top w:val="none" w:sz="0" w:space="0" w:color="auto"/>
        <w:left w:val="none" w:sz="0" w:space="0" w:color="auto"/>
        <w:bottom w:val="none" w:sz="0" w:space="0" w:color="auto"/>
        <w:right w:val="none" w:sz="0" w:space="0" w:color="auto"/>
      </w:divBdr>
    </w:div>
    <w:div w:id="2009207623">
      <w:bodyDiv w:val="1"/>
      <w:marLeft w:val="0"/>
      <w:marRight w:val="0"/>
      <w:marTop w:val="0"/>
      <w:marBottom w:val="0"/>
      <w:divBdr>
        <w:top w:val="none" w:sz="0" w:space="0" w:color="auto"/>
        <w:left w:val="none" w:sz="0" w:space="0" w:color="auto"/>
        <w:bottom w:val="none" w:sz="0" w:space="0" w:color="auto"/>
        <w:right w:val="none" w:sz="0" w:space="0" w:color="auto"/>
      </w:divBdr>
    </w:div>
    <w:div w:id="2015106456">
      <w:bodyDiv w:val="1"/>
      <w:marLeft w:val="0"/>
      <w:marRight w:val="0"/>
      <w:marTop w:val="0"/>
      <w:marBottom w:val="0"/>
      <w:divBdr>
        <w:top w:val="none" w:sz="0" w:space="0" w:color="auto"/>
        <w:left w:val="none" w:sz="0" w:space="0" w:color="auto"/>
        <w:bottom w:val="none" w:sz="0" w:space="0" w:color="auto"/>
        <w:right w:val="none" w:sz="0" w:space="0" w:color="auto"/>
      </w:divBdr>
    </w:div>
    <w:div w:id="2073263501">
      <w:bodyDiv w:val="1"/>
      <w:marLeft w:val="0"/>
      <w:marRight w:val="0"/>
      <w:marTop w:val="0"/>
      <w:marBottom w:val="0"/>
      <w:divBdr>
        <w:top w:val="none" w:sz="0" w:space="0" w:color="auto"/>
        <w:left w:val="none" w:sz="0" w:space="0" w:color="auto"/>
        <w:bottom w:val="none" w:sz="0" w:space="0" w:color="auto"/>
        <w:right w:val="none" w:sz="0" w:space="0" w:color="auto"/>
      </w:divBdr>
    </w:div>
    <w:div w:id="2075812444">
      <w:bodyDiv w:val="1"/>
      <w:marLeft w:val="0"/>
      <w:marRight w:val="0"/>
      <w:marTop w:val="0"/>
      <w:marBottom w:val="0"/>
      <w:divBdr>
        <w:top w:val="none" w:sz="0" w:space="0" w:color="auto"/>
        <w:left w:val="none" w:sz="0" w:space="0" w:color="auto"/>
        <w:bottom w:val="none" w:sz="0" w:space="0" w:color="auto"/>
        <w:right w:val="none" w:sz="0" w:space="0" w:color="auto"/>
      </w:divBdr>
    </w:div>
    <w:div w:id="2094158284">
      <w:bodyDiv w:val="1"/>
      <w:marLeft w:val="0"/>
      <w:marRight w:val="0"/>
      <w:marTop w:val="0"/>
      <w:marBottom w:val="0"/>
      <w:divBdr>
        <w:top w:val="none" w:sz="0" w:space="0" w:color="auto"/>
        <w:left w:val="none" w:sz="0" w:space="0" w:color="auto"/>
        <w:bottom w:val="none" w:sz="0" w:space="0" w:color="auto"/>
        <w:right w:val="none" w:sz="0" w:space="0" w:color="auto"/>
      </w:divBdr>
    </w:div>
    <w:div w:id="2094160161">
      <w:bodyDiv w:val="1"/>
      <w:marLeft w:val="0"/>
      <w:marRight w:val="0"/>
      <w:marTop w:val="0"/>
      <w:marBottom w:val="0"/>
      <w:divBdr>
        <w:top w:val="none" w:sz="0" w:space="0" w:color="auto"/>
        <w:left w:val="none" w:sz="0" w:space="0" w:color="auto"/>
        <w:bottom w:val="none" w:sz="0" w:space="0" w:color="auto"/>
        <w:right w:val="none" w:sz="0" w:space="0" w:color="auto"/>
      </w:divBdr>
    </w:div>
    <w:div w:id="2098011939">
      <w:bodyDiv w:val="1"/>
      <w:marLeft w:val="0"/>
      <w:marRight w:val="0"/>
      <w:marTop w:val="0"/>
      <w:marBottom w:val="0"/>
      <w:divBdr>
        <w:top w:val="none" w:sz="0" w:space="0" w:color="auto"/>
        <w:left w:val="none" w:sz="0" w:space="0" w:color="auto"/>
        <w:bottom w:val="none" w:sz="0" w:space="0" w:color="auto"/>
        <w:right w:val="none" w:sz="0" w:space="0" w:color="auto"/>
      </w:divBdr>
    </w:div>
    <w:div w:id="2100249322">
      <w:bodyDiv w:val="1"/>
      <w:marLeft w:val="0"/>
      <w:marRight w:val="0"/>
      <w:marTop w:val="0"/>
      <w:marBottom w:val="0"/>
      <w:divBdr>
        <w:top w:val="none" w:sz="0" w:space="0" w:color="auto"/>
        <w:left w:val="none" w:sz="0" w:space="0" w:color="auto"/>
        <w:bottom w:val="none" w:sz="0" w:space="0" w:color="auto"/>
        <w:right w:val="none" w:sz="0" w:space="0" w:color="auto"/>
      </w:divBdr>
    </w:div>
    <w:div w:id="2119063900">
      <w:bodyDiv w:val="1"/>
      <w:marLeft w:val="0"/>
      <w:marRight w:val="0"/>
      <w:marTop w:val="0"/>
      <w:marBottom w:val="0"/>
      <w:divBdr>
        <w:top w:val="none" w:sz="0" w:space="0" w:color="auto"/>
        <w:left w:val="none" w:sz="0" w:space="0" w:color="auto"/>
        <w:bottom w:val="none" w:sz="0" w:space="0" w:color="auto"/>
        <w:right w:val="none" w:sz="0" w:space="0" w:color="auto"/>
      </w:divBdr>
    </w:div>
    <w:div w:id="2144032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mtbs.gov"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emf"/><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hyperlink" Target="https://wrcc.dri.edu/wraws/akF.html"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catalog.data.gov/dataset/interferometric-synthetic-aperture-radar-ifsar-alaska" TargetMode="External"/><Relationship Id="rId14" Type="http://schemas.openxmlformats.org/officeDocument/2006/relationships/image" Target="media/image4.png"/><Relationship Id="rId22" Type="http://schemas.openxmlformats.org/officeDocument/2006/relationships/image" Target="media/image12.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5470A5-149A-4F4A-9236-4F0ACC4A14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35</Pages>
  <Words>10139</Words>
  <Characters>57794</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Hayes, Katherine</dc:creator>
  <cp:keywords/>
  <dc:description/>
  <cp:lastModifiedBy>Hayes, Katherine</cp:lastModifiedBy>
  <cp:revision>1</cp:revision>
  <cp:lastPrinted>2020-09-13T20:10:00Z</cp:lastPrinted>
  <dcterms:created xsi:type="dcterms:W3CDTF">2020-09-17T21:53:00Z</dcterms:created>
  <dcterms:modified xsi:type="dcterms:W3CDTF">2020-09-18T15:46:00Z</dcterms:modified>
</cp:coreProperties>
</file>
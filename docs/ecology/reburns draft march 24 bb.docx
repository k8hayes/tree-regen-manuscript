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DF40A4" w14:textId="22BECC7F" w:rsidR="00B22D00" w:rsidRPr="00D36EE1" w:rsidRDefault="00FB5F97">
      <w:pPr>
        <w:rPr>
          <w:rFonts w:ascii="Times" w:hAnsi="Times"/>
          <w:i/>
          <w:iCs/>
        </w:rPr>
      </w:pPr>
      <w:r w:rsidRPr="00D36EE1">
        <w:rPr>
          <w:rFonts w:ascii="Times" w:hAnsi="Times"/>
          <w:b/>
          <w:bCs/>
        </w:rPr>
        <w:t>Title:</w:t>
      </w:r>
      <w:r w:rsidRPr="00D36EE1">
        <w:rPr>
          <w:rFonts w:ascii="Times" w:hAnsi="Times"/>
        </w:rPr>
        <w:t xml:space="preserve"> </w:t>
      </w:r>
      <w:r w:rsidR="00E50304">
        <w:rPr>
          <w:rFonts w:ascii="Times" w:hAnsi="Times"/>
          <w:i/>
          <w:iCs/>
        </w:rPr>
        <w:t>Repeat</w:t>
      </w:r>
      <w:r w:rsidR="00371975">
        <w:rPr>
          <w:rFonts w:ascii="Times" w:hAnsi="Times"/>
          <w:i/>
          <w:iCs/>
        </w:rPr>
        <w:t xml:space="preserve"> short-interval fires continue to transform boreal forests beyond </w:t>
      </w:r>
      <w:r w:rsidR="00DD4BB1">
        <w:rPr>
          <w:rFonts w:ascii="Times" w:hAnsi="Times"/>
          <w:i/>
          <w:iCs/>
        </w:rPr>
        <w:t xml:space="preserve">a </w:t>
      </w:r>
      <w:r w:rsidR="00371975">
        <w:rPr>
          <w:rFonts w:ascii="Times" w:hAnsi="Times"/>
          <w:i/>
          <w:iCs/>
        </w:rPr>
        <w:t>modeled simple conifer to deciduous transition</w:t>
      </w:r>
    </w:p>
    <w:p w14:paraId="09C039CB" w14:textId="77777777" w:rsidR="00FB5F97" w:rsidRPr="00D36EE1" w:rsidRDefault="00FB5F97">
      <w:pPr>
        <w:rPr>
          <w:rFonts w:ascii="Times" w:hAnsi="Times"/>
        </w:rPr>
      </w:pPr>
    </w:p>
    <w:p w14:paraId="2E75D50C" w14:textId="646D6833" w:rsidR="00FB5F97" w:rsidRPr="00D36EE1" w:rsidRDefault="00FB5F97">
      <w:pPr>
        <w:rPr>
          <w:rFonts w:ascii="Times" w:hAnsi="Times"/>
          <w:b/>
          <w:bCs/>
        </w:rPr>
      </w:pPr>
      <w:r w:rsidRPr="00D36EE1">
        <w:rPr>
          <w:rFonts w:ascii="Times" w:hAnsi="Times"/>
          <w:b/>
          <w:bCs/>
        </w:rPr>
        <w:t>Abstract:</w:t>
      </w:r>
      <w:r w:rsidR="00F4398D">
        <w:rPr>
          <w:rFonts w:ascii="Times" w:hAnsi="Times"/>
          <w:b/>
          <w:bCs/>
        </w:rPr>
        <w:t xml:space="preserve"> (298/300)</w:t>
      </w:r>
    </w:p>
    <w:p w14:paraId="69823959" w14:textId="0060AE26" w:rsidR="000D5A7D" w:rsidRPr="000D5A7D" w:rsidRDefault="457ABD59" w:rsidP="000D5A7D">
      <w:pPr>
        <w:spacing w:line="360" w:lineRule="auto"/>
        <w:rPr>
          <w:rFonts w:ascii="Times" w:hAnsi="Times"/>
        </w:rPr>
      </w:pPr>
      <w:r w:rsidRPr="457ABD59">
        <w:rPr>
          <w:rFonts w:ascii="Times" w:hAnsi="Times"/>
        </w:rPr>
        <w:t xml:space="preserve">Warming temperatures in the boreal </w:t>
      </w:r>
      <w:ins w:id="0" w:author="Brian Buma" w:date="2020-03-24T14:41:00Z">
        <w:r w:rsidR="00890F3F">
          <w:rPr>
            <w:rFonts w:ascii="Times" w:hAnsi="Times"/>
          </w:rPr>
          <w:t xml:space="preserve">forest </w:t>
        </w:r>
      </w:ins>
      <w:r w:rsidRPr="457ABD59">
        <w:rPr>
          <w:rFonts w:ascii="Times" w:hAnsi="Times"/>
        </w:rPr>
        <w:t xml:space="preserve">have increased </w:t>
      </w:r>
      <w:del w:id="1" w:author="Brian Buma" w:date="2020-03-24T14:41:00Z">
        <w:r w:rsidRPr="457ABD59" w:rsidDel="00890F3F">
          <w:rPr>
            <w:rFonts w:ascii="Times" w:hAnsi="Times"/>
          </w:rPr>
          <w:delText xml:space="preserve">the </w:delText>
        </w:r>
      </w:del>
      <w:ins w:id="2" w:author="Brian Buma" w:date="2020-03-24T14:41:00Z">
        <w:r w:rsidR="00890F3F">
          <w:rPr>
            <w:rFonts w:ascii="Times" w:hAnsi="Times"/>
          </w:rPr>
          <w:t xml:space="preserve">wildfire </w:t>
        </w:r>
      </w:ins>
      <w:r w:rsidRPr="457ABD59">
        <w:rPr>
          <w:rFonts w:ascii="Times" w:hAnsi="Times"/>
        </w:rPr>
        <w:t>frequency and severity</w:t>
      </w:r>
      <w:del w:id="3" w:author="Brian Buma" w:date="2020-03-24T14:41:00Z">
        <w:r w:rsidRPr="457ABD59" w:rsidDel="00890F3F">
          <w:rPr>
            <w:rFonts w:ascii="Times" w:hAnsi="Times"/>
          </w:rPr>
          <w:delText xml:space="preserve"> of wildfires</w:delText>
        </w:r>
      </w:del>
      <w:r w:rsidRPr="457ABD59">
        <w:rPr>
          <w:rFonts w:ascii="Times" w:hAnsi="Times"/>
        </w:rPr>
        <w:t xml:space="preserve">, </w:t>
      </w:r>
      <w:del w:id="4" w:author="Brian Buma" w:date="2020-03-24T14:41:00Z">
        <w:r w:rsidRPr="457ABD59" w:rsidDel="00890F3F">
          <w:rPr>
            <w:rFonts w:ascii="Times" w:hAnsi="Times"/>
          </w:rPr>
          <w:delText xml:space="preserve">causing </w:delText>
        </w:r>
      </w:del>
      <w:ins w:id="5" w:author="Brian Buma" w:date="2020-03-24T14:42:00Z">
        <w:r w:rsidR="00890F3F">
          <w:rPr>
            <w:rFonts w:ascii="Times" w:hAnsi="Times"/>
          </w:rPr>
          <w:t xml:space="preserve">pushing </w:t>
        </w:r>
      </w:ins>
      <w:r w:rsidRPr="457ABD59">
        <w:rPr>
          <w:rFonts w:ascii="Times" w:hAnsi="Times"/>
        </w:rPr>
        <w:t xml:space="preserve">intervals between fires </w:t>
      </w:r>
      <w:del w:id="6" w:author="Brian Buma" w:date="2020-03-24T14:41:00Z">
        <w:r w:rsidRPr="457ABD59" w:rsidDel="00890F3F">
          <w:rPr>
            <w:rFonts w:ascii="Times" w:hAnsi="Times"/>
          </w:rPr>
          <w:delText xml:space="preserve">to decrease to 10-15 </w:delText>
        </w:r>
      </w:del>
      <w:ins w:id="7" w:author="Brian Buma" w:date="2020-03-24T14:41:00Z">
        <w:r w:rsidR="00890F3F">
          <w:rPr>
            <w:rFonts w:ascii="Times" w:hAnsi="Times"/>
          </w:rPr>
          <w:t xml:space="preserve">below 20 </w:t>
        </w:r>
      </w:ins>
      <w:r w:rsidRPr="457ABD59">
        <w:rPr>
          <w:rFonts w:ascii="Times" w:hAnsi="Times"/>
        </w:rPr>
        <w:t xml:space="preserve">years </w:t>
      </w:r>
      <w:r w:rsidR="005521F1">
        <w:rPr>
          <w:rFonts w:ascii="Times" w:hAnsi="Times"/>
        </w:rPr>
        <w:t xml:space="preserve">in some </w:t>
      </w:r>
      <w:del w:id="8" w:author="Brian Buma" w:date="2020-03-24T14:42:00Z">
        <w:r w:rsidR="005521F1" w:rsidDel="00890F3F">
          <w:rPr>
            <w:rFonts w:ascii="Times" w:hAnsi="Times"/>
          </w:rPr>
          <w:delText>areas</w:delText>
        </w:r>
      </w:del>
      <w:ins w:id="9" w:author="Brian Buma" w:date="2020-03-24T14:42:00Z">
        <w:r w:rsidR="00890F3F">
          <w:rPr>
            <w:rFonts w:ascii="Times" w:hAnsi="Times"/>
          </w:rPr>
          <w:t>regions</w:t>
        </w:r>
      </w:ins>
      <w:del w:id="10" w:author="Brian Buma" w:date="2020-03-24T14:41:00Z">
        <w:r w:rsidR="005521F1" w:rsidDel="00890F3F">
          <w:rPr>
            <w:rFonts w:ascii="Times" w:hAnsi="Times"/>
          </w:rPr>
          <w:delText xml:space="preserve"> </w:delText>
        </w:r>
        <w:r w:rsidR="007D5135" w:rsidDel="00890F3F">
          <w:rPr>
            <w:rFonts w:ascii="Times" w:hAnsi="Times"/>
          </w:rPr>
          <w:delText xml:space="preserve">of Interior Alaska </w:delText>
        </w:r>
        <w:r w:rsidR="005521F1" w:rsidDel="00890F3F">
          <w:rPr>
            <w:rFonts w:ascii="Times" w:hAnsi="Times"/>
          </w:rPr>
          <w:delText>across</w:delText>
        </w:r>
        <w:r w:rsidRPr="457ABD59" w:rsidDel="00890F3F">
          <w:rPr>
            <w:rFonts w:ascii="Times" w:hAnsi="Times"/>
          </w:rPr>
          <w:delText xml:space="preserve"> the last several decades</w:delText>
        </w:r>
      </w:del>
      <w:r w:rsidRPr="457ABD59">
        <w:rPr>
          <w:rFonts w:ascii="Times" w:hAnsi="Times"/>
        </w:rPr>
        <w:t xml:space="preserve">. Shortening fire intervals </w:t>
      </w:r>
      <w:ins w:id="11" w:author="Brian Buma" w:date="2020-03-24T14:42:00Z">
        <w:r w:rsidR="00890F3F">
          <w:rPr>
            <w:rFonts w:ascii="Times" w:hAnsi="Times"/>
          </w:rPr>
          <w:t xml:space="preserve">can </w:t>
        </w:r>
      </w:ins>
      <w:r w:rsidRPr="457ABD59">
        <w:rPr>
          <w:rFonts w:ascii="Times" w:hAnsi="Times"/>
        </w:rPr>
        <w:t xml:space="preserve">drive changes in successional pathways in boreal forests, </w:t>
      </w:r>
      <w:commentRangeStart w:id="12"/>
      <w:r w:rsidRPr="457ABD59">
        <w:rPr>
          <w:rFonts w:ascii="Times" w:hAnsi="Times"/>
        </w:rPr>
        <w:t xml:space="preserve">but the </w:t>
      </w:r>
      <w:r w:rsidR="007D5135">
        <w:rPr>
          <w:rFonts w:ascii="Times" w:hAnsi="Times"/>
        </w:rPr>
        <w:t xml:space="preserve">spatial and temporal </w:t>
      </w:r>
      <w:r w:rsidRPr="457ABD59">
        <w:rPr>
          <w:rFonts w:ascii="Times" w:hAnsi="Times"/>
        </w:rPr>
        <w:t xml:space="preserve">extent of those changes remains </w:t>
      </w:r>
      <w:r w:rsidR="007D5135">
        <w:rPr>
          <w:rFonts w:ascii="Times" w:hAnsi="Times"/>
        </w:rPr>
        <w:t>ambiguous</w:t>
      </w:r>
      <w:r w:rsidRPr="457ABD59">
        <w:rPr>
          <w:rFonts w:ascii="Times" w:hAnsi="Times"/>
        </w:rPr>
        <w:t>. While post</w:t>
      </w:r>
      <w:r w:rsidR="00615753">
        <w:rPr>
          <w:rFonts w:ascii="Times" w:hAnsi="Times"/>
        </w:rPr>
        <w:t>-</w:t>
      </w:r>
      <w:r w:rsidRPr="457ABD59">
        <w:rPr>
          <w:rFonts w:ascii="Times" w:hAnsi="Times"/>
        </w:rPr>
        <w:t xml:space="preserve">fire succession in upland boreal black spruce </w:t>
      </w:r>
      <w:r w:rsidR="00142D00" w:rsidRPr="457ABD59">
        <w:rPr>
          <w:rFonts w:ascii="Times" w:hAnsi="Times"/>
        </w:rPr>
        <w:t>(</w:t>
      </w:r>
      <w:proofErr w:type="spellStart"/>
      <w:r w:rsidR="00142D00" w:rsidRPr="457ABD59">
        <w:rPr>
          <w:rFonts w:ascii="Times" w:hAnsi="Times"/>
          <w:i/>
          <w:iCs/>
        </w:rPr>
        <w:t>Picea</w:t>
      </w:r>
      <w:proofErr w:type="spellEnd"/>
      <w:r w:rsidR="00142D00" w:rsidRPr="457ABD59">
        <w:rPr>
          <w:rFonts w:ascii="Times" w:hAnsi="Times"/>
          <w:i/>
          <w:iCs/>
        </w:rPr>
        <w:t xml:space="preserve"> </w:t>
      </w:r>
      <w:proofErr w:type="spellStart"/>
      <w:r w:rsidR="00142D00" w:rsidRPr="457ABD59">
        <w:rPr>
          <w:rFonts w:ascii="Times" w:hAnsi="Times"/>
          <w:i/>
          <w:iCs/>
        </w:rPr>
        <w:t>mariana</w:t>
      </w:r>
      <w:proofErr w:type="spellEnd"/>
      <w:r w:rsidR="00142D00" w:rsidRPr="457ABD59">
        <w:rPr>
          <w:rFonts w:ascii="Times" w:hAnsi="Times"/>
        </w:rPr>
        <w:t>)</w:t>
      </w:r>
      <w:r w:rsidR="00142D00">
        <w:rPr>
          <w:rFonts w:ascii="Times" w:hAnsi="Times"/>
        </w:rPr>
        <w:t xml:space="preserve"> </w:t>
      </w:r>
      <w:r w:rsidRPr="457ABD59">
        <w:rPr>
          <w:rFonts w:ascii="Times" w:hAnsi="Times"/>
        </w:rPr>
        <w:t xml:space="preserve">forests is well </w:t>
      </w:r>
      <w:r w:rsidR="00F4398D">
        <w:rPr>
          <w:rFonts w:ascii="Times" w:hAnsi="Times"/>
        </w:rPr>
        <w:t>documented</w:t>
      </w:r>
      <w:r w:rsidRPr="457ABD59">
        <w:rPr>
          <w:rFonts w:ascii="Times" w:hAnsi="Times"/>
        </w:rPr>
        <w:t>,</w:t>
      </w:r>
      <w:commentRangeEnd w:id="12"/>
      <w:r w:rsidR="00890F3F">
        <w:rPr>
          <w:rStyle w:val="CommentReference"/>
          <w:rFonts w:asciiTheme="minorHAnsi" w:eastAsiaTheme="minorHAnsi" w:hAnsiTheme="minorHAnsi" w:cstheme="minorBidi"/>
        </w:rPr>
        <w:commentReference w:id="12"/>
      </w:r>
      <w:r w:rsidRPr="457ABD59">
        <w:rPr>
          <w:rFonts w:ascii="Times" w:hAnsi="Times"/>
        </w:rPr>
        <w:t xml:space="preserve"> the effect of multiple short-interval fires</w:t>
      </w:r>
      <w:r w:rsidR="00142D00">
        <w:rPr>
          <w:rFonts w:ascii="Times" w:hAnsi="Times"/>
        </w:rPr>
        <w:t xml:space="preserve"> and the role of local topography</w:t>
      </w:r>
      <w:r w:rsidRPr="457ABD59">
        <w:rPr>
          <w:rFonts w:ascii="Times" w:hAnsi="Times"/>
        </w:rPr>
        <w:t xml:space="preserve"> remains unclear. To investigate</w:t>
      </w:r>
      <w:r w:rsidR="00615753">
        <w:rPr>
          <w:rFonts w:ascii="Times" w:hAnsi="Times"/>
        </w:rPr>
        <w:t xml:space="preserve"> </w:t>
      </w:r>
      <w:r w:rsidR="00615753" w:rsidRPr="000E5E26">
        <w:rPr>
          <w:rFonts w:ascii="Times" w:hAnsi="Times"/>
          <w:color w:val="000000" w:themeColor="text1"/>
        </w:rPr>
        <w:t xml:space="preserve">how </w:t>
      </w:r>
      <w:del w:id="13" w:author="Brian Buma" w:date="2020-03-24T14:46:00Z">
        <w:r w:rsidR="00615753" w:rsidRPr="000E5E26" w:rsidDel="00890F3F">
          <w:rPr>
            <w:rFonts w:ascii="Times" w:hAnsi="Times"/>
            <w:color w:val="000000" w:themeColor="text1"/>
          </w:rPr>
          <w:delText xml:space="preserve">increasing </w:delText>
        </w:r>
      </w:del>
      <w:ins w:id="14" w:author="Brian Buma" w:date="2020-03-24T14:46:00Z">
        <w:r w:rsidR="00890F3F">
          <w:rPr>
            <w:rFonts w:ascii="Times" w:hAnsi="Times"/>
            <w:color w:val="000000" w:themeColor="text1"/>
          </w:rPr>
          <w:t xml:space="preserve">ongoing </w:t>
        </w:r>
      </w:ins>
      <w:r w:rsidR="00615753" w:rsidRPr="000E5E26">
        <w:rPr>
          <w:rFonts w:ascii="Times" w:hAnsi="Times"/>
          <w:color w:val="000000" w:themeColor="text1"/>
        </w:rPr>
        <w:t>short-interval fires impact conifer and deciduous post-fire regeneration, and to examine</w:t>
      </w:r>
      <w:r w:rsidRPr="000E5E26">
        <w:rPr>
          <w:rFonts w:ascii="Times" w:hAnsi="Times"/>
          <w:color w:val="000000" w:themeColor="text1"/>
        </w:rPr>
        <w:t xml:space="preserve"> </w:t>
      </w:r>
      <w:r w:rsidR="00F4398D">
        <w:rPr>
          <w:rFonts w:ascii="Times" w:hAnsi="Times"/>
          <w:color w:val="000000" w:themeColor="text1"/>
        </w:rPr>
        <w:t>the role of</w:t>
      </w:r>
      <w:r w:rsidRPr="000E5E26">
        <w:rPr>
          <w:rFonts w:ascii="Times" w:hAnsi="Times"/>
          <w:color w:val="000000" w:themeColor="text1"/>
        </w:rPr>
        <w:t xml:space="preserve"> landscape variability </w:t>
      </w:r>
      <w:r w:rsidR="00F4398D">
        <w:rPr>
          <w:rFonts w:ascii="Times" w:hAnsi="Times"/>
          <w:color w:val="000000" w:themeColor="text1"/>
        </w:rPr>
        <w:t xml:space="preserve">in </w:t>
      </w:r>
      <w:r w:rsidRPr="000E5E26">
        <w:rPr>
          <w:rFonts w:ascii="Times" w:hAnsi="Times"/>
          <w:color w:val="000000" w:themeColor="text1"/>
        </w:rPr>
        <w:t>alter</w:t>
      </w:r>
      <w:r w:rsidR="00F4398D">
        <w:rPr>
          <w:rFonts w:ascii="Times" w:hAnsi="Times"/>
          <w:color w:val="000000" w:themeColor="text1"/>
        </w:rPr>
        <w:t>ing</w:t>
      </w:r>
      <w:r w:rsidRPr="000E5E26">
        <w:rPr>
          <w:rFonts w:ascii="Times" w:hAnsi="Times"/>
          <w:color w:val="000000" w:themeColor="text1"/>
        </w:rPr>
        <w:t xml:space="preserve"> </w:t>
      </w:r>
      <w:r w:rsidR="00615753" w:rsidRPr="000E5E26">
        <w:rPr>
          <w:rFonts w:ascii="Times" w:hAnsi="Times"/>
          <w:color w:val="000000" w:themeColor="text1"/>
        </w:rPr>
        <w:t>that impact</w:t>
      </w:r>
      <w:r w:rsidRPr="000E5E26">
        <w:rPr>
          <w:rFonts w:ascii="Times" w:hAnsi="Times"/>
          <w:color w:val="000000" w:themeColor="text1"/>
        </w:rPr>
        <w:t xml:space="preserve">, </w:t>
      </w:r>
      <w:r w:rsidRPr="457ABD59">
        <w:rPr>
          <w:rFonts w:ascii="Times" w:hAnsi="Times"/>
        </w:rPr>
        <w:t xml:space="preserve">we established 50 plots across a mosaic of fire histories (1-3 fires in </w:t>
      </w:r>
      <w:ins w:id="15" w:author="Brian Buma" w:date="2020-03-24T14:47:00Z">
        <w:r w:rsidR="00890F3F">
          <w:rPr>
            <w:rFonts w:ascii="Times" w:hAnsi="Times"/>
          </w:rPr>
          <w:t>&lt;</w:t>
        </w:r>
      </w:ins>
      <w:r w:rsidRPr="457ABD59">
        <w:rPr>
          <w:rFonts w:ascii="Times" w:hAnsi="Times"/>
        </w:rPr>
        <w:t xml:space="preserve">70 years) in </w:t>
      </w:r>
      <w:r w:rsidR="005521F1">
        <w:rPr>
          <w:rFonts w:ascii="Times" w:hAnsi="Times"/>
        </w:rPr>
        <w:t>an upland and lowland site in</w:t>
      </w:r>
      <w:r w:rsidRPr="457ABD59">
        <w:rPr>
          <w:rFonts w:ascii="Times" w:hAnsi="Times"/>
        </w:rPr>
        <w:t xml:space="preserve"> Interior Alaska. We compared </w:t>
      </w:r>
      <w:r w:rsidR="005521F1">
        <w:rPr>
          <w:rFonts w:ascii="Times" w:hAnsi="Times"/>
        </w:rPr>
        <w:t xml:space="preserve">abundance, proportion and density of conifer and deciduous regeneration </w:t>
      </w:r>
      <w:r w:rsidR="004B2B98">
        <w:rPr>
          <w:rFonts w:ascii="Times" w:hAnsi="Times"/>
        </w:rPr>
        <w:t xml:space="preserve">in </w:t>
      </w:r>
      <w:r w:rsidR="005521F1">
        <w:rPr>
          <w:rFonts w:ascii="Times" w:hAnsi="Times"/>
        </w:rPr>
        <w:t xml:space="preserve">a drier </w:t>
      </w:r>
      <w:r w:rsidRPr="457ABD59">
        <w:rPr>
          <w:rFonts w:ascii="Times" w:hAnsi="Times"/>
        </w:rPr>
        <w:t>upland site</w:t>
      </w:r>
      <w:r w:rsidR="005521F1">
        <w:rPr>
          <w:rFonts w:ascii="Times" w:hAnsi="Times"/>
        </w:rPr>
        <w:t xml:space="preserve"> </w:t>
      </w:r>
      <w:r w:rsidRPr="457ABD59">
        <w:rPr>
          <w:rFonts w:ascii="Times" w:hAnsi="Times"/>
        </w:rPr>
        <w:t xml:space="preserve">and a </w:t>
      </w:r>
      <w:r w:rsidR="005521F1">
        <w:rPr>
          <w:rFonts w:ascii="Times" w:hAnsi="Times"/>
        </w:rPr>
        <w:t xml:space="preserve">wetter </w:t>
      </w:r>
      <w:r w:rsidRPr="457ABD59">
        <w:rPr>
          <w:rFonts w:ascii="Times" w:hAnsi="Times"/>
        </w:rPr>
        <w:t>lowland site</w:t>
      </w:r>
      <w:r w:rsidR="005521F1">
        <w:rPr>
          <w:rFonts w:ascii="Times" w:hAnsi="Times"/>
        </w:rPr>
        <w:t>.</w:t>
      </w:r>
      <w:r w:rsidRPr="457ABD59">
        <w:rPr>
          <w:rFonts w:ascii="Times" w:hAnsi="Times"/>
        </w:rPr>
        <w:t xml:space="preserve"> </w:t>
      </w:r>
      <w:r w:rsidR="005521F1">
        <w:rPr>
          <w:rFonts w:ascii="Times" w:hAnsi="Times"/>
        </w:rPr>
        <w:t>Both sites</w:t>
      </w:r>
      <w:r w:rsidRPr="457ABD59">
        <w:rPr>
          <w:rFonts w:ascii="Times" w:hAnsi="Times"/>
        </w:rPr>
        <w:t xml:space="preserve"> were originally dominated by black spruce</w:t>
      </w:r>
      <w:del w:id="16" w:author="Brian Buma" w:date="2020-03-24T14:47:00Z">
        <w:r w:rsidRPr="457ABD59" w:rsidDel="00890F3F">
          <w:rPr>
            <w:rFonts w:ascii="Times" w:hAnsi="Times"/>
          </w:rPr>
          <w:delText xml:space="preserve"> </w:delText>
        </w:r>
        <w:r w:rsidR="005521F1" w:rsidDel="00890F3F">
          <w:rPr>
            <w:rFonts w:ascii="Times" w:hAnsi="Times"/>
          </w:rPr>
          <w:delText>but both experienced sharp declines in black spruce regeneration following three fires in short sequence</w:delText>
        </w:r>
        <w:r w:rsidR="00F4398D" w:rsidDel="00890F3F">
          <w:rPr>
            <w:rFonts w:ascii="Times" w:hAnsi="Times"/>
          </w:rPr>
          <w:delText xml:space="preserve"> (10-15 years)</w:delText>
        </w:r>
      </w:del>
      <w:r w:rsidRPr="457ABD59">
        <w:rPr>
          <w:rFonts w:ascii="Times" w:hAnsi="Times"/>
        </w:rPr>
        <w:t>.</w:t>
      </w:r>
      <w:r w:rsidR="00F4398D">
        <w:rPr>
          <w:rFonts w:ascii="Times" w:hAnsi="Times"/>
        </w:rPr>
        <w:t xml:space="preserve"> In the drier upland site, black spruce presence declined sharply after </w:t>
      </w:r>
      <w:commentRangeStart w:id="17"/>
      <w:r w:rsidR="00F4398D">
        <w:rPr>
          <w:rFonts w:ascii="Times" w:hAnsi="Times"/>
        </w:rPr>
        <w:t xml:space="preserve">one fire </w:t>
      </w:r>
      <w:commentRangeEnd w:id="17"/>
      <w:r w:rsidR="00890F3F">
        <w:rPr>
          <w:rStyle w:val="CommentReference"/>
          <w:rFonts w:asciiTheme="minorHAnsi" w:eastAsiaTheme="minorHAnsi" w:hAnsiTheme="minorHAnsi" w:cstheme="minorBidi"/>
        </w:rPr>
        <w:commentReference w:id="17"/>
      </w:r>
      <w:r w:rsidR="00F4398D">
        <w:rPr>
          <w:rFonts w:ascii="Times" w:hAnsi="Times"/>
        </w:rPr>
        <w:t xml:space="preserve">while </w:t>
      </w:r>
      <w:r w:rsidR="00142D00">
        <w:rPr>
          <w:rFonts w:ascii="Times" w:hAnsi="Times"/>
        </w:rPr>
        <w:t>paper</w:t>
      </w:r>
      <w:r w:rsidR="00142D00" w:rsidRPr="457ABD59">
        <w:rPr>
          <w:rFonts w:ascii="Times" w:hAnsi="Times"/>
        </w:rPr>
        <w:t xml:space="preserve"> birch (</w:t>
      </w:r>
      <w:r w:rsidR="00142D00" w:rsidRPr="457ABD59">
        <w:rPr>
          <w:rFonts w:ascii="Times" w:hAnsi="Times"/>
          <w:i/>
          <w:iCs/>
        </w:rPr>
        <w:t xml:space="preserve">Betula </w:t>
      </w:r>
      <w:proofErr w:type="spellStart"/>
      <w:r w:rsidR="00142D00" w:rsidRPr="457ABD59">
        <w:rPr>
          <w:rFonts w:ascii="Times" w:hAnsi="Times"/>
          <w:i/>
          <w:iCs/>
        </w:rPr>
        <w:t>neoalaskana</w:t>
      </w:r>
      <w:proofErr w:type="spellEnd"/>
      <w:r w:rsidR="00142D00" w:rsidRPr="457ABD59">
        <w:rPr>
          <w:rFonts w:ascii="Times" w:hAnsi="Times"/>
        </w:rPr>
        <w:t>)</w:t>
      </w:r>
      <w:r w:rsidR="00F4398D">
        <w:rPr>
          <w:rFonts w:ascii="Times" w:hAnsi="Times"/>
        </w:rPr>
        <w:t xml:space="preserve"> became increasingly abundant with each additional fire.</w:t>
      </w:r>
      <w:r w:rsidRPr="457ABD59">
        <w:rPr>
          <w:rFonts w:ascii="Times" w:hAnsi="Times"/>
        </w:rPr>
        <w:t xml:space="preserve"> In the wetter lowland site, less organic soil was consumed by fire and presence of black spruce persisted </w:t>
      </w:r>
      <w:del w:id="18" w:author="Brian Buma" w:date="2020-03-24T14:48:00Z">
        <w:r w:rsidRPr="457ABD59" w:rsidDel="00890F3F">
          <w:rPr>
            <w:rFonts w:ascii="Times" w:hAnsi="Times"/>
          </w:rPr>
          <w:delText>until</w:delText>
        </w:r>
        <w:r w:rsidR="00EC65B8" w:rsidDel="00890F3F">
          <w:rPr>
            <w:rFonts w:ascii="Times" w:hAnsi="Times"/>
          </w:rPr>
          <w:delText xml:space="preserve"> after</w:delText>
        </w:r>
        <w:r w:rsidRPr="457ABD59" w:rsidDel="00890F3F">
          <w:rPr>
            <w:rFonts w:ascii="Times" w:hAnsi="Times"/>
          </w:rPr>
          <w:delText xml:space="preserve"> </w:delText>
        </w:r>
      </w:del>
      <w:ins w:id="19" w:author="Brian Buma" w:date="2020-03-24T14:48:00Z">
        <w:r w:rsidR="00890F3F">
          <w:rPr>
            <w:rFonts w:ascii="Times" w:hAnsi="Times"/>
          </w:rPr>
          <w:t>through an initial reburn (</w:t>
        </w:r>
      </w:ins>
      <w:r w:rsidRPr="457ABD59">
        <w:rPr>
          <w:rFonts w:ascii="Times" w:hAnsi="Times"/>
        </w:rPr>
        <w:t>two fires</w:t>
      </w:r>
      <w:ins w:id="20" w:author="Brian Buma" w:date="2020-03-24T14:48:00Z">
        <w:r w:rsidR="00890F3F">
          <w:rPr>
            <w:rFonts w:ascii="Times" w:hAnsi="Times"/>
          </w:rPr>
          <w:t>)</w:t>
        </w:r>
      </w:ins>
      <w:r w:rsidRPr="457ABD59">
        <w:rPr>
          <w:rFonts w:ascii="Times" w:hAnsi="Times"/>
        </w:rPr>
        <w:t xml:space="preserve">, indicating local topography </w:t>
      </w:r>
      <w:del w:id="21" w:author="Brian Buma" w:date="2020-03-24T14:49:00Z">
        <w:r w:rsidRPr="457ABD59" w:rsidDel="000669E3">
          <w:rPr>
            <w:rFonts w:ascii="Times" w:hAnsi="Times"/>
          </w:rPr>
          <w:delText xml:space="preserve">may initially drive successional divergence </w:delText>
        </w:r>
      </w:del>
      <w:ins w:id="22" w:author="Brian Buma" w:date="2020-03-24T14:49:00Z">
        <w:r w:rsidR="000669E3">
          <w:rPr>
            <w:rFonts w:ascii="Times" w:hAnsi="Times"/>
          </w:rPr>
          <w:t xml:space="preserve">may buffer the impact of reburning temporarily </w:t>
        </w:r>
      </w:ins>
      <w:commentRangeStart w:id="23"/>
      <w:r w:rsidRPr="457ABD59">
        <w:rPr>
          <w:rFonts w:ascii="Times" w:hAnsi="Times"/>
        </w:rPr>
        <w:t xml:space="preserve">via differences in </w:t>
      </w:r>
      <w:r w:rsidR="00BC2D63">
        <w:rPr>
          <w:rFonts w:ascii="Times" w:hAnsi="Times"/>
        </w:rPr>
        <w:t>soil</w:t>
      </w:r>
      <w:r w:rsidRPr="457ABD59">
        <w:rPr>
          <w:rFonts w:ascii="Times" w:hAnsi="Times"/>
        </w:rPr>
        <w:t xml:space="preserve"> consumption</w:t>
      </w:r>
      <w:commentRangeEnd w:id="23"/>
      <w:r w:rsidR="000669E3">
        <w:rPr>
          <w:rStyle w:val="CommentReference"/>
          <w:rFonts w:asciiTheme="minorHAnsi" w:eastAsiaTheme="minorHAnsi" w:hAnsiTheme="minorHAnsi" w:cstheme="minorBidi"/>
        </w:rPr>
        <w:commentReference w:id="23"/>
      </w:r>
      <w:r w:rsidRPr="457ABD59">
        <w:rPr>
          <w:rFonts w:ascii="Times" w:hAnsi="Times"/>
        </w:rPr>
        <w:t xml:space="preserve">. </w:t>
      </w:r>
      <w:ins w:id="24" w:author="Brian Buma" w:date="2020-03-24T14:48:00Z">
        <w:r w:rsidR="00890F3F">
          <w:rPr>
            <w:rFonts w:ascii="Times" w:hAnsi="Times"/>
          </w:rPr>
          <w:t xml:space="preserve">However, after </w:t>
        </w:r>
      </w:ins>
      <w:ins w:id="25" w:author="Brian Buma" w:date="2020-03-24T14:49:00Z">
        <w:r w:rsidR="00890F3F">
          <w:rPr>
            <w:rFonts w:ascii="Times" w:hAnsi="Times"/>
          </w:rPr>
          <w:t>three</w:t>
        </w:r>
      </w:ins>
      <w:ins w:id="26" w:author="Brian Buma" w:date="2020-03-24T14:48:00Z">
        <w:r w:rsidR="00890F3F">
          <w:rPr>
            <w:rFonts w:ascii="Times" w:hAnsi="Times"/>
          </w:rPr>
          <w:t xml:space="preserve"> burns conifers were essentially eliminated. </w:t>
        </w:r>
      </w:ins>
      <w:commentRangeStart w:id="27"/>
      <w:r w:rsidRPr="457ABD59">
        <w:rPr>
          <w:rFonts w:ascii="Times" w:hAnsi="Times"/>
        </w:rPr>
        <w:t xml:space="preserve">Deciduous regeneration differed between </w:t>
      </w:r>
      <w:r w:rsidR="00EC65B8">
        <w:rPr>
          <w:rFonts w:ascii="Times" w:hAnsi="Times"/>
        </w:rPr>
        <w:t>thrice-burned upland and lowland plots:</w:t>
      </w:r>
      <w:r w:rsidRPr="457ABD59">
        <w:rPr>
          <w:rFonts w:ascii="Times" w:hAnsi="Times"/>
        </w:rPr>
        <w:t xml:space="preserve"> </w:t>
      </w:r>
      <w:r w:rsidR="00142D00">
        <w:rPr>
          <w:rFonts w:ascii="Times" w:hAnsi="Times"/>
        </w:rPr>
        <w:t xml:space="preserve">birch </w:t>
      </w:r>
      <w:r w:rsidRPr="457ABD59">
        <w:rPr>
          <w:rFonts w:ascii="Times" w:hAnsi="Times"/>
        </w:rPr>
        <w:t>d</w:t>
      </w:r>
      <w:r w:rsidR="00EC65B8">
        <w:rPr>
          <w:rFonts w:ascii="Times" w:hAnsi="Times"/>
        </w:rPr>
        <w:t>ominated</w:t>
      </w:r>
      <w:r w:rsidRPr="457ABD59">
        <w:rPr>
          <w:rFonts w:ascii="Times" w:hAnsi="Times"/>
        </w:rPr>
        <w:t xml:space="preserve"> i</w:t>
      </w:r>
      <w:r w:rsidR="00EC65B8">
        <w:rPr>
          <w:rFonts w:ascii="Times" w:hAnsi="Times"/>
        </w:rPr>
        <w:t xml:space="preserve">n upland </w:t>
      </w:r>
      <w:r w:rsidR="004D5DDE">
        <w:rPr>
          <w:rFonts w:ascii="Times" w:hAnsi="Times"/>
        </w:rPr>
        <w:t>plots</w:t>
      </w:r>
      <w:r w:rsidRPr="457ABD59">
        <w:rPr>
          <w:rFonts w:ascii="Times" w:hAnsi="Times"/>
        </w:rPr>
        <w:t xml:space="preserve"> </w:t>
      </w:r>
      <w:r w:rsidR="00BC2D63">
        <w:rPr>
          <w:rFonts w:ascii="Times" w:hAnsi="Times"/>
        </w:rPr>
        <w:t>while</w:t>
      </w:r>
      <w:r w:rsidRPr="457ABD59">
        <w:rPr>
          <w:rFonts w:ascii="Times" w:hAnsi="Times"/>
        </w:rPr>
        <w:t xml:space="preserve"> willow (</w:t>
      </w:r>
      <w:r w:rsidRPr="457ABD59">
        <w:rPr>
          <w:rFonts w:ascii="Times" w:hAnsi="Times"/>
          <w:i/>
          <w:iCs/>
        </w:rPr>
        <w:t>Salix spp.)</w:t>
      </w:r>
      <w:r w:rsidRPr="457ABD59">
        <w:rPr>
          <w:rFonts w:ascii="Times" w:hAnsi="Times"/>
        </w:rPr>
        <w:t xml:space="preserve"> and aspen (</w:t>
      </w:r>
      <w:proofErr w:type="spellStart"/>
      <w:r w:rsidRPr="457ABD59">
        <w:rPr>
          <w:rFonts w:ascii="Times" w:hAnsi="Times"/>
          <w:i/>
          <w:iCs/>
        </w:rPr>
        <w:t>Populus</w:t>
      </w:r>
      <w:proofErr w:type="spellEnd"/>
      <w:r w:rsidRPr="457ABD59">
        <w:rPr>
          <w:rFonts w:ascii="Times" w:hAnsi="Times"/>
          <w:i/>
          <w:iCs/>
        </w:rPr>
        <w:t xml:space="preserve"> </w:t>
      </w:r>
      <w:proofErr w:type="spellStart"/>
      <w:r w:rsidRPr="457ABD59">
        <w:rPr>
          <w:rFonts w:ascii="Times" w:hAnsi="Times"/>
          <w:i/>
          <w:iCs/>
        </w:rPr>
        <w:t>tremuloides</w:t>
      </w:r>
      <w:proofErr w:type="spellEnd"/>
      <w:r w:rsidRPr="457ABD59">
        <w:rPr>
          <w:rFonts w:ascii="Times" w:hAnsi="Times"/>
        </w:rPr>
        <w:t xml:space="preserve">) </w:t>
      </w:r>
      <w:r w:rsidR="00EC65B8">
        <w:rPr>
          <w:rFonts w:ascii="Times" w:hAnsi="Times"/>
        </w:rPr>
        <w:t xml:space="preserve">dominated </w:t>
      </w:r>
      <w:r w:rsidRPr="457ABD59">
        <w:rPr>
          <w:rFonts w:ascii="Times" w:hAnsi="Times"/>
        </w:rPr>
        <w:t>in lowlands</w:t>
      </w:r>
      <w:commentRangeEnd w:id="27"/>
      <w:r w:rsidR="000669E3">
        <w:rPr>
          <w:rStyle w:val="CommentReference"/>
          <w:rFonts w:asciiTheme="minorHAnsi" w:eastAsiaTheme="minorHAnsi" w:hAnsiTheme="minorHAnsi" w:cstheme="minorBidi"/>
        </w:rPr>
        <w:commentReference w:id="27"/>
      </w:r>
      <w:r w:rsidRPr="457ABD59">
        <w:rPr>
          <w:rFonts w:ascii="Times" w:hAnsi="Times"/>
        </w:rPr>
        <w:t>. Results of this study offer strong empirical evidence of the divergence of boreal successional trajectories from previous historic norms and indicate the importance of</w:t>
      </w:r>
      <w:ins w:id="28" w:author="Brian Buma" w:date="2020-03-24T14:51:00Z">
        <w:r w:rsidR="000669E3">
          <w:rPr>
            <w:rFonts w:ascii="Times" w:hAnsi="Times"/>
          </w:rPr>
          <w:t xml:space="preserve"> ongoing short-interval burns in continuing to cause change as well as </w:t>
        </w:r>
      </w:ins>
      <w:del w:id="29" w:author="Brian Buma" w:date="2020-03-24T14:51:00Z">
        <w:r w:rsidRPr="457ABD59" w:rsidDel="000669E3">
          <w:rPr>
            <w:rFonts w:ascii="Times" w:hAnsi="Times"/>
          </w:rPr>
          <w:delText xml:space="preserve"> examining </w:delText>
        </w:r>
      </w:del>
      <w:r w:rsidRPr="457ABD59">
        <w:rPr>
          <w:rFonts w:ascii="Times" w:hAnsi="Times"/>
        </w:rPr>
        <w:t xml:space="preserve">the role of </w:t>
      </w:r>
      <w:del w:id="30" w:author="Brian Buma" w:date="2020-03-24T14:51:00Z">
        <w:r w:rsidRPr="457ABD59" w:rsidDel="000669E3">
          <w:rPr>
            <w:rFonts w:ascii="Times" w:hAnsi="Times"/>
          </w:rPr>
          <w:delText xml:space="preserve">spatial </w:delText>
        </w:r>
      </w:del>
      <w:ins w:id="31" w:author="Brian Buma" w:date="2020-03-24T14:51:00Z">
        <w:r w:rsidR="000669E3">
          <w:rPr>
            <w:rFonts w:ascii="Times" w:hAnsi="Times"/>
          </w:rPr>
          <w:t>topog</w:t>
        </w:r>
      </w:ins>
      <w:ins w:id="32" w:author="Brian Buma" w:date="2020-03-24T14:52:00Z">
        <w:r w:rsidR="000669E3">
          <w:rPr>
            <w:rFonts w:ascii="Times" w:hAnsi="Times"/>
          </w:rPr>
          <w:t xml:space="preserve">raphic </w:t>
        </w:r>
      </w:ins>
      <w:r w:rsidRPr="457ABD59">
        <w:rPr>
          <w:rFonts w:ascii="Times" w:hAnsi="Times"/>
        </w:rPr>
        <w:t>heterogeneity on the impact of multiple disturbances.</w:t>
      </w:r>
      <w:r w:rsidR="000D5A7D">
        <w:rPr>
          <w:rFonts w:ascii="Times" w:hAnsi="Times"/>
          <w:b/>
          <w:bCs/>
        </w:rPr>
        <w:br w:type="page"/>
      </w:r>
    </w:p>
    <w:p w14:paraId="16B339E1" w14:textId="768BBA97" w:rsidR="000D03E7" w:rsidRPr="006939FC" w:rsidRDefault="000D03E7" w:rsidP="006939FC">
      <w:pPr>
        <w:pStyle w:val="Heading1"/>
      </w:pPr>
      <w:r w:rsidRPr="006939FC">
        <w:lastRenderedPageBreak/>
        <w:t>I. Introduction</w:t>
      </w:r>
    </w:p>
    <w:p w14:paraId="74C0399D" w14:textId="7462CC63" w:rsidR="000D03E7" w:rsidRDefault="00646C0B" w:rsidP="002D7C89">
      <w:pPr>
        <w:spacing w:line="480" w:lineRule="auto"/>
        <w:ind w:firstLine="720"/>
        <w:rPr>
          <w:rFonts w:ascii="Times" w:hAnsi="Times"/>
        </w:rPr>
      </w:pPr>
      <w:r w:rsidRPr="00646C0B">
        <w:rPr>
          <w:rFonts w:ascii="Times" w:hAnsi="Times"/>
        </w:rPr>
        <w:t xml:space="preserve">An increase in the frequency and intensity of wildfires in northern latitudes driven by warming temperatures has sparked concern that </w:t>
      </w:r>
      <w:ins w:id="33" w:author="Brian Buma" w:date="2020-03-24T14:53:00Z">
        <w:r w:rsidR="000669E3">
          <w:rPr>
            <w:rFonts w:ascii="Times" w:hAnsi="Times"/>
          </w:rPr>
          <w:t xml:space="preserve">emerging </w:t>
        </w:r>
      </w:ins>
      <w:r w:rsidRPr="00646C0B">
        <w:rPr>
          <w:rFonts w:ascii="Times" w:hAnsi="Times"/>
        </w:rPr>
        <w:t>short-interval fires will drive changes in forest composition and structure via altered successional trajectories</w:t>
      </w:r>
      <w:r w:rsidR="00E0174E" w:rsidRPr="00646C0B">
        <w:rPr>
          <w:rFonts w:ascii="Times" w:hAnsi="Times"/>
        </w:rPr>
        <w:t xml:space="preserve"> </w:t>
      </w:r>
      <w:r w:rsidR="000D03E7" w:rsidRPr="00646C0B">
        <w:rPr>
          <w:rFonts w:ascii="Times" w:hAnsi="Times"/>
        </w:rPr>
        <w:t>(Young et al. 2017</w:t>
      </w:r>
      <w:r w:rsidR="000D6650">
        <w:rPr>
          <w:rFonts w:ascii="Times" w:hAnsi="Times"/>
        </w:rPr>
        <w:t>, Kelly et al. 2013</w:t>
      </w:r>
      <w:r w:rsidR="000D03E7" w:rsidRPr="00646C0B">
        <w:rPr>
          <w:rFonts w:ascii="Times" w:hAnsi="Times"/>
        </w:rPr>
        <w:t>).</w:t>
      </w:r>
      <w:r w:rsidR="000D03E7">
        <w:rPr>
          <w:rFonts w:ascii="Times" w:hAnsi="Times"/>
        </w:rPr>
        <w:t xml:space="preserve"> </w:t>
      </w:r>
      <w:r w:rsidR="00793FE5" w:rsidRPr="006D5413">
        <w:rPr>
          <w:rFonts w:ascii="Times" w:hAnsi="Times" w:cs="Times"/>
        </w:rPr>
        <w:t xml:space="preserve">Fire is the primary </w:t>
      </w:r>
      <w:del w:id="34" w:author="Brian Buma" w:date="2020-03-24T14:54:00Z">
        <w:r w:rsidR="00793FE5" w:rsidRPr="006D5413" w:rsidDel="000669E3">
          <w:rPr>
            <w:rFonts w:ascii="Times" w:hAnsi="Times" w:cs="Times"/>
          </w:rPr>
          <w:delText xml:space="preserve">initiator of secondary succession </w:delText>
        </w:r>
      </w:del>
      <w:ins w:id="35" w:author="Brian Buma" w:date="2020-03-24T14:54:00Z">
        <w:r w:rsidR="000669E3">
          <w:rPr>
            <w:rFonts w:ascii="Times" w:hAnsi="Times" w:cs="Times"/>
          </w:rPr>
          <w:t xml:space="preserve">force </w:t>
        </w:r>
      </w:ins>
      <w:r w:rsidR="00793FE5" w:rsidRPr="006D5413">
        <w:rPr>
          <w:rFonts w:ascii="Times" w:hAnsi="Times" w:cs="Times"/>
        </w:rPr>
        <w:t>in boreal systems (</w:t>
      </w:r>
      <w:proofErr w:type="spellStart"/>
      <w:r w:rsidR="00793FE5" w:rsidRPr="006D5413">
        <w:rPr>
          <w:rFonts w:ascii="Times" w:hAnsi="Times" w:cs="Times"/>
        </w:rPr>
        <w:t>Kurkowski</w:t>
      </w:r>
      <w:proofErr w:type="spellEnd"/>
      <w:r w:rsidR="00793FE5" w:rsidRPr="006D5413">
        <w:rPr>
          <w:rFonts w:ascii="Times" w:hAnsi="Times" w:cs="Times"/>
        </w:rPr>
        <w:t xml:space="preserve"> et al. 2008)</w:t>
      </w:r>
      <w:r w:rsidR="007D048C">
        <w:rPr>
          <w:rFonts w:ascii="Times" w:hAnsi="Times" w:cs="Times"/>
        </w:rPr>
        <w:t xml:space="preserve">, </w:t>
      </w:r>
      <w:del w:id="36" w:author="Brian Buma" w:date="2020-03-24T14:54:00Z">
        <w:r w:rsidR="007D048C" w:rsidDel="000669E3">
          <w:rPr>
            <w:rFonts w:ascii="Times" w:hAnsi="Times" w:cs="Times"/>
          </w:rPr>
          <w:delText xml:space="preserve">but </w:delText>
        </w:r>
      </w:del>
      <w:r w:rsidR="000E4FE4">
        <w:rPr>
          <w:rFonts w:ascii="Times" w:hAnsi="Times" w:cs="Times"/>
        </w:rPr>
        <w:t>historically</w:t>
      </w:r>
      <w:r w:rsidR="007D048C">
        <w:rPr>
          <w:rFonts w:ascii="Times" w:hAnsi="Times" w:cs="Times"/>
        </w:rPr>
        <w:t xml:space="preserve"> occur</w:t>
      </w:r>
      <w:ins w:id="37" w:author="Brian Buma" w:date="2020-03-24T14:54:00Z">
        <w:r w:rsidR="000669E3">
          <w:rPr>
            <w:rFonts w:ascii="Times" w:hAnsi="Times" w:cs="Times"/>
          </w:rPr>
          <w:t>ring</w:t>
        </w:r>
      </w:ins>
      <w:del w:id="38" w:author="Brian Buma" w:date="2020-03-24T14:54:00Z">
        <w:r w:rsidR="007D048C" w:rsidDel="000669E3">
          <w:rPr>
            <w:rFonts w:ascii="Times" w:hAnsi="Times" w:cs="Times"/>
          </w:rPr>
          <w:delText>s</w:delText>
        </w:r>
      </w:del>
      <w:r w:rsidR="007D048C">
        <w:rPr>
          <w:rFonts w:ascii="Times" w:hAnsi="Times" w:cs="Times"/>
        </w:rPr>
        <w:t xml:space="preserve"> within return intervals of </w:t>
      </w:r>
      <w:r w:rsidR="007557D4">
        <w:rPr>
          <w:rFonts w:ascii="Times" w:hAnsi="Times" w:cs="Times"/>
        </w:rPr>
        <w:t>~ 100 years in Interior Alaska</w:t>
      </w:r>
      <w:r w:rsidR="007D048C">
        <w:rPr>
          <w:rFonts w:ascii="Times" w:hAnsi="Times" w:cs="Times"/>
        </w:rPr>
        <w:t xml:space="preserve"> </w:t>
      </w:r>
      <w:r w:rsidR="007D048C" w:rsidRPr="007557D4">
        <w:rPr>
          <w:rFonts w:ascii="Times" w:hAnsi="Times" w:cs="Times"/>
        </w:rPr>
        <w:t>(</w:t>
      </w:r>
      <w:proofErr w:type="spellStart"/>
      <w:r w:rsidR="007557D4">
        <w:rPr>
          <w:rFonts w:ascii="Times" w:hAnsi="Times" w:cs="Times"/>
        </w:rPr>
        <w:t>Yarie</w:t>
      </w:r>
      <w:proofErr w:type="spellEnd"/>
      <w:r w:rsidR="007557D4">
        <w:rPr>
          <w:rFonts w:ascii="Times" w:hAnsi="Times" w:cs="Times"/>
        </w:rPr>
        <w:t xml:space="preserve"> 1981, </w:t>
      </w:r>
      <w:proofErr w:type="spellStart"/>
      <w:r w:rsidR="007557D4">
        <w:rPr>
          <w:rFonts w:ascii="Times" w:hAnsi="Times" w:cs="Times"/>
        </w:rPr>
        <w:t>Viereck</w:t>
      </w:r>
      <w:proofErr w:type="spellEnd"/>
      <w:r w:rsidR="007557D4">
        <w:rPr>
          <w:rFonts w:ascii="Times" w:hAnsi="Times" w:cs="Times"/>
        </w:rPr>
        <w:t xml:space="preserve"> 1983, Johnstone et al. 2010).</w:t>
      </w:r>
      <w:r w:rsidR="007D048C">
        <w:rPr>
          <w:rFonts w:ascii="Times" w:hAnsi="Times" w:cs="Times"/>
        </w:rPr>
        <w:t xml:space="preserve"> </w:t>
      </w:r>
      <w:commentRangeStart w:id="39"/>
      <w:r w:rsidR="007D048C">
        <w:rPr>
          <w:rFonts w:ascii="Times" w:hAnsi="Times" w:cs="Times"/>
        </w:rPr>
        <w:t>Across the last six decades,</w:t>
      </w:r>
      <w:r w:rsidR="00E50304">
        <w:rPr>
          <w:rFonts w:ascii="Times" w:hAnsi="Times" w:cs="Times"/>
        </w:rPr>
        <w:t xml:space="preserve"> an increasing rate of</w:t>
      </w:r>
      <w:r w:rsidR="007D048C">
        <w:rPr>
          <w:rFonts w:ascii="Times" w:hAnsi="Times" w:cs="Times"/>
        </w:rPr>
        <w:t xml:space="preserve"> fire return intervals</w:t>
      </w:r>
      <w:r w:rsidR="00E50304">
        <w:rPr>
          <w:rFonts w:ascii="Times" w:hAnsi="Times" w:cs="Times"/>
        </w:rPr>
        <w:t xml:space="preserve"> of 20 years or less has </w:t>
      </w:r>
      <w:r w:rsidR="000D03E7">
        <w:rPr>
          <w:rFonts w:ascii="Times" w:hAnsi="Times"/>
        </w:rPr>
        <w:t>rais</w:t>
      </w:r>
      <w:r w:rsidR="00E50304">
        <w:rPr>
          <w:rFonts w:ascii="Times" w:hAnsi="Times"/>
        </w:rPr>
        <w:t>ed</w:t>
      </w:r>
      <w:r w:rsidR="000D03E7">
        <w:rPr>
          <w:rFonts w:ascii="Times" w:hAnsi="Times"/>
        </w:rPr>
        <w:t xml:space="preserve"> concerns that shortening fire intervals may disrupt historic successional trajectories</w:t>
      </w:r>
      <w:r w:rsidR="007D048C">
        <w:rPr>
          <w:rFonts w:ascii="Times" w:hAnsi="Times"/>
        </w:rPr>
        <w:t xml:space="preserve"> and lead to landscape-level shifts in forest composition and structure</w:t>
      </w:r>
      <w:r w:rsidR="000D03E7">
        <w:rPr>
          <w:rFonts w:ascii="Times" w:hAnsi="Times"/>
        </w:rPr>
        <w:t xml:space="preserve"> </w:t>
      </w:r>
      <w:r w:rsidR="000D03E7" w:rsidRPr="00D36EE1">
        <w:rPr>
          <w:rFonts w:ascii="Times" w:hAnsi="Times"/>
        </w:rPr>
        <w:t>(</w:t>
      </w:r>
      <w:proofErr w:type="spellStart"/>
      <w:r w:rsidR="000D03E7">
        <w:rPr>
          <w:rFonts w:ascii="Times" w:hAnsi="Times"/>
        </w:rPr>
        <w:t>Kasischke</w:t>
      </w:r>
      <w:proofErr w:type="spellEnd"/>
      <w:r w:rsidR="000D03E7">
        <w:rPr>
          <w:rFonts w:ascii="Times" w:hAnsi="Times"/>
        </w:rPr>
        <w:t xml:space="preserve"> et al. 2010</w:t>
      </w:r>
      <w:r w:rsidR="000D03E7" w:rsidRPr="00D36EE1">
        <w:rPr>
          <w:rFonts w:ascii="Times" w:hAnsi="Times"/>
        </w:rPr>
        <w:t xml:space="preserve">, Brown </w:t>
      </w:r>
      <w:r w:rsidR="00F62AC6">
        <w:rPr>
          <w:rFonts w:ascii="Times" w:hAnsi="Times"/>
        </w:rPr>
        <w:t>and</w:t>
      </w:r>
      <w:r w:rsidR="000D03E7" w:rsidRPr="00D36EE1">
        <w:rPr>
          <w:rFonts w:ascii="Times" w:hAnsi="Times"/>
        </w:rPr>
        <w:t xml:space="preserve"> Johnstone et al. 2012, Johnstone </w:t>
      </w:r>
      <w:r w:rsidR="00F62AC6">
        <w:rPr>
          <w:rFonts w:ascii="Times" w:hAnsi="Times"/>
        </w:rPr>
        <w:t>and</w:t>
      </w:r>
      <w:r w:rsidR="000D03E7" w:rsidRPr="00D36EE1">
        <w:rPr>
          <w:rFonts w:ascii="Times" w:hAnsi="Times"/>
        </w:rPr>
        <w:t xml:space="preserve"> Chapin 2006</w:t>
      </w:r>
      <w:r w:rsidR="000D03E7">
        <w:rPr>
          <w:rFonts w:ascii="Times" w:hAnsi="Times"/>
        </w:rPr>
        <w:t xml:space="preserve">a, Johnstone </w:t>
      </w:r>
      <w:r w:rsidR="00F62AC6">
        <w:rPr>
          <w:rFonts w:ascii="Times" w:hAnsi="Times"/>
        </w:rPr>
        <w:t>and</w:t>
      </w:r>
      <w:r w:rsidR="000D03E7">
        <w:rPr>
          <w:rFonts w:ascii="Times" w:hAnsi="Times"/>
        </w:rPr>
        <w:t xml:space="preserve"> Chapin 2006b, Mann et al. 2012</w:t>
      </w:r>
      <w:commentRangeStart w:id="40"/>
      <w:r w:rsidR="000D03E7" w:rsidRPr="00D36EE1">
        <w:rPr>
          <w:rFonts w:ascii="Times" w:hAnsi="Times"/>
        </w:rPr>
        <w:t>)</w:t>
      </w:r>
      <w:ins w:id="41" w:author="Brian Buma" w:date="2020-03-24T17:24:00Z">
        <w:r w:rsidR="009766A2">
          <w:rPr>
            <w:rFonts w:ascii="Times" w:hAnsi="Times"/>
          </w:rPr>
          <w:t xml:space="preserve"> with concurrent changes to carbon stocks</w:t>
        </w:r>
      </w:ins>
      <w:ins w:id="42" w:author="Brian Buma" w:date="2020-03-24T17:25:00Z">
        <w:r w:rsidR="009766A2">
          <w:rPr>
            <w:rFonts w:ascii="Times" w:hAnsi="Times"/>
          </w:rPr>
          <w:t xml:space="preserve">/storage, habitat, </w:t>
        </w:r>
        <w:proofErr w:type="spellStart"/>
        <w:r w:rsidR="009766A2">
          <w:rPr>
            <w:rFonts w:ascii="Times" w:hAnsi="Times"/>
          </w:rPr>
          <w:t>etc</w:t>
        </w:r>
        <w:proofErr w:type="spellEnd"/>
        <w:r w:rsidR="009766A2">
          <w:rPr>
            <w:rFonts w:ascii="Times" w:hAnsi="Times"/>
          </w:rPr>
          <w:t>…</w:t>
        </w:r>
        <w:commentRangeEnd w:id="40"/>
        <w:r w:rsidR="009766A2">
          <w:rPr>
            <w:rStyle w:val="CommentReference"/>
            <w:rFonts w:asciiTheme="minorHAnsi" w:eastAsiaTheme="minorHAnsi" w:hAnsiTheme="minorHAnsi" w:cstheme="minorBidi"/>
          </w:rPr>
          <w:commentReference w:id="40"/>
        </w:r>
      </w:ins>
      <w:r w:rsidR="000D03E7" w:rsidRPr="00D36EE1">
        <w:rPr>
          <w:rFonts w:ascii="Times" w:hAnsi="Times"/>
        </w:rPr>
        <w:t xml:space="preserve">. </w:t>
      </w:r>
      <w:commentRangeEnd w:id="39"/>
      <w:r w:rsidR="000669E3">
        <w:rPr>
          <w:rStyle w:val="CommentReference"/>
          <w:rFonts w:asciiTheme="minorHAnsi" w:eastAsiaTheme="minorHAnsi" w:hAnsiTheme="minorHAnsi" w:cstheme="minorBidi"/>
        </w:rPr>
        <w:commentReference w:id="39"/>
      </w:r>
    </w:p>
    <w:p w14:paraId="66079940" w14:textId="74F2B0FF" w:rsidR="00CE0824" w:rsidRDefault="00793FE5" w:rsidP="002D7C89">
      <w:pPr>
        <w:spacing w:line="480" w:lineRule="auto"/>
        <w:ind w:firstLine="720"/>
        <w:rPr>
          <w:rFonts w:ascii="Times" w:hAnsi="Times"/>
        </w:rPr>
      </w:pPr>
      <w:r>
        <w:rPr>
          <w:rFonts w:ascii="Times" w:hAnsi="Times" w:cs="Times"/>
        </w:rPr>
        <w:t xml:space="preserve">The </w:t>
      </w:r>
      <w:r w:rsidR="00487470">
        <w:rPr>
          <w:rFonts w:ascii="Times" w:hAnsi="Times" w:cs="Times"/>
        </w:rPr>
        <w:t xml:space="preserve">predominant </w:t>
      </w:r>
      <w:ins w:id="43" w:author="Brian Buma" w:date="2020-03-24T17:25:00Z">
        <w:r w:rsidR="009766A2">
          <w:rPr>
            <w:rFonts w:ascii="Times" w:hAnsi="Times" w:cs="Times"/>
          </w:rPr>
          <w:t xml:space="preserve">post-fire </w:t>
        </w:r>
      </w:ins>
      <w:r>
        <w:rPr>
          <w:rFonts w:ascii="Times" w:hAnsi="Times" w:cs="Times"/>
        </w:rPr>
        <w:t>successional pathway in boreal Interior Alaska is self-replacement (</w:t>
      </w:r>
      <w:proofErr w:type="spellStart"/>
      <w:r>
        <w:rPr>
          <w:rFonts w:ascii="Times" w:hAnsi="Times" w:cs="Times"/>
        </w:rPr>
        <w:t>Kurkowski</w:t>
      </w:r>
      <w:proofErr w:type="spellEnd"/>
      <w:r>
        <w:rPr>
          <w:rFonts w:ascii="Times" w:hAnsi="Times" w:cs="Times"/>
        </w:rPr>
        <w:t xml:space="preserve"> et al. 2008</w:t>
      </w:r>
      <w:r w:rsidR="00195ADB">
        <w:rPr>
          <w:rFonts w:ascii="Times" w:hAnsi="Times" w:cs="Times"/>
        </w:rPr>
        <w:t>, Ott et al. 2006</w:t>
      </w:r>
      <w:r>
        <w:rPr>
          <w:rFonts w:ascii="Times" w:hAnsi="Times" w:cs="Times"/>
        </w:rPr>
        <w:t xml:space="preserve">). </w:t>
      </w:r>
      <w:r w:rsidR="00CE0824">
        <w:rPr>
          <w:rFonts w:ascii="Times" w:hAnsi="Times" w:cs="Times"/>
        </w:rPr>
        <w:t>Black spruce (</w:t>
      </w:r>
      <w:proofErr w:type="spellStart"/>
      <w:r w:rsidR="00CE0824" w:rsidRPr="00961681">
        <w:rPr>
          <w:rFonts w:ascii="Times" w:hAnsi="Times" w:cs="Times"/>
          <w:i/>
          <w:iCs/>
        </w:rPr>
        <w:t>Picea</w:t>
      </w:r>
      <w:proofErr w:type="spellEnd"/>
      <w:r w:rsidR="00CE0824" w:rsidRPr="00961681">
        <w:rPr>
          <w:rFonts w:ascii="Times" w:hAnsi="Times" w:cs="Times"/>
          <w:i/>
          <w:iCs/>
        </w:rPr>
        <w:t xml:space="preserve"> </w:t>
      </w:r>
      <w:proofErr w:type="spellStart"/>
      <w:r w:rsidR="00CE0824" w:rsidRPr="00961681">
        <w:rPr>
          <w:rFonts w:ascii="Times" w:hAnsi="Times" w:cs="Times"/>
          <w:i/>
          <w:iCs/>
        </w:rPr>
        <w:t>mariana</w:t>
      </w:r>
      <w:proofErr w:type="spellEnd"/>
      <w:r w:rsidR="00CE0824">
        <w:rPr>
          <w:rFonts w:ascii="Times" w:hAnsi="Times" w:cs="Times"/>
        </w:rPr>
        <w:t xml:space="preserve">) typically self-replaces via </w:t>
      </w:r>
      <w:ins w:id="44" w:author="Brian Buma" w:date="2020-03-24T17:26:00Z">
        <w:r w:rsidR="009766A2">
          <w:rPr>
            <w:rFonts w:ascii="Times" w:hAnsi="Times" w:cs="Times"/>
          </w:rPr>
          <w:t xml:space="preserve">a </w:t>
        </w:r>
      </w:ins>
      <w:r w:rsidR="00CE0824">
        <w:rPr>
          <w:rFonts w:ascii="Times" w:hAnsi="Times" w:cs="Times"/>
        </w:rPr>
        <w:t>large canopy seedbank</w:t>
      </w:r>
      <w:del w:id="45" w:author="Brian Buma" w:date="2020-03-24T17:26:00Z">
        <w:r w:rsidR="00CE0824" w:rsidDel="009766A2">
          <w:rPr>
            <w:rFonts w:ascii="Times" w:hAnsi="Times" w:cs="Times"/>
          </w:rPr>
          <w:delText>s</w:delText>
        </w:r>
      </w:del>
      <w:r w:rsidR="00CE0824">
        <w:rPr>
          <w:rFonts w:ascii="Times" w:hAnsi="Times" w:cs="Times"/>
        </w:rPr>
        <w:t xml:space="preserve"> after fire, remaining the dominant canopy cover before and after disturbance. </w:t>
      </w:r>
      <w:r w:rsidR="001E6744" w:rsidRPr="001E6744">
        <w:rPr>
          <w:rFonts w:ascii="Times" w:hAnsi="Times" w:cs="Times"/>
        </w:rPr>
        <w:t>Black spruce’s</w:t>
      </w:r>
      <w:r w:rsidR="00CE0824" w:rsidRPr="007F1441">
        <w:rPr>
          <w:rFonts w:ascii="Times" w:hAnsi="Times" w:cs="Times"/>
          <w:i/>
          <w:iCs/>
        </w:rPr>
        <w:t xml:space="preserve"> </w:t>
      </w:r>
      <w:r w:rsidR="00CE0824">
        <w:rPr>
          <w:rFonts w:ascii="Times" w:hAnsi="Times" w:cs="Times"/>
        </w:rPr>
        <w:t>semi-serotinous cones enable dense regeneration within 10 years after fire</w:t>
      </w:r>
      <w:r w:rsidR="007D048C">
        <w:rPr>
          <w:rFonts w:ascii="Times" w:hAnsi="Times" w:cs="Times"/>
        </w:rPr>
        <w:t xml:space="preserve"> (</w:t>
      </w:r>
      <w:proofErr w:type="spellStart"/>
      <w:r w:rsidR="007D048C">
        <w:rPr>
          <w:rFonts w:ascii="Times" w:hAnsi="Times" w:cs="Times"/>
        </w:rPr>
        <w:t>Kurkowski</w:t>
      </w:r>
      <w:proofErr w:type="spellEnd"/>
      <w:r w:rsidR="007D048C">
        <w:rPr>
          <w:rFonts w:ascii="Times" w:hAnsi="Times" w:cs="Times"/>
        </w:rPr>
        <w:t xml:space="preserve"> et al. 2008, Johnstone et al. 2004)</w:t>
      </w:r>
      <w:r w:rsidR="006D5413">
        <w:rPr>
          <w:rFonts w:ascii="Times" w:hAnsi="Times" w:cs="Times"/>
        </w:rPr>
        <w:t>,</w:t>
      </w:r>
      <w:r w:rsidR="00CE0824">
        <w:rPr>
          <w:rFonts w:ascii="Times" w:hAnsi="Times" w:cs="Times"/>
        </w:rPr>
        <w:t xml:space="preserve"> allowing the species to </w:t>
      </w:r>
      <w:commentRangeStart w:id="46"/>
      <w:del w:id="47" w:author="Brian Buma" w:date="2020-03-24T17:26:00Z">
        <w:r w:rsidR="00CE0824" w:rsidDel="009766A2">
          <w:rPr>
            <w:rFonts w:ascii="Times" w:hAnsi="Times" w:cs="Times"/>
          </w:rPr>
          <w:delText xml:space="preserve">maintain persistent canopy cover </w:delText>
        </w:r>
      </w:del>
      <w:commentRangeEnd w:id="46"/>
      <w:r w:rsidR="009766A2">
        <w:rPr>
          <w:rStyle w:val="CommentReference"/>
          <w:rFonts w:asciiTheme="minorHAnsi" w:eastAsiaTheme="minorHAnsi" w:hAnsiTheme="minorHAnsi" w:cstheme="minorBidi"/>
        </w:rPr>
        <w:commentReference w:id="46"/>
      </w:r>
      <w:ins w:id="48" w:author="Brian Buma" w:date="2020-03-24T17:26:00Z">
        <w:r w:rsidR="009766A2">
          <w:rPr>
            <w:rFonts w:ascii="Times" w:hAnsi="Times" w:cs="Times"/>
          </w:rPr>
          <w:t xml:space="preserve">continually persist </w:t>
        </w:r>
      </w:ins>
      <w:r w:rsidR="00CE0824">
        <w:rPr>
          <w:rFonts w:ascii="Times" w:hAnsi="Times" w:cs="Times"/>
        </w:rPr>
        <w:t xml:space="preserve">under historic fire return intervals </w:t>
      </w:r>
      <w:r w:rsidR="000E4FE4">
        <w:rPr>
          <w:rFonts w:ascii="Times" w:hAnsi="Times" w:cs="Times"/>
        </w:rPr>
        <w:t>of 100 years or more</w:t>
      </w:r>
      <w:r w:rsidR="00142D00">
        <w:rPr>
          <w:rFonts w:ascii="Times" w:hAnsi="Times" w:cs="Times"/>
        </w:rPr>
        <w:t xml:space="preserve"> </w:t>
      </w:r>
      <w:r w:rsidR="00CE0824">
        <w:rPr>
          <w:rFonts w:ascii="Times" w:hAnsi="Times" w:cs="Times"/>
        </w:rPr>
        <w:t>(Johnstone et al. 2010). However, serotinous regeneration strategies are more vulnerable under increasing short-interval fires in boreal and other systems</w:t>
      </w:r>
      <w:r w:rsidR="008C4AA1">
        <w:rPr>
          <w:rFonts w:ascii="Times" w:hAnsi="Times" w:cs="Times"/>
        </w:rPr>
        <w:t xml:space="preserve"> (</w:t>
      </w:r>
      <w:ins w:id="49" w:author="Brian Buma" w:date="2020-03-24T17:28:00Z">
        <w:r w:rsidR="009766A2">
          <w:rPr>
            <w:rFonts w:ascii="Times" w:hAnsi="Times" w:cs="Times"/>
          </w:rPr>
          <w:t xml:space="preserve">Buma et al. 2013, </w:t>
        </w:r>
      </w:ins>
      <w:r w:rsidR="008C4AA1">
        <w:rPr>
          <w:rFonts w:ascii="Times" w:hAnsi="Times" w:cs="Times"/>
        </w:rPr>
        <w:t>Enright et al. 2015)</w:t>
      </w:r>
      <w:r w:rsidR="00CE0824">
        <w:rPr>
          <w:rFonts w:ascii="Times" w:hAnsi="Times" w:cs="Times"/>
        </w:rPr>
        <w:t xml:space="preserve">. </w:t>
      </w:r>
      <w:r w:rsidR="00CE0824">
        <w:rPr>
          <w:rFonts w:ascii="Times" w:hAnsi="Times"/>
        </w:rPr>
        <w:t xml:space="preserve">Short-interval fires can consume local serotinous seedbanks, extirpating local populations and </w:t>
      </w:r>
      <w:r w:rsidR="00142D00">
        <w:rPr>
          <w:rFonts w:ascii="Times" w:hAnsi="Times"/>
        </w:rPr>
        <w:t>facilitating</w:t>
      </w:r>
      <w:r w:rsidR="00CE0824">
        <w:rPr>
          <w:rFonts w:ascii="Times" w:hAnsi="Times"/>
        </w:rPr>
        <w:t xml:space="preserve"> rapid forest type conversion (</w:t>
      </w:r>
      <w:ins w:id="50" w:author="Brian Buma" w:date="2020-03-24T17:29:00Z">
        <w:r w:rsidR="009766A2">
          <w:rPr>
            <w:rFonts w:ascii="Times" w:hAnsi="Times"/>
          </w:rPr>
          <w:t>Buma and Wessman 2012</w:t>
        </w:r>
      </w:ins>
      <w:commentRangeStart w:id="51"/>
      <w:del w:id="52" w:author="Brian Buma" w:date="2020-03-24T17:29:00Z">
        <w:r w:rsidR="00CE0824" w:rsidDel="009766A2">
          <w:rPr>
            <w:rFonts w:ascii="Times" w:hAnsi="Times"/>
          </w:rPr>
          <w:delText>Buma et al. 201</w:delText>
        </w:r>
        <w:r w:rsidR="007F1441" w:rsidDel="009766A2">
          <w:rPr>
            <w:rFonts w:ascii="Times" w:hAnsi="Times"/>
          </w:rPr>
          <w:delText>3</w:delText>
        </w:r>
        <w:commentRangeEnd w:id="51"/>
        <w:r w:rsidR="009766A2" w:rsidDel="009766A2">
          <w:rPr>
            <w:rStyle w:val="CommentReference"/>
            <w:rFonts w:asciiTheme="minorHAnsi" w:eastAsiaTheme="minorHAnsi" w:hAnsiTheme="minorHAnsi" w:cstheme="minorBidi"/>
          </w:rPr>
          <w:commentReference w:id="51"/>
        </w:r>
      </w:del>
      <w:r w:rsidR="009C56AC">
        <w:rPr>
          <w:rFonts w:ascii="Times" w:hAnsi="Times"/>
        </w:rPr>
        <w:t>)</w:t>
      </w:r>
      <w:r w:rsidR="00E50304">
        <w:rPr>
          <w:rFonts w:ascii="Times" w:hAnsi="Times"/>
        </w:rPr>
        <w:t xml:space="preserve">. </w:t>
      </w:r>
      <w:r w:rsidR="00CE0824">
        <w:rPr>
          <w:rFonts w:ascii="Times" w:hAnsi="Times"/>
        </w:rPr>
        <w:t>In the boreal specifically, the consumption of</w:t>
      </w:r>
      <w:r w:rsidR="001E6744">
        <w:rPr>
          <w:rFonts w:ascii="Times" w:hAnsi="Times"/>
        </w:rPr>
        <w:t xml:space="preserve"> black spruce</w:t>
      </w:r>
      <w:r w:rsidR="00CE0824" w:rsidRPr="00BB6B52">
        <w:rPr>
          <w:rFonts w:ascii="Times" w:hAnsi="Times"/>
          <w:i/>
          <w:iCs/>
        </w:rPr>
        <w:t xml:space="preserve"> </w:t>
      </w:r>
      <w:ins w:id="53" w:author="Brian Buma" w:date="2020-03-24T18:03:00Z">
        <w:r w:rsidR="00406386">
          <w:rPr>
            <w:rFonts w:ascii="Times" w:hAnsi="Times"/>
          </w:rPr>
          <w:t xml:space="preserve">serotinous </w:t>
        </w:r>
      </w:ins>
      <w:r w:rsidR="00CE0824">
        <w:rPr>
          <w:rFonts w:ascii="Times" w:hAnsi="Times"/>
        </w:rPr>
        <w:t>seedbanks via short fire intervals promotes an increase in deciduous trees and shrubs</w:t>
      </w:r>
      <w:r w:rsidR="00E31275">
        <w:rPr>
          <w:rFonts w:ascii="Times" w:hAnsi="Times"/>
        </w:rPr>
        <w:t xml:space="preserve"> which have larger </w:t>
      </w:r>
      <w:r w:rsidR="00E31275">
        <w:rPr>
          <w:rFonts w:ascii="Times" w:hAnsi="Times"/>
        </w:rPr>
        <w:lastRenderedPageBreak/>
        <w:t>dispersal</w:t>
      </w:r>
      <w:r w:rsidR="009223AB">
        <w:rPr>
          <w:rFonts w:ascii="Times" w:hAnsi="Times"/>
        </w:rPr>
        <w:t xml:space="preserve"> distances</w:t>
      </w:r>
      <w:ins w:id="54" w:author="Brian Buma" w:date="2020-03-24T18:03:00Z">
        <w:r w:rsidR="00406386">
          <w:rPr>
            <w:rFonts w:ascii="Times" w:hAnsi="Times"/>
          </w:rPr>
          <w:t xml:space="preserve"> </w:t>
        </w:r>
        <w:commentRangeStart w:id="55"/>
        <w:r w:rsidR="00406386">
          <w:rPr>
            <w:rFonts w:ascii="Times" w:hAnsi="Times"/>
          </w:rPr>
          <w:t xml:space="preserve">(spruce = 30m vs. </w:t>
        </w:r>
      </w:ins>
      <w:ins w:id="56" w:author="Brian Buma" w:date="2020-03-24T18:04:00Z">
        <w:r w:rsidR="00406386">
          <w:rPr>
            <w:rFonts w:ascii="Times" w:hAnsi="Times"/>
          </w:rPr>
          <w:t xml:space="preserve">most deciduous species = 60m </w:t>
        </w:r>
      </w:ins>
      <w:ins w:id="57" w:author="Brian Buma" w:date="2020-03-24T18:06:00Z">
        <w:r w:rsidR="00406386">
          <w:rPr>
            <w:rFonts w:ascii="Times" w:hAnsi="Times"/>
          </w:rPr>
          <w:t>to many kilometers depending on species;</w:t>
        </w:r>
      </w:ins>
      <w:ins w:id="58" w:author="Brian Buma" w:date="2020-03-24T18:04:00Z">
        <w:r w:rsidR="00406386">
          <w:rPr>
            <w:rFonts w:ascii="Times" w:hAnsi="Times"/>
          </w:rPr>
          <w:t xml:space="preserve"> McCaughey et al. 1985, Marquis et al. 1969</w:t>
        </w:r>
      </w:ins>
      <w:ins w:id="59" w:author="Brian Buma" w:date="2020-03-24T18:07:00Z">
        <w:r w:rsidR="00406386">
          <w:rPr>
            <w:rFonts w:ascii="Times" w:hAnsi="Times"/>
          </w:rPr>
          <w:t xml:space="preserve">, Burns and </w:t>
        </w:r>
        <w:proofErr w:type="spellStart"/>
        <w:r w:rsidR="00406386">
          <w:rPr>
            <w:rFonts w:ascii="Times" w:hAnsi="Times"/>
          </w:rPr>
          <w:t>Honkala</w:t>
        </w:r>
        <w:proofErr w:type="spellEnd"/>
        <w:r w:rsidR="00406386">
          <w:rPr>
            <w:rFonts w:ascii="Times" w:hAnsi="Times"/>
          </w:rPr>
          <w:t xml:space="preserve"> 1990</w:t>
        </w:r>
      </w:ins>
      <w:ins w:id="60" w:author="Brian Buma" w:date="2020-03-24T18:04:00Z">
        <w:r w:rsidR="00406386">
          <w:rPr>
            <w:rFonts w:ascii="Times" w:hAnsi="Times"/>
          </w:rPr>
          <w:t>)</w:t>
        </w:r>
        <w:commentRangeEnd w:id="55"/>
        <w:r w:rsidR="00406386">
          <w:rPr>
            <w:rStyle w:val="CommentReference"/>
            <w:rFonts w:asciiTheme="minorHAnsi" w:eastAsiaTheme="minorHAnsi" w:hAnsiTheme="minorHAnsi" w:cstheme="minorBidi"/>
          </w:rPr>
          <w:commentReference w:id="55"/>
        </w:r>
      </w:ins>
      <w:r w:rsidR="009223AB">
        <w:rPr>
          <w:rFonts w:ascii="Times" w:hAnsi="Times"/>
        </w:rPr>
        <w:t xml:space="preserve">, allowing them to recolonize from outside burn </w:t>
      </w:r>
      <w:r w:rsidR="001F18EC">
        <w:rPr>
          <w:rFonts w:ascii="Times" w:hAnsi="Times"/>
        </w:rPr>
        <w:t>perimeters</w:t>
      </w:r>
      <w:r w:rsidR="009223AB">
        <w:rPr>
          <w:rFonts w:ascii="Times" w:hAnsi="Times"/>
        </w:rPr>
        <w:t xml:space="preserve"> </w:t>
      </w:r>
      <w:r w:rsidR="00CE0824">
        <w:rPr>
          <w:rFonts w:ascii="Times" w:hAnsi="Times"/>
        </w:rPr>
        <w:t>(Brown and Johnstone 2012</w:t>
      </w:r>
      <w:r w:rsidR="000E5E26">
        <w:rPr>
          <w:rFonts w:ascii="Times" w:hAnsi="Times"/>
        </w:rPr>
        <w:t xml:space="preserve">). </w:t>
      </w:r>
      <w:del w:id="61" w:author="Brian Buma" w:date="2020-03-24T18:04:00Z">
        <w:r w:rsidR="000E5E26" w:rsidDel="00406386">
          <w:rPr>
            <w:rFonts w:ascii="Times" w:hAnsi="Times" w:cs="Times"/>
          </w:rPr>
          <w:delText>A majority of</w:delText>
        </w:r>
        <w:r w:rsidR="001E6744" w:rsidDel="00406386">
          <w:rPr>
            <w:rFonts w:ascii="Times" w:hAnsi="Times" w:cs="Times"/>
          </w:rPr>
          <w:delText xml:space="preserve"> black spruce </w:delText>
        </w:r>
        <w:r w:rsidR="000E5E26" w:rsidDel="00406386">
          <w:rPr>
            <w:rFonts w:ascii="Times" w:hAnsi="Times" w:cs="Times"/>
          </w:rPr>
          <w:delText>seeds fall within 30 m of seed so</w:delText>
        </w:r>
        <w:r w:rsidR="000E5E26" w:rsidRPr="00CA67B5" w:rsidDel="00406386">
          <w:rPr>
            <w:rFonts w:ascii="Times" w:hAnsi="Times" w:cs="Times"/>
            <w:color w:val="000000" w:themeColor="text1"/>
          </w:rPr>
          <w:delText>urce</w:delText>
        </w:r>
        <w:r w:rsidR="00142D00" w:rsidRPr="00CA67B5" w:rsidDel="00406386">
          <w:rPr>
            <w:rFonts w:ascii="Times" w:hAnsi="Times" w:cs="Times"/>
            <w:color w:val="000000" w:themeColor="text1"/>
          </w:rPr>
          <w:delText xml:space="preserve"> (</w:delText>
        </w:r>
        <w:r w:rsidR="00CA67B5" w:rsidRPr="00CA67B5" w:rsidDel="00406386">
          <w:rPr>
            <w:rFonts w:ascii="Times" w:hAnsi="Times" w:cs="Times"/>
            <w:color w:val="000000" w:themeColor="text1"/>
          </w:rPr>
          <w:delText>McCaughey et al. 1985</w:delText>
        </w:r>
        <w:r w:rsidR="00142D00" w:rsidRPr="00CA67B5" w:rsidDel="00406386">
          <w:rPr>
            <w:rFonts w:ascii="Times" w:hAnsi="Times" w:cs="Times"/>
            <w:color w:val="000000" w:themeColor="text1"/>
          </w:rPr>
          <w:delText>)</w:delText>
        </w:r>
        <w:r w:rsidR="000E5E26" w:rsidRPr="00CA67B5" w:rsidDel="00406386">
          <w:rPr>
            <w:rFonts w:ascii="Times" w:hAnsi="Times" w:cs="Times"/>
            <w:color w:val="000000" w:themeColor="text1"/>
          </w:rPr>
          <w:delText>, w</w:delText>
        </w:r>
        <w:r w:rsidR="000E5E26" w:rsidDel="00406386">
          <w:rPr>
            <w:rFonts w:ascii="Times" w:hAnsi="Times" w:cs="Times"/>
          </w:rPr>
          <w:delText xml:space="preserve">hile deciduous species dispersal distances </w:delText>
        </w:r>
        <w:r w:rsidR="003C1827" w:rsidDel="00406386">
          <w:rPr>
            <w:rFonts w:ascii="Times" w:hAnsi="Times" w:cs="Times"/>
          </w:rPr>
          <w:delText>can range from 30-60 m</w:delText>
        </w:r>
        <w:r w:rsidR="000E5E26" w:rsidRPr="000E5E26" w:rsidDel="00406386">
          <w:rPr>
            <w:rFonts w:ascii="Times" w:hAnsi="Times" w:cs="Times"/>
            <w:color w:val="FF0000"/>
          </w:rPr>
          <w:delText xml:space="preserve"> </w:delText>
        </w:r>
        <w:r w:rsidR="000E5E26" w:rsidDel="00406386">
          <w:rPr>
            <w:rFonts w:ascii="Times" w:hAnsi="Times" w:cs="Times"/>
          </w:rPr>
          <w:delText>(</w:delText>
        </w:r>
        <w:r w:rsidR="003C1827" w:rsidDel="00406386">
          <w:rPr>
            <w:rFonts w:ascii="Times" w:hAnsi="Times" w:cs="Times"/>
          </w:rPr>
          <w:delText>Marquis et al. 1969</w:delText>
        </w:r>
        <w:r w:rsidR="000E5E26" w:rsidDel="00406386">
          <w:rPr>
            <w:rFonts w:ascii="Times" w:hAnsi="Times" w:cs="Times"/>
          </w:rPr>
          <w:delText xml:space="preserve">). </w:delText>
        </w:r>
      </w:del>
      <w:r w:rsidR="00142D00">
        <w:rPr>
          <w:rFonts w:ascii="Times" w:hAnsi="Times"/>
        </w:rPr>
        <w:t>Models</w:t>
      </w:r>
      <w:r w:rsidR="00CE0824">
        <w:rPr>
          <w:rFonts w:ascii="Times" w:hAnsi="Times"/>
        </w:rPr>
        <w:t xml:space="preserve"> </w:t>
      </w:r>
      <w:r w:rsidR="00CE0824" w:rsidRPr="00D36EE1">
        <w:rPr>
          <w:rFonts w:ascii="Times" w:hAnsi="Times"/>
        </w:rPr>
        <w:t xml:space="preserve">suggest that an increase in </w:t>
      </w:r>
      <w:r w:rsidR="00CE0824">
        <w:rPr>
          <w:rFonts w:ascii="Times" w:hAnsi="Times"/>
        </w:rPr>
        <w:t>area reburned in short intervals will lead</w:t>
      </w:r>
      <w:r w:rsidR="00CE0824" w:rsidRPr="00D36EE1">
        <w:rPr>
          <w:rFonts w:ascii="Times" w:hAnsi="Times"/>
        </w:rPr>
        <w:t xml:space="preserve"> to a shift in forest community composition from conifer-dominated stands to deciduous </w:t>
      </w:r>
      <w:r w:rsidR="00CE0824">
        <w:rPr>
          <w:rFonts w:ascii="Times" w:hAnsi="Times"/>
        </w:rPr>
        <w:t>forest</w:t>
      </w:r>
      <w:r w:rsidR="00B9010B">
        <w:rPr>
          <w:rFonts w:ascii="Times" w:hAnsi="Times"/>
        </w:rPr>
        <w:t xml:space="preserve"> (</w:t>
      </w:r>
      <w:r w:rsidR="000360CD">
        <w:rPr>
          <w:rFonts w:ascii="Times" w:hAnsi="Times"/>
        </w:rPr>
        <w:t xml:space="preserve">Mann et al. 2012, </w:t>
      </w:r>
      <w:r w:rsidR="00B9010B">
        <w:rPr>
          <w:rFonts w:ascii="Times" w:hAnsi="Times"/>
        </w:rPr>
        <w:t>Roland et al. 2019</w:t>
      </w:r>
      <w:r w:rsidR="007636C0">
        <w:rPr>
          <w:rFonts w:ascii="Times" w:hAnsi="Times"/>
        </w:rPr>
        <w:t>, Rupp et al. 2002</w:t>
      </w:r>
      <w:r w:rsidR="00B9010B">
        <w:rPr>
          <w:rFonts w:ascii="Times" w:hAnsi="Times"/>
        </w:rPr>
        <w:t>)</w:t>
      </w:r>
      <w:r w:rsidR="00CE0824" w:rsidRPr="00D36EE1">
        <w:rPr>
          <w:rFonts w:ascii="Times" w:hAnsi="Times"/>
        </w:rPr>
        <w:t xml:space="preserve"> </w:t>
      </w:r>
      <w:r w:rsidR="00CE0824">
        <w:rPr>
          <w:rFonts w:ascii="Times" w:hAnsi="Times"/>
        </w:rPr>
        <w:t>or</w:t>
      </w:r>
      <w:r w:rsidR="00CE0824" w:rsidRPr="00D36EE1">
        <w:rPr>
          <w:rFonts w:ascii="Times" w:hAnsi="Times"/>
        </w:rPr>
        <w:t xml:space="preserve"> grassland</w:t>
      </w:r>
      <w:r w:rsidR="000360CD">
        <w:rPr>
          <w:rFonts w:ascii="Times" w:hAnsi="Times"/>
        </w:rPr>
        <w:t xml:space="preserve"> (Brooks et al. 2004</w:t>
      </w:r>
      <w:r w:rsidR="00931153">
        <w:rPr>
          <w:rFonts w:ascii="Times" w:hAnsi="Times"/>
        </w:rPr>
        <w:t>, Roland et al. 2013</w:t>
      </w:r>
      <w:r w:rsidR="000360CD">
        <w:rPr>
          <w:rFonts w:ascii="Times" w:hAnsi="Times"/>
        </w:rPr>
        <w:t>)</w:t>
      </w:r>
      <w:r w:rsidR="00C41A47">
        <w:rPr>
          <w:rFonts w:ascii="Times" w:hAnsi="Times"/>
        </w:rPr>
        <w:t xml:space="preserve"> via</w:t>
      </w:r>
      <w:r w:rsidR="00142D00">
        <w:rPr>
          <w:rFonts w:ascii="Times" w:hAnsi="Times"/>
        </w:rPr>
        <w:t xml:space="preserve"> declines in serotinous seedbanks</w:t>
      </w:r>
      <w:r w:rsidR="000360CD">
        <w:rPr>
          <w:rFonts w:ascii="Times" w:hAnsi="Times"/>
        </w:rPr>
        <w:t>.</w:t>
      </w:r>
    </w:p>
    <w:p w14:paraId="0E0A48D4" w14:textId="49498BC3" w:rsidR="00CE0824" w:rsidRPr="00837799" w:rsidRDefault="00837799" w:rsidP="00142D00">
      <w:pPr>
        <w:spacing w:line="480" w:lineRule="auto"/>
        <w:ind w:firstLine="720"/>
        <w:rPr>
          <w:rFonts w:ascii="Times" w:hAnsi="Times"/>
        </w:rPr>
      </w:pPr>
      <w:r>
        <w:rPr>
          <w:rFonts w:ascii="Times" w:hAnsi="Times"/>
        </w:rPr>
        <w:t>Under shortening fire intervals,</w:t>
      </w:r>
      <w:r w:rsidR="001E6744">
        <w:rPr>
          <w:rFonts w:ascii="Times" w:hAnsi="Times"/>
        </w:rPr>
        <w:t xml:space="preserve"> black spruce </w:t>
      </w:r>
      <w:r>
        <w:rPr>
          <w:rFonts w:ascii="Times" w:hAnsi="Times"/>
        </w:rPr>
        <w:t>self-replacement may be further disfavored by the interactive effect of s</w:t>
      </w:r>
      <w:r w:rsidR="00142D00">
        <w:rPr>
          <w:rFonts w:ascii="Times" w:hAnsi="Times"/>
        </w:rPr>
        <w:t>oil</w:t>
      </w:r>
      <w:r>
        <w:rPr>
          <w:rFonts w:ascii="Times" w:hAnsi="Times"/>
        </w:rPr>
        <w:t xml:space="preserve"> consumption and deciduous </w:t>
      </w:r>
      <w:r w:rsidR="009223AB">
        <w:rPr>
          <w:rFonts w:ascii="Times" w:hAnsi="Times"/>
        </w:rPr>
        <w:t>seed characteristics</w:t>
      </w:r>
      <w:r w:rsidR="00CE0824" w:rsidRPr="00837799">
        <w:rPr>
          <w:rFonts w:ascii="Times" w:hAnsi="Times"/>
          <w:color w:val="000000" w:themeColor="text1"/>
        </w:rPr>
        <w:t xml:space="preserve"> (</w:t>
      </w:r>
      <w:commentRangeStart w:id="62"/>
      <w:r w:rsidR="00CE0824" w:rsidRPr="00837799">
        <w:rPr>
          <w:rFonts w:ascii="Times" w:hAnsi="Times"/>
          <w:color w:val="000000" w:themeColor="text1"/>
        </w:rPr>
        <w:t xml:space="preserve">Brown </w:t>
      </w:r>
      <w:r w:rsidR="00080AB1">
        <w:rPr>
          <w:rFonts w:ascii="Times" w:hAnsi="Times"/>
          <w:color w:val="000000" w:themeColor="text1"/>
        </w:rPr>
        <w:t>and</w:t>
      </w:r>
      <w:r w:rsidR="00CE0824" w:rsidRPr="00837799">
        <w:rPr>
          <w:rFonts w:ascii="Times" w:hAnsi="Times"/>
          <w:color w:val="000000" w:themeColor="text1"/>
        </w:rPr>
        <w:t xml:space="preserve"> Johnstone 2012, Johnstone et al. 2004, Hollingsworth et al. 2013, Johnstone </w:t>
      </w:r>
      <w:r w:rsidR="00F62AC6">
        <w:rPr>
          <w:rFonts w:ascii="Times" w:hAnsi="Times"/>
          <w:color w:val="000000" w:themeColor="text1"/>
        </w:rPr>
        <w:t>and</w:t>
      </w:r>
      <w:r w:rsidR="00CE0824" w:rsidRPr="00837799">
        <w:rPr>
          <w:rFonts w:ascii="Times" w:hAnsi="Times"/>
          <w:color w:val="000000" w:themeColor="text1"/>
        </w:rPr>
        <w:t xml:space="preserve"> Chapin 2006a, Johnstone et al. 2009</w:t>
      </w:r>
      <w:commentRangeEnd w:id="62"/>
      <w:r w:rsidR="00406386">
        <w:rPr>
          <w:rStyle w:val="CommentReference"/>
          <w:rFonts w:asciiTheme="minorHAnsi" w:eastAsiaTheme="minorHAnsi" w:hAnsiTheme="minorHAnsi" w:cstheme="minorBidi"/>
        </w:rPr>
        <w:commentReference w:id="62"/>
      </w:r>
      <w:r w:rsidR="00CE0824" w:rsidRPr="00837799">
        <w:rPr>
          <w:rFonts w:ascii="Times" w:hAnsi="Times"/>
          <w:color w:val="000000" w:themeColor="text1"/>
        </w:rPr>
        <w:t>)</w:t>
      </w:r>
      <w:r w:rsidR="00CE0824" w:rsidRPr="00837799">
        <w:rPr>
          <w:rFonts w:ascii="Times" w:hAnsi="Times" w:cs="Times"/>
          <w:color w:val="000000" w:themeColor="text1"/>
        </w:rPr>
        <w:t>.</w:t>
      </w:r>
      <w:r w:rsidR="009223AB">
        <w:rPr>
          <w:rFonts w:ascii="Times" w:hAnsi="Times" w:cs="Times"/>
          <w:color w:val="000000" w:themeColor="text1"/>
        </w:rPr>
        <w:t xml:space="preserve"> </w:t>
      </w:r>
      <w:r w:rsidR="001F18EC">
        <w:rPr>
          <w:rFonts w:ascii="Times" w:hAnsi="Times" w:cs="Times"/>
          <w:color w:val="000000" w:themeColor="text1"/>
        </w:rPr>
        <w:t>Mature</w:t>
      </w:r>
      <w:r w:rsidR="001E6744">
        <w:rPr>
          <w:rFonts w:ascii="Times" w:hAnsi="Times" w:cs="Times"/>
          <w:color w:val="000000" w:themeColor="text1"/>
        </w:rPr>
        <w:t xml:space="preserve"> black spruce </w:t>
      </w:r>
      <w:r w:rsidR="009223AB">
        <w:rPr>
          <w:rFonts w:ascii="Times" w:hAnsi="Times" w:cs="Times"/>
          <w:color w:val="000000" w:themeColor="text1"/>
        </w:rPr>
        <w:t xml:space="preserve">stands have deep soil organic layers, which strongly </w:t>
      </w:r>
      <w:del w:id="63" w:author="Brian Buma" w:date="2020-03-24T18:10:00Z">
        <w:r w:rsidR="009223AB" w:rsidDel="00406386">
          <w:rPr>
            <w:rFonts w:ascii="Times" w:hAnsi="Times" w:cs="Times"/>
            <w:color w:val="000000" w:themeColor="text1"/>
          </w:rPr>
          <w:delText xml:space="preserve">control </w:delText>
        </w:r>
        <w:r w:rsidR="00D04F14" w:rsidDel="00406386">
          <w:rPr>
            <w:rFonts w:ascii="Times" w:hAnsi="Times" w:cs="Times"/>
            <w:color w:val="000000" w:themeColor="text1"/>
          </w:rPr>
          <w:delText xml:space="preserve">trends in </w:delText>
        </w:r>
      </w:del>
      <w:ins w:id="64" w:author="Brian Buma" w:date="2020-03-24T18:10:00Z">
        <w:r w:rsidR="00406386">
          <w:rPr>
            <w:rFonts w:ascii="Times" w:hAnsi="Times" w:cs="Times"/>
            <w:color w:val="000000" w:themeColor="text1"/>
          </w:rPr>
          <w:t xml:space="preserve">constrains </w:t>
        </w:r>
      </w:ins>
      <w:r w:rsidR="009223AB">
        <w:rPr>
          <w:rFonts w:ascii="Times" w:hAnsi="Times" w:cs="Times"/>
          <w:color w:val="000000" w:themeColor="text1"/>
        </w:rPr>
        <w:t>regeneration</w:t>
      </w:r>
      <w:r w:rsidR="00142D00">
        <w:rPr>
          <w:rFonts w:ascii="Times" w:hAnsi="Times" w:cs="Times"/>
          <w:color w:val="000000" w:themeColor="text1"/>
        </w:rPr>
        <w:t xml:space="preserve"> </w:t>
      </w:r>
      <w:r w:rsidR="00142D00" w:rsidRPr="00F62AC6">
        <w:rPr>
          <w:rFonts w:ascii="Times" w:hAnsi="Times" w:cs="Times"/>
          <w:color w:val="000000" w:themeColor="text1"/>
        </w:rPr>
        <w:t>(</w:t>
      </w:r>
      <w:r w:rsidR="00F62AC6" w:rsidRPr="00F62AC6">
        <w:rPr>
          <w:rFonts w:ascii="Times" w:hAnsi="Times"/>
          <w:color w:val="000000" w:themeColor="text1"/>
        </w:rPr>
        <w:t>Johnstone and Chapin 2006a, Greene et al. 2007</w:t>
      </w:r>
      <w:r w:rsidR="00142D00" w:rsidRPr="00F62AC6">
        <w:rPr>
          <w:rFonts w:ascii="Times" w:hAnsi="Times" w:cs="Times"/>
          <w:color w:val="000000" w:themeColor="text1"/>
        </w:rPr>
        <w:t xml:space="preserve">). Black </w:t>
      </w:r>
      <w:r w:rsidR="00142D00">
        <w:rPr>
          <w:rFonts w:ascii="Times" w:hAnsi="Times" w:cs="Times"/>
          <w:color w:val="000000" w:themeColor="text1"/>
        </w:rPr>
        <w:t>spruce has</w:t>
      </w:r>
      <w:r w:rsidR="009223AB">
        <w:rPr>
          <w:rFonts w:ascii="Times" w:hAnsi="Times" w:cs="Times"/>
          <w:color w:val="000000" w:themeColor="text1"/>
        </w:rPr>
        <w:t xml:space="preserve"> large seeds </w:t>
      </w:r>
      <w:r w:rsidR="00142D00">
        <w:rPr>
          <w:rFonts w:ascii="Times" w:hAnsi="Times" w:cs="Times"/>
          <w:color w:val="000000" w:themeColor="text1"/>
        </w:rPr>
        <w:t>which</w:t>
      </w:r>
      <w:r w:rsidR="001E6744">
        <w:rPr>
          <w:rFonts w:ascii="Times" w:hAnsi="Times" w:cs="Times"/>
          <w:color w:val="000000" w:themeColor="text1"/>
        </w:rPr>
        <w:t xml:space="preserve"> </w:t>
      </w:r>
      <w:r w:rsidR="009223AB">
        <w:rPr>
          <w:rFonts w:ascii="Times" w:hAnsi="Times" w:cs="Times"/>
          <w:color w:val="000000" w:themeColor="text1"/>
        </w:rPr>
        <w:t xml:space="preserve">can withstand </w:t>
      </w:r>
      <w:r w:rsidR="00D04F14">
        <w:rPr>
          <w:rFonts w:ascii="Times" w:hAnsi="Times" w:cs="Times"/>
          <w:color w:val="000000" w:themeColor="text1"/>
        </w:rPr>
        <w:t xml:space="preserve">extreme </w:t>
      </w:r>
      <w:r w:rsidR="009223AB">
        <w:rPr>
          <w:rFonts w:ascii="Times" w:hAnsi="Times" w:cs="Times"/>
          <w:color w:val="000000" w:themeColor="text1"/>
        </w:rPr>
        <w:t xml:space="preserve">fluctuations in temperature and moisture experienced during time spent </w:t>
      </w:r>
      <w:commentRangeStart w:id="65"/>
      <w:r w:rsidR="009223AB">
        <w:rPr>
          <w:rFonts w:ascii="Times" w:hAnsi="Times" w:cs="Times"/>
          <w:color w:val="000000" w:themeColor="text1"/>
        </w:rPr>
        <w:t xml:space="preserve">in </w:t>
      </w:r>
      <w:commentRangeEnd w:id="65"/>
      <w:r w:rsidR="00406386">
        <w:rPr>
          <w:rStyle w:val="CommentReference"/>
          <w:rFonts w:asciiTheme="minorHAnsi" w:eastAsiaTheme="minorHAnsi" w:hAnsiTheme="minorHAnsi" w:cstheme="minorBidi"/>
        </w:rPr>
        <w:commentReference w:id="65"/>
      </w:r>
      <w:r w:rsidR="00142D00">
        <w:rPr>
          <w:rFonts w:ascii="Times" w:hAnsi="Times" w:cs="Times"/>
          <w:color w:val="000000" w:themeColor="text1"/>
        </w:rPr>
        <w:t>deep</w:t>
      </w:r>
      <w:r w:rsidR="009223AB">
        <w:rPr>
          <w:rFonts w:ascii="Times" w:hAnsi="Times" w:cs="Times"/>
          <w:color w:val="000000" w:themeColor="text1"/>
        </w:rPr>
        <w:t xml:space="preserve"> organic layers</w:t>
      </w:r>
      <w:r w:rsidR="00D04F14">
        <w:rPr>
          <w:rFonts w:ascii="Times" w:hAnsi="Times" w:cs="Times"/>
          <w:color w:val="000000" w:themeColor="text1"/>
        </w:rPr>
        <w:t xml:space="preserve">, </w:t>
      </w:r>
      <w:del w:id="66" w:author="Brian Buma" w:date="2020-03-24T18:10:00Z">
        <w:r w:rsidR="00D04F14" w:rsidDel="00406386">
          <w:rPr>
            <w:rFonts w:ascii="Times" w:hAnsi="Times" w:cs="Times"/>
            <w:color w:val="000000" w:themeColor="text1"/>
          </w:rPr>
          <w:delText xml:space="preserve">allowing </w:delText>
        </w:r>
        <w:commentRangeStart w:id="67"/>
        <w:r w:rsidR="00D04F14" w:rsidDel="00406386">
          <w:rPr>
            <w:rFonts w:ascii="Times" w:hAnsi="Times" w:cs="Times"/>
            <w:color w:val="000000" w:themeColor="text1"/>
          </w:rPr>
          <w:delText xml:space="preserve">them to outlast </w:delText>
        </w:r>
      </w:del>
      <w:commentRangeEnd w:id="67"/>
      <w:r w:rsidR="00406386">
        <w:rPr>
          <w:rStyle w:val="CommentReference"/>
          <w:rFonts w:asciiTheme="minorHAnsi" w:eastAsiaTheme="minorHAnsi" w:hAnsiTheme="minorHAnsi" w:cstheme="minorBidi"/>
        </w:rPr>
        <w:commentReference w:id="67"/>
      </w:r>
      <w:del w:id="68" w:author="Brian Buma" w:date="2020-03-24T18:10:00Z">
        <w:r w:rsidR="00D04F14" w:rsidDel="00406386">
          <w:rPr>
            <w:rFonts w:ascii="Times" w:hAnsi="Times" w:cs="Times"/>
            <w:color w:val="000000" w:themeColor="text1"/>
          </w:rPr>
          <w:delText xml:space="preserve">the </w:delText>
        </w:r>
      </w:del>
      <w:ins w:id="69" w:author="Brian Buma" w:date="2020-03-24T18:10:00Z">
        <w:r w:rsidR="00406386">
          <w:rPr>
            <w:rFonts w:ascii="Times" w:hAnsi="Times" w:cs="Times"/>
            <w:color w:val="000000" w:themeColor="text1"/>
          </w:rPr>
          <w:t xml:space="preserve">which </w:t>
        </w:r>
      </w:ins>
      <w:r w:rsidR="00D04F14">
        <w:rPr>
          <w:rFonts w:ascii="Times" w:hAnsi="Times" w:cs="Times"/>
          <w:color w:val="000000" w:themeColor="text1"/>
        </w:rPr>
        <w:t xml:space="preserve">smaller seeds of </w:t>
      </w:r>
      <w:r w:rsidR="001F18EC">
        <w:rPr>
          <w:rFonts w:ascii="Times" w:hAnsi="Times" w:cs="Times"/>
          <w:color w:val="000000" w:themeColor="text1"/>
        </w:rPr>
        <w:t>deciduous</w:t>
      </w:r>
      <w:r w:rsidR="00D04F14">
        <w:rPr>
          <w:rFonts w:ascii="Times" w:hAnsi="Times" w:cs="Times"/>
          <w:color w:val="000000" w:themeColor="text1"/>
        </w:rPr>
        <w:t xml:space="preserve"> species like</w:t>
      </w:r>
      <w:r w:rsidR="00E50304">
        <w:rPr>
          <w:rFonts w:ascii="Times" w:hAnsi="Times" w:cs="Times"/>
          <w:color w:val="000000" w:themeColor="text1"/>
        </w:rPr>
        <w:t xml:space="preserve"> aspen (</w:t>
      </w:r>
      <w:proofErr w:type="spellStart"/>
      <w:r w:rsidR="00D04F14" w:rsidRPr="00CF75A3">
        <w:rPr>
          <w:rFonts w:ascii="Times" w:hAnsi="Times" w:cs="Times"/>
          <w:i/>
          <w:iCs/>
        </w:rPr>
        <w:t>P</w:t>
      </w:r>
      <w:r w:rsidR="0061409A">
        <w:rPr>
          <w:rFonts w:ascii="Times" w:hAnsi="Times" w:cs="Times"/>
          <w:i/>
          <w:iCs/>
        </w:rPr>
        <w:t>opulus</w:t>
      </w:r>
      <w:proofErr w:type="spellEnd"/>
      <w:r w:rsidR="00D04F14" w:rsidRPr="00CF75A3">
        <w:rPr>
          <w:rFonts w:ascii="Times" w:hAnsi="Times" w:cs="Times"/>
          <w:i/>
          <w:iCs/>
        </w:rPr>
        <w:t xml:space="preserve"> </w:t>
      </w:r>
      <w:proofErr w:type="spellStart"/>
      <w:r w:rsidR="00D04F14" w:rsidRPr="00CF75A3">
        <w:rPr>
          <w:rFonts w:ascii="Times" w:hAnsi="Times" w:cs="Times"/>
          <w:i/>
          <w:iCs/>
        </w:rPr>
        <w:t>tremuloides</w:t>
      </w:r>
      <w:proofErr w:type="spellEnd"/>
      <w:r w:rsidR="00E50304">
        <w:rPr>
          <w:rFonts w:ascii="Times" w:hAnsi="Times" w:cs="Times"/>
          <w:i/>
          <w:iCs/>
        </w:rPr>
        <w:t>)</w:t>
      </w:r>
      <w:r w:rsidR="00D04F14">
        <w:rPr>
          <w:rFonts w:ascii="Times" w:hAnsi="Times" w:cs="Times"/>
        </w:rPr>
        <w:t xml:space="preserve"> and </w:t>
      </w:r>
      <w:r w:rsidR="00E50304">
        <w:rPr>
          <w:rFonts w:ascii="Times" w:hAnsi="Times" w:cs="Times"/>
        </w:rPr>
        <w:t>birch (</w:t>
      </w:r>
      <w:r w:rsidR="00D04F14" w:rsidRPr="004B2B98">
        <w:rPr>
          <w:rFonts w:ascii="Times" w:hAnsi="Times" w:cs="Helvetica"/>
          <w:i/>
          <w:iCs/>
        </w:rPr>
        <w:t>B</w:t>
      </w:r>
      <w:r w:rsidR="0061409A">
        <w:rPr>
          <w:rFonts w:ascii="Times" w:hAnsi="Times" w:cs="Helvetica"/>
          <w:i/>
          <w:iCs/>
        </w:rPr>
        <w:t>etula</w:t>
      </w:r>
      <w:r w:rsidR="00D04F14">
        <w:rPr>
          <w:rFonts w:ascii="Times" w:hAnsi="Times" w:cs="Helvetica"/>
          <w:i/>
          <w:iCs/>
        </w:rPr>
        <w:t xml:space="preserve"> </w:t>
      </w:r>
      <w:proofErr w:type="spellStart"/>
      <w:r w:rsidR="00D04F14" w:rsidRPr="004B2B98">
        <w:rPr>
          <w:rFonts w:ascii="Times" w:hAnsi="Times" w:cs="Helvetica"/>
          <w:i/>
          <w:iCs/>
        </w:rPr>
        <w:t>neoalaskana</w:t>
      </w:r>
      <w:ins w:id="70" w:author="Brian Buma" w:date="2020-03-24T18:11:00Z">
        <w:r w:rsidR="00406386">
          <w:rPr>
            <w:rFonts w:ascii="Times" w:hAnsi="Times" w:cs="Times"/>
          </w:rPr>
          <w:t>;</w:t>
        </w:r>
      </w:ins>
      <w:del w:id="71" w:author="Brian Buma" w:date="2020-03-24T18:11:00Z">
        <w:r w:rsidR="00E50304" w:rsidDel="00406386">
          <w:rPr>
            <w:rFonts w:ascii="Times" w:hAnsi="Times" w:cs="Helvetica"/>
            <w:i/>
            <w:iCs/>
          </w:rPr>
          <w:delText>)</w:delText>
        </w:r>
        <w:r w:rsidR="00D04F14" w:rsidDel="00406386">
          <w:rPr>
            <w:rFonts w:ascii="Times" w:hAnsi="Times" w:cs="Times"/>
          </w:rPr>
          <w:delText xml:space="preserve"> (</w:delText>
        </w:r>
      </w:del>
      <w:commentRangeStart w:id="72"/>
      <w:r w:rsidR="001502BF">
        <w:rPr>
          <w:rFonts w:ascii="Times" w:hAnsi="Times" w:cs="Times"/>
        </w:rPr>
        <w:t>Greene</w:t>
      </w:r>
      <w:proofErr w:type="spellEnd"/>
      <w:r w:rsidR="001502BF">
        <w:rPr>
          <w:rFonts w:ascii="Times" w:hAnsi="Times" w:cs="Times"/>
        </w:rPr>
        <w:t xml:space="preserve"> and Johnson 1999, </w:t>
      </w:r>
      <w:proofErr w:type="spellStart"/>
      <w:r w:rsidR="001502BF">
        <w:rPr>
          <w:rFonts w:ascii="Times" w:hAnsi="Times" w:cs="Times"/>
        </w:rPr>
        <w:t>Viereck</w:t>
      </w:r>
      <w:proofErr w:type="spellEnd"/>
      <w:r w:rsidR="001502BF">
        <w:rPr>
          <w:rFonts w:ascii="Times" w:hAnsi="Times" w:cs="Times"/>
        </w:rPr>
        <w:t xml:space="preserve"> 1983, Johnstone et al. 2010</w:t>
      </w:r>
      <w:commentRangeEnd w:id="72"/>
      <w:r w:rsidR="00406386">
        <w:rPr>
          <w:rStyle w:val="CommentReference"/>
          <w:rFonts w:asciiTheme="minorHAnsi" w:eastAsiaTheme="minorHAnsi" w:hAnsiTheme="minorHAnsi" w:cstheme="minorBidi"/>
        </w:rPr>
        <w:commentReference w:id="72"/>
      </w:r>
      <w:r w:rsidR="00D04F14">
        <w:rPr>
          <w:rFonts w:ascii="Times" w:hAnsi="Times" w:cs="Times"/>
        </w:rPr>
        <w:t>)</w:t>
      </w:r>
      <w:ins w:id="73" w:author="Brian Buma" w:date="2020-03-24T18:11:00Z">
        <w:r w:rsidR="00406386">
          <w:rPr>
            <w:rFonts w:ascii="Times" w:hAnsi="Times" w:cs="Times"/>
          </w:rPr>
          <w:t xml:space="preserve"> cannot tolerate</w:t>
        </w:r>
      </w:ins>
      <w:r w:rsidR="00D04F14">
        <w:rPr>
          <w:rFonts w:ascii="Times" w:hAnsi="Times" w:cs="Times"/>
        </w:rPr>
        <w:t>.</w:t>
      </w:r>
      <w:r w:rsidR="00CE0824" w:rsidRPr="00E8365B">
        <w:rPr>
          <w:rFonts w:ascii="Times" w:hAnsi="Times" w:cs="Times"/>
          <w:color w:val="000000" w:themeColor="text1"/>
        </w:rPr>
        <w:t xml:space="preserve"> </w:t>
      </w:r>
      <w:commentRangeStart w:id="74"/>
      <w:r>
        <w:rPr>
          <w:rFonts w:ascii="Times" w:hAnsi="Times" w:cs="Times"/>
          <w:color w:val="000000" w:themeColor="text1"/>
        </w:rPr>
        <w:t>Short-interval fires</w:t>
      </w:r>
      <w:r>
        <w:rPr>
          <w:rFonts w:ascii="Times" w:hAnsi="Times" w:cs="Times"/>
        </w:rPr>
        <w:t xml:space="preserve"> </w:t>
      </w:r>
      <w:r w:rsidR="00D04F14">
        <w:rPr>
          <w:rFonts w:ascii="Times" w:hAnsi="Times" w:cs="Times"/>
        </w:rPr>
        <w:t xml:space="preserve">may </w:t>
      </w:r>
      <w:r>
        <w:rPr>
          <w:rFonts w:ascii="Times" w:hAnsi="Times" w:cs="Times"/>
        </w:rPr>
        <w:t>consume</w:t>
      </w:r>
      <w:r w:rsidR="00CE0824">
        <w:rPr>
          <w:rFonts w:ascii="Times" w:hAnsi="Times" w:cs="Times"/>
        </w:rPr>
        <w:t xml:space="preserve"> deep soil organic layers </w:t>
      </w:r>
      <w:r w:rsidR="00D04F14">
        <w:rPr>
          <w:rFonts w:ascii="Times" w:hAnsi="Times" w:cs="Times"/>
        </w:rPr>
        <w:t>entirely</w:t>
      </w:r>
      <w:commentRangeEnd w:id="74"/>
      <w:r w:rsidR="001B7DA1">
        <w:rPr>
          <w:rStyle w:val="CommentReference"/>
          <w:rFonts w:asciiTheme="minorHAnsi" w:eastAsiaTheme="minorHAnsi" w:hAnsiTheme="minorHAnsi" w:cstheme="minorBidi"/>
        </w:rPr>
        <w:commentReference w:id="74"/>
      </w:r>
      <w:r>
        <w:rPr>
          <w:rFonts w:ascii="Times" w:hAnsi="Times" w:cs="Times"/>
        </w:rPr>
        <w:t>,</w:t>
      </w:r>
      <w:r w:rsidR="00D04F14">
        <w:rPr>
          <w:rFonts w:ascii="Times" w:hAnsi="Times" w:cs="Times"/>
        </w:rPr>
        <w:t xml:space="preserve"> </w:t>
      </w:r>
      <w:ins w:id="75" w:author="Brian Buma" w:date="2020-03-24T18:14:00Z">
        <w:r w:rsidR="001B7DA1">
          <w:rPr>
            <w:rFonts w:ascii="Times" w:hAnsi="Times" w:cs="Times"/>
          </w:rPr>
          <w:t xml:space="preserve">which </w:t>
        </w:r>
      </w:ins>
      <w:commentRangeStart w:id="76"/>
      <w:del w:id="77" w:author="Brian Buma" w:date="2020-03-24T18:14:00Z">
        <w:r w:rsidR="00D04F14" w:rsidDel="001B7DA1">
          <w:rPr>
            <w:rFonts w:ascii="Times" w:hAnsi="Times" w:cs="Times"/>
          </w:rPr>
          <w:delText xml:space="preserve">exposing mineral soil </w:delText>
        </w:r>
        <w:r w:rsidR="001F18EC" w:rsidDel="001B7DA1">
          <w:rPr>
            <w:rFonts w:ascii="Times" w:hAnsi="Times" w:cs="Times"/>
          </w:rPr>
          <w:delText xml:space="preserve">surface </w:delText>
        </w:r>
        <w:r w:rsidR="004C343A" w:rsidDel="001B7DA1">
          <w:rPr>
            <w:rFonts w:ascii="Times" w:hAnsi="Times" w:cs="Times"/>
          </w:rPr>
          <w:delText xml:space="preserve">which benefits </w:delText>
        </w:r>
        <w:r w:rsidR="00142D00" w:rsidDel="001B7DA1">
          <w:rPr>
            <w:rFonts w:ascii="Times" w:hAnsi="Times" w:cs="Times"/>
          </w:rPr>
          <w:delText xml:space="preserve">the </w:delText>
        </w:r>
        <w:r w:rsidR="004C343A" w:rsidDel="001B7DA1">
          <w:rPr>
            <w:rFonts w:ascii="Times" w:hAnsi="Times" w:cs="Times"/>
          </w:rPr>
          <w:delText>smaller seeds of deciduous species</w:delText>
        </w:r>
        <w:r w:rsidR="00CE0824" w:rsidDel="001B7DA1">
          <w:rPr>
            <w:rFonts w:ascii="Times" w:hAnsi="Times" w:cs="Times"/>
          </w:rPr>
          <w:delText xml:space="preserve"> (Whitman et al. 2018</w:delText>
        </w:r>
        <w:r w:rsidR="00B9010B" w:rsidDel="001B7DA1">
          <w:rPr>
            <w:rFonts w:ascii="Times" w:hAnsi="Times" w:cs="Times"/>
          </w:rPr>
          <w:delText>, Johnstone et al. 2010</w:delText>
        </w:r>
        <w:r w:rsidR="00CE0824" w:rsidDel="001B7DA1">
          <w:rPr>
            <w:rFonts w:ascii="Times" w:hAnsi="Times" w:cs="Times"/>
          </w:rPr>
          <w:delText>).</w:delText>
        </w:r>
        <w:r w:rsidR="004C343A" w:rsidDel="001B7DA1">
          <w:rPr>
            <w:rFonts w:ascii="Times" w:hAnsi="Times" w:cs="Times"/>
          </w:rPr>
          <w:delText xml:space="preserve"> </w:delText>
        </w:r>
      </w:del>
      <w:commentRangeEnd w:id="76"/>
      <w:r w:rsidR="001B7DA1">
        <w:rPr>
          <w:rStyle w:val="CommentReference"/>
          <w:rFonts w:asciiTheme="minorHAnsi" w:eastAsiaTheme="minorHAnsi" w:hAnsiTheme="minorHAnsi" w:cstheme="minorBidi"/>
        </w:rPr>
        <w:commentReference w:id="76"/>
      </w:r>
      <w:del w:id="78" w:author="Brian Buma" w:date="2020-03-24T18:14:00Z">
        <w:r w:rsidR="000E4FE4" w:rsidDel="001B7DA1">
          <w:rPr>
            <w:rFonts w:ascii="Times" w:hAnsi="Times" w:cs="Times"/>
          </w:rPr>
          <w:delText>Extensive and/or complete r</w:delText>
        </w:r>
        <w:r w:rsidR="00CE0824" w:rsidDel="001B7DA1">
          <w:rPr>
            <w:rFonts w:ascii="Times" w:hAnsi="Times" w:cs="Times"/>
          </w:rPr>
          <w:delText xml:space="preserve">emoval of soil organic layers by repeated fire </w:delText>
        </w:r>
      </w:del>
      <w:r w:rsidR="00CE0824">
        <w:rPr>
          <w:rFonts w:ascii="Times" w:hAnsi="Times" w:cs="Times"/>
        </w:rPr>
        <w:t>negates the establishment advantage of</w:t>
      </w:r>
      <w:r w:rsidR="00F02D47">
        <w:rPr>
          <w:rFonts w:ascii="Times" w:hAnsi="Times" w:cs="Times"/>
        </w:rPr>
        <w:t xml:space="preserve"> black spruce </w:t>
      </w:r>
      <w:r w:rsidR="00CE0824">
        <w:rPr>
          <w:rFonts w:ascii="Times" w:hAnsi="Times" w:cs="Times"/>
        </w:rPr>
        <w:t>seeds and favors</w:t>
      </w:r>
      <w:r w:rsidR="00F02D47">
        <w:rPr>
          <w:rFonts w:ascii="Times" w:hAnsi="Times" w:cs="Times"/>
        </w:rPr>
        <w:t xml:space="preserve"> birch </w:t>
      </w:r>
      <w:r w:rsidR="00CE0824">
        <w:rPr>
          <w:rFonts w:ascii="Times" w:hAnsi="Times" w:cs="Times"/>
        </w:rPr>
        <w:t>and</w:t>
      </w:r>
      <w:r w:rsidR="00F02D47">
        <w:rPr>
          <w:rFonts w:ascii="Times" w:hAnsi="Times" w:cs="Times"/>
        </w:rPr>
        <w:t xml:space="preserve"> aspen</w:t>
      </w:r>
      <w:r w:rsidR="00CE0824">
        <w:rPr>
          <w:rFonts w:ascii="Times" w:hAnsi="Times" w:cs="Times"/>
        </w:rPr>
        <w:t xml:space="preserve"> which produce large quantities of small wind-borne seeds that germinate </w:t>
      </w:r>
      <w:r w:rsidR="00E31275">
        <w:rPr>
          <w:rFonts w:ascii="Times" w:hAnsi="Times" w:cs="Times"/>
        </w:rPr>
        <w:t xml:space="preserve">directly </w:t>
      </w:r>
      <w:r w:rsidR="00CE0824">
        <w:rPr>
          <w:rFonts w:ascii="Times" w:hAnsi="Times" w:cs="Times"/>
        </w:rPr>
        <w:t>on mineral</w:t>
      </w:r>
      <w:r w:rsidR="001F18EC">
        <w:rPr>
          <w:rFonts w:ascii="Times" w:hAnsi="Times" w:cs="Times"/>
        </w:rPr>
        <w:t xml:space="preserve"> soil</w:t>
      </w:r>
      <w:r w:rsidR="00CE0824">
        <w:rPr>
          <w:rFonts w:ascii="Times" w:hAnsi="Times" w:cs="Times"/>
        </w:rPr>
        <w:t xml:space="preserve"> surface</w:t>
      </w:r>
      <w:r w:rsidR="00E31275">
        <w:rPr>
          <w:rFonts w:ascii="Times" w:hAnsi="Times" w:cs="Times"/>
        </w:rPr>
        <w:t xml:space="preserve">s </w:t>
      </w:r>
      <w:r w:rsidR="00CE0824">
        <w:rPr>
          <w:rFonts w:ascii="Times" w:hAnsi="Times" w:cs="Times"/>
        </w:rPr>
        <w:t xml:space="preserve">(Roland et </w:t>
      </w:r>
      <w:r w:rsidR="00CE0824">
        <w:rPr>
          <w:rFonts w:ascii="Times" w:hAnsi="Times" w:cs="Times"/>
        </w:rPr>
        <w:lastRenderedPageBreak/>
        <w:t>al. 2013, Johnstone et al. 2010</w:t>
      </w:r>
      <w:r w:rsidR="00CE0824" w:rsidRPr="00B7676C">
        <w:rPr>
          <w:rFonts w:ascii="Times" w:hAnsi="Times" w:cs="Times"/>
          <w:color w:val="000000" w:themeColor="text1"/>
        </w:rPr>
        <w:t>A</w:t>
      </w:r>
      <w:r w:rsidR="00195ADB">
        <w:rPr>
          <w:rFonts w:ascii="Times" w:hAnsi="Times" w:cs="Times"/>
          <w:color w:val="000000" w:themeColor="text1"/>
        </w:rPr>
        <w:t>, Greene et al. 2007</w:t>
      </w:r>
      <w:r w:rsidR="00CE0824">
        <w:rPr>
          <w:rFonts w:ascii="Times" w:hAnsi="Times" w:cs="Times"/>
        </w:rPr>
        <w:t>).</w:t>
      </w:r>
      <w:r w:rsidR="00142D00" w:rsidRPr="00142D00">
        <w:rPr>
          <w:rFonts w:ascii="Times" w:hAnsi="Times" w:cs="Times"/>
        </w:rPr>
        <w:t xml:space="preserve"> </w:t>
      </w:r>
      <w:r w:rsidR="00142D00">
        <w:rPr>
          <w:rFonts w:ascii="Times" w:hAnsi="Times" w:cs="Times"/>
        </w:rPr>
        <w:t xml:space="preserve">Furthermore, </w:t>
      </w:r>
      <w:del w:id="79" w:author="Brian Buma" w:date="2020-03-24T18:16:00Z">
        <w:r w:rsidR="00142D00" w:rsidDel="001B7DA1">
          <w:rPr>
            <w:rFonts w:ascii="Times" w:hAnsi="Times" w:cs="Times"/>
          </w:rPr>
          <w:delText xml:space="preserve">increasing frequency of </w:delText>
        </w:r>
      </w:del>
      <w:ins w:id="80" w:author="Brian Buma" w:date="2020-03-24T18:16:00Z">
        <w:r w:rsidR="001B7DA1">
          <w:rPr>
            <w:rFonts w:ascii="Times" w:hAnsi="Times" w:cs="Times"/>
          </w:rPr>
          <w:t xml:space="preserve">continued </w:t>
        </w:r>
      </w:ins>
      <w:r w:rsidR="00142D00">
        <w:rPr>
          <w:rFonts w:ascii="Times" w:hAnsi="Times" w:cs="Times"/>
        </w:rPr>
        <w:t>short-interval fires may prevent the redevelopment of organic layers (which typically re-establish in conjunction with black spruce communities</w:t>
      </w:r>
      <w:ins w:id="81" w:author="Brian Buma" w:date="2020-03-24T18:16:00Z">
        <w:r w:rsidR="001B7DA1">
          <w:rPr>
            <w:rFonts w:ascii="Times" w:hAnsi="Times" w:cs="Times"/>
          </w:rPr>
          <w:t xml:space="preserve">, </w:t>
        </w:r>
      </w:ins>
      <w:del w:id="82" w:author="Brian Buma" w:date="2020-03-24T18:16:00Z">
        <w:r w:rsidR="00142D00" w:rsidDel="001B7DA1">
          <w:rPr>
            <w:rFonts w:ascii="Times" w:hAnsi="Times" w:cs="Times"/>
          </w:rPr>
          <w:delText>) (</w:delText>
        </w:r>
      </w:del>
      <w:r w:rsidR="00142D00" w:rsidRPr="001502BF">
        <w:rPr>
          <w:rFonts w:ascii="Times" w:hAnsi="Times" w:cs="Times"/>
          <w:color w:val="000000" w:themeColor="text1"/>
        </w:rPr>
        <w:t>Johnstone et al. 2010</w:t>
      </w:r>
      <w:r w:rsidR="00142D00">
        <w:rPr>
          <w:rFonts w:ascii="Times" w:hAnsi="Times" w:cs="Times"/>
        </w:rPr>
        <w:t xml:space="preserve">), further favoring </w:t>
      </w:r>
      <w:del w:id="83" w:author="Brian Buma" w:date="2020-03-24T18:16:00Z">
        <w:r w:rsidR="00142D00" w:rsidDel="001B7DA1">
          <w:rPr>
            <w:rFonts w:ascii="Times" w:hAnsi="Times" w:cs="Times"/>
          </w:rPr>
          <w:delText xml:space="preserve">competitive establishment of </w:delText>
        </w:r>
      </w:del>
      <w:r w:rsidR="00142D00">
        <w:rPr>
          <w:rFonts w:ascii="Times" w:hAnsi="Times" w:cs="Times"/>
        </w:rPr>
        <w:t>deciduous species</w:t>
      </w:r>
      <w:del w:id="84" w:author="Brian Buma" w:date="2020-03-24T18:17:00Z">
        <w:r w:rsidR="00142D00" w:rsidDel="001B7DA1">
          <w:rPr>
            <w:rFonts w:ascii="Times" w:hAnsi="Times" w:cs="Times"/>
          </w:rPr>
          <w:delText xml:space="preserve"> </w:delText>
        </w:r>
        <w:commentRangeStart w:id="85"/>
        <w:r w:rsidR="00142D00" w:rsidDel="001B7DA1">
          <w:rPr>
            <w:rFonts w:ascii="Times" w:hAnsi="Times" w:cs="Times"/>
          </w:rPr>
          <w:delText>and cementing the possibility of rapid ecological change in the boreal</w:delText>
        </w:r>
        <w:commentRangeEnd w:id="85"/>
        <w:r w:rsidR="001B7DA1" w:rsidDel="001B7DA1">
          <w:rPr>
            <w:rStyle w:val="CommentReference"/>
            <w:rFonts w:asciiTheme="minorHAnsi" w:eastAsiaTheme="minorHAnsi" w:hAnsiTheme="minorHAnsi" w:cstheme="minorBidi"/>
          </w:rPr>
          <w:commentReference w:id="85"/>
        </w:r>
      </w:del>
      <w:r w:rsidR="00142D00">
        <w:rPr>
          <w:rFonts w:ascii="Times" w:hAnsi="Times" w:cs="Times"/>
        </w:rPr>
        <w:t xml:space="preserve">. </w:t>
      </w:r>
      <w:r w:rsidR="00142D00">
        <w:rPr>
          <w:rFonts w:ascii="Times" w:hAnsi="Times"/>
        </w:rPr>
        <w:t xml:space="preserve">Therefore, soil organic layer depth and exposed mineral soil </w:t>
      </w:r>
      <w:del w:id="86" w:author="Brian Buma" w:date="2020-03-24T18:17:00Z">
        <w:r w:rsidR="00142D00" w:rsidDel="001B7DA1">
          <w:rPr>
            <w:rFonts w:ascii="Times" w:hAnsi="Times"/>
          </w:rPr>
          <w:delText xml:space="preserve">may </w:delText>
        </w:r>
      </w:del>
      <w:commentRangeStart w:id="87"/>
      <w:ins w:id="88" w:author="Brian Buma" w:date="2020-03-24T18:17:00Z">
        <w:r w:rsidR="001B7DA1">
          <w:rPr>
            <w:rFonts w:ascii="Times" w:hAnsi="Times"/>
          </w:rPr>
          <w:t>are</w:t>
        </w:r>
        <w:commentRangeEnd w:id="87"/>
        <w:r w:rsidR="001B7DA1">
          <w:rPr>
            <w:rStyle w:val="CommentReference"/>
            <w:rFonts w:asciiTheme="minorHAnsi" w:eastAsiaTheme="minorHAnsi" w:hAnsiTheme="minorHAnsi" w:cstheme="minorBidi"/>
          </w:rPr>
          <w:commentReference w:id="87"/>
        </w:r>
        <w:r w:rsidR="001B7DA1">
          <w:rPr>
            <w:rFonts w:ascii="Times" w:hAnsi="Times"/>
          </w:rPr>
          <w:t xml:space="preserve"> </w:t>
        </w:r>
      </w:ins>
      <w:r w:rsidR="00142D00">
        <w:rPr>
          <w:rFonts w:ascii="Times" w:hAnsi="Times"/>
        </w:rPr>
        <w:t>be key factors influencing compositional trends in post-fire tree regeneration.</w:t>
      </w:r>
    </w:p>
    <w:p w14:paraId="36A0E6AE" w14:textId="4FDADE00" w:rsidR="00EA0721" w:rsidRPr="002F1888" w:rsidRDefault="00CE0824" w:rsidP="002D7C89">
      <w:pPr>
        <w:autoSpaceDE w:val="0"/>
        <w:autoSpaceDN w:val="0"/>
        <w:adjustRightInd w:val="0"/>
        <w:spacing w:line="480" w:lineRule="auto"/>
        <w:ind w:firstLine="720"/>
        <w:rPr>
          <w:rFonts w:ascii="Times" w:hAnsi="Times" w:cs="Times"/>
        </w:rPr>
      </w:pPr>
      <w:del w:id="89" w:author="Brian Buma" w:date="2020-03-24T18:17:00Z">
        <w:r w:rsidRPr="00923B0C" w:rsidDel="001B7DA1">
          <w:rPr>
            <w:rFonts w:ascii="Times" w:hAnsi="Times" w:cs="Times"/>
          </w:rPr>
          <w:delText xml:space="preserve">Signs indicate </w:delText>
        </w:r>
        <w:r w:rsidR="00142D00" w:rsidDel="001B7DA1">
          <w:rPr>
            <w:rFonts w:ascii="Times" w:hAnsi="Times" w:cs="Times"/>
          </w:rPr>
          <w:delText xml:space="preserve">post-fire </w:delText>
        </w:r>
        <w:r w:rsidR="001F18EC" w:rsidRPr="00923B0C" w:rsidDel="001B7DA1">
          <w:rPr>
            <w:rFonts w:ascii="Times" w:hAnsi="Times" w:cs="Times"/>
          </w:rPr>
          <w:delText xml:space="preserve">deciduous </w:delText>
        </w:r>
        <w:r w:rsidRPr="00923B0C" w:rsidDel="001B7DA1">
          <w:rPr>
            <w:rFonts w:ascii="Times" w:hAnsi="Times" w:cs="Times"/>
          </w:rPr>
          <w:delText>species-replacement successional pathway</w:delText>
        </w:r>
        <w:r w:rsidR="001F18EC" w:rsidRPr="00923B0C" w:rsidDel="001B7DA1">
          <w:rPr>
            <w:rFonts w:ascii="Times" w:hAnsi="Times" w:cs="Times"/>
          </w:rPr>
          <w:delText>s</w:delText>
        </w:r>
        <w:r w:rsidRPr="00923B0C" w:rsidDel="001B7DA1">
          <w:rPr>
            <w:rFonts w:ascii="Times" w:hAnsi="Times" w:cs="Times"/>
          </w:rPr>
          <w:delText xml:space="preserve"> ha</w:delText>
        </w:r>
        <w:r w:rsidR="001F18EC" w:rsidRPr="00923B0C" w:rsidDel="001B7DA1">
          <w:rPr>
            <w:rFonts w:ascii="Times" w:hAnsi="Times" w:cs="Times"/>
          </w:rPr>
          <w:delText xml:space="preserve">ve </w:delText>
        </w:r>
        <w:r w:rsidRPr="00923B0C" w:rsidDel="001B7DA1">
          <w:rPr>
            <w:rFonts w:ascii="Times" w:hAnsi="Times" w:cs="Times"/>
          </w:rPr>
          <w:delText>already become more common</w:delText>
        </w:r>
        <w:r w:rsidR="00E31275" w:rsidRPr="00923B0C" w:rsidDel="001B7DA1">
          <w:rPr>
            <w:rFonts w:ascii="Times" w:hAnsi="Times" w:cs="Times"/>
          </w:rPr>
          <w:delText xml:space="preserve"> under shortening fire intervals</w:delText>
        </w:r>
        <w:r w:rsidRPr="00923B0C" w:rsidDel="001B7DA1">
          <w:rPr>
            <w:rFonts w:ascii="Times" w:hAnsi="Times" w:cs="Times"/>
          </w:rPr>
          <w:delText>: t</w:delText>
        </w:r>
      </w:del>
      <w:ins w:id="90" w:author="Brian Buma" w:date="2020-03-24T18:17:00Z">
        <w:r w:rsidR="001B7DA1">
          <w:rPr>
            <w:rFonts w:ascii="Times" w:hAnsi="Times" w:cs="Times"/>
          </w:rPr>
          <w:t>T</w:t>
        </w:r>
      </w:ins>
      <w:r w:rsidRPr="00923B0C">
        <w:rPr>
          <w:rFonts w:ascii="Times" w:hAnsi="Times" w:cs="Times"/>
        </w:rPr>
        <w:t>he transition of dominance from</w:t>
      </w:r>
      <w:r w:rsidR="001B635F">
        <w:rPr>
          <w:rFonts w:ascii="Times" w:hAnsi="Times" w:cs="Times"/>
        </w:rPr>
        <w:t xml:space="preserve"> black spruce </w:t>
      </w:r>
      <w:r w:rsidRPr="00923B0C">
        <w:rPr>
          <w:rFonts w:ascii="Times" w:hAnsi="Times" w:cs="Times"/>
        </w:rPr>
        <w:t>to</w:t>
      </w:r>
      <w:r w:rsidR="001B635F">
        <w:rPr>
          <w:rFonts w:ascii="Times" w:hAnsi="Times" w:cs="Times"/>
        </w:rPr>
        <w:t xml:space="preserve"> birch</w:t>
      </w:r>
      <w:r w:rsidRPr="00923B0C">
        <w:rPr>
          <w:rFonts w:ascii="Times" w:hAnsi="Times" w:cs="Times"/>
        </w:rPr>
        <w:t xml:space="preserve"> and other deciduous species following two consecutive</w:t>
      </w:r>
      <w:ins w:id="91" w:author="Brian Buma" w:date="2020-03-24T18:18:00Z">
        <w:r w:rsidR="001B7DA1">
          <w:rPr>
            <w:rFonts w:ascii="Times" w:hAnsi="Times" w:cs="Times"/>
          </w:rPr>
          <w:t>, short-interval</w:t>
        </w:r>
      </w:ins>
      <w:r w:rsidRPr="00923B0C">
        <w:rPr>
          <w:rFonts w:ascii="Times" w:hAnsi="Times" w:cs="Times"/>
        </w:rPr>
        <w:t xml:space="preserve"> fires has been well documented in Interior Alaska (Johnstone et al. 2004), the Yukon Territory (Brown et al. 2015, Whitman et al. 2018), Eastern Canada (Bergeron et al. 2012) and Northern Minnesota (</w:t>
      </w:r>
      <w:proofErr w:type="spellStart"/>
      <w:r w:rsidRPr="00923B0C">
        <w:rPr>
          <w:rFonts w:ascii="Times" w:hAnsi="Times" w:cs="Times"/>
        </w:rPr>
        <w:t>Camill</w:t>
      </w:r>
      <w:proofErr w:type="spellEnd"/>
      <w:r w:rsidRPr="00923B0C">
        <w:rPr>
          <w:rFonts w:ascii="Times" w:hAnsi="Times" w:cs="Times"/>
        </w:rPr>
        <w:t xml:space="preserve"> </w:t>
      </w:r>
      <w:r w:rsidR="00726448">
        <w:rPr>
          <w:rFonts w:ascii="Times" w:hAnsi="Times" w:cs="Times"/>
        </w:rPr>
        <w:t>and</w:t>
      </w:r>
      <w:r w:rsidRPr="00923B0C">
        <w:rPr>
          <w:rFonts w:ascii="Times" w:hAnsi="Times" w:cs="Times"/>
        </w:rPr>
        <w:t xml:space="preserve"> Clark 2000, </w:t>
      </w:r>
      <w:proofErr w:type="spellStart"/>
      <w:r w:rsidRPr="00923B0C">
        <w:rPr>
          <w:rFonts w:ascii="Times" w:hAnsi="Times" w:cs="Times"/>
        </w:rPr>
        <w:t>Frelich</w:t>
      </w:r>
      <w:proofErr w:type="spellEnd"/>
      <w:r w:rsidRPr="00923B0C">
        <w:rPr>
          <w:rFonts w:ascii="Times" w:hAnsi="Times" w:cs="Times"/>
        </w:rPr>
        <w:t xml:space="preserve"> et al. 2017). The</w:t>
      </w:r>
      <w:ins w:id="92" w:author="Brian Buma" w:date="2020-03-24T18:18:00Z">
        <w:r w:rsidR="001B7DA1">
          <w:rPr>
            <w:rFonts w:ascii="Times" w:hAnsi="Times" w:cs="Times"/>
          </w:rPr>
          <w:t xml:space="preserve">se studies are </w:t>
        </w:r>
      </w:ins>
      <w:del w:id="93" w:author="Brian Buma" w:date="2020-03-24T18:18:00Z">
        <w:r w:rsidR="00A36B3A" w:rsidRPr="00923B0C" w:rsidDel="001B7DA1">
          <w:rPr>
            <w:rFonts w:ascii="Times" w:hAnsi="Times" w:cs="Times"/>
          </w:rPr>
          <w:delText xml:space="preserve"> e</w:delText>
        </w:r>
        <w:r w:rsidR="00AF023C" w:rsidRPr="00923B0C" w:rsidDel="001B7DA1">
          <w:rPr>
            <w:rFonts w:ascii="Times" w:hAnsi="Times" w:cs="Times"/>
          </w:rPr>
          <w:delText>ffect</w:delText>
        </w:r>
        <w:r w:rsidR="00D13588" w:rsidRPr="00923B0C" w:rsidDel="001B7DA1">
          <w:rPr>
            <w:rFonts w:ascii="Times" w:hAnsi="Times" w:cs="Times"/>
          </w:rPr>
          <w:delText xml:space="preserve"> of </w:delText>
        </w:r>
        <w:r w:rsidR="00A36B3A" w:rsidRPr="00923B0C" w:rsidDel="001B7DA1">
          <w:rPr>
            <w:rFonts w:ascii="Times" w:hAnsi="Times" w:cs="Times"/>
          </w:rPr>
          <w:delText>single reburns in</w:delText>
        </w:r>
        <w:r w:rsidR="001B635F" w:rsidDel="001B7DA1">
          <w:rPr>
            <w:rFonts w:ascii="Times" w:hAnsi="Times" w:cs="Times"/>
          </w:rPr>
          <w:delText xml:space="preserve"> black spruce </w:delText>
        </w:r>
        <w:r w:rsidR="00A36B3A" w:rsidRPr="00923B0C" w:rsidDel="001B7DA1">
          <w:rPr>
            <w:rFonts w:ascii="Times" w:hAnsi="Times" w:cs="Times"/>
          </w:rPr>
          <w:delText>stands is</w:delText>
        </w:r>
        <w:r w:rsidR="001F33FB" w:rsidRPr="00923B0C" w:rsidDel="001B7DA1">
          <w:rPr>
            <w:rFonts w:ascii="Times" w:hAnsi="Times" w:cs="Times"/>
          </w:rPr>
          <w:delText xml:space="preserve"> well </w:delText>
        </w:r>
        <w:r w:rsidR="00142D00" w:rsidDel="001B7DA1">
          <w:rPr>
            <w:rFonts w:ascii="Times" w:hAnsi="Times" w:cs="Times"/>
          </w:rPr>
          <w:delText>examined</w:delText>
        </w:r>
        <w:r w:rsidR="001F33FB" w:rsidRPr="00923B0C" w:rsidDel="001B7DA1">
          <w:rPr>
            <w:rFonts w:ascii="Times" w:hAnsi="Times" w:cs="Times"/>
          </w:rPr>
          <w:delText xml:space="preserve"> in boreal Interior Alaska, but </w:delText>
        </w:r>
      </w:del>
      <w:r w:rsidR="001F33FB" w:rsidRPr="00923B0C">
        <w:rPr>
          <w:rFonts w:ascii="Times" w:hAnsi="Times" w:cs="Times"/>
        </w:rPr>
        <w:t xml:space="preserve">primarily in gently sloped upland environments </w:t>
      </w:r>
      <w:r w:rsidR="00A71685" w:rsidRPr="00923B0C">
        <w:rPr>
          <w:rFonts w:ascii="Times" w:hAnsi="Times" w:cs="Times"/>
        </w:rPr>
        <w:t>(Gibson et al. 2016, Houle et al. 2017)</w:t>
      </w:r>
      <w:r w:rsidR="001F33FB">
        <w:rPr>
          <w:rFonts w:ascii="Times" w:hAnsi="Times" w:cs="Times"/>
        </w:rPr>
        <w:t xml:space="preserve">. </w:t>
      </w:r>
      <w:r w:rsidR="00D34495">
        <w:rPr>
          <w:rFonts w:ascii="Times" w:hAnsi="Times" w:cs="Times"/>
        </w:rPr>
        <w:t>Successional trends in f</w:t>
      </w:r>
      <w:r w:rsidR="001F33FB">
        <w:rPr>
          <w:rFonts w:ascii="Times" w:hAnsi="Times" w:cs="Times"/>
        </w:rPr>
        <w:t>latter</w:t>
      </w:r>
      <w:r w:rsidR="009A308E">
        <w:rPr>
          <w:rFonts w:ascii="Times" w:hAnsi="Times" w:cs="Times"/>
        </w:rPr>
        <w:t xml:space="preserve"> and </w:t>
      </w:r>
      <w:r w:rsidR="00F372EC">
        <w:rPr>
          <w:rFonts w:ascii="Times" w:hAnsi="Times" w:cs="Times"/>
        </w:rPr>
        <w:t>wetter</w:t>
      </w:r>
      <w:r w:rsidR="001F33FB">
        <w:rPr>
          <w:rFonts w:ascii="Times" w:hAnsi="Times" w:cs="Times"/>
        </w:rPr>
        <w:t xml:space="preserve"> lowland</w:t>
      </w:r>
      <w:r w:rsidR="009A308E">
        <w:rPr>
          <w:rFonts w:ascii="Times" w:hAnsi="Times" w:cs="Times"/>
        </w:rPr>
        <w:t xml:space="preserve"> </w:t>
      </w:r>
      <w:r w:rsidR="005D10B7">
        <w:rPr>
          <w:rFonts w:ascii="Times" w:hAnsi="Times" w:cs="Times"/>
        </w:rPr>
        <w:t>topographies</w:t>
      </w:r>
      <w:r w:rsidR="001F33FB">
        <w:rPr>
          <w:rFonts w:ascii="Times" w:hAnsi="Times" w:cs="Times"/>
        </w:rPr>
        <w:t xml:space="preserve"> remain underexamined, though they represent </w:t>
      </w:r>
      <w:r w:rsidR="00142D00">
        <w:rPr>
          <w:rFonts w:ascii="Times" w:hAnsi="Times" w:cs="Times"/>
        </w:rPr>
        <w:t xml:space="preserve">~ </w:t>
      </w:r>
      <w:r w:rsidR="00D34495">
        <w:rPr>
          <w:rFonts w:ascii="Times" w:hAnsi="Times" w:cs="Times"/>
        </w:rPr>
        <w:t>42% of</w:t>
      </w:r>
      <w:r w:rsidR="001F33FB">
        <w:rPr>
          <w:rFonts w:ascii="Times" w:hAnsi="Times" w:cs="Times"/>
        </w:rPr>
        <w:t xml:space="preserve"> </w:t>
      </w:r>
      <w:r w:rsidR="00D34495">
        <w:rPr>
          <w:rFonts w:ascii="Times" w:hAnsi="Times" w:cs="Times"/>
        </w:rPr>
        <w:t>boreal</w:t>
      </w:r>
      <w:r w:rsidR="001F33FB">
        <w:rPr>
          <w:rFonts w:ascii="Times" w:hAnsi="Times" w:cs="Times"/>
        </w:rPr>
        <w:t xml:space="preserve"> Interior</w:t>
      </w:r>
      <w:r w:rsidR="00D34495">
        <w:rPr>
          <w:rFonts w:ascii="Times" w:hAnsi="Times" w:cs="Times"/>
        </w:rPr>
        <w:t xml:space="preserve"> </w:t>
      </w:r>
      <w:r w:rsidR="001F18EC">
        <w:rPr>
          <w:rFonts w:ascii="Times" w:hAnsi="Times" w:cs="Times"/>
        </w:rPr>
        <w:t>Alaska</w:t>
      </w:r>
      <w:r w:rsidR="00D34495">
        <w:rPr>
          <w:rFonts w:ascii="Times" w:hAnsi="Times" w:cs="Times"/>
        </w:rPr>
        <w:t xml:space="preserve"> (Douglas et al. 2014, Jorgensen and </w:t>
      </w:r>
      <w:proofErr w:type="spellStart"/>
      <w:r w:rsidR="00D34495">
        <w:rPr>
          <w:rFonts w:ascii="Times" w:hAnsi="Times" w:cs="Times"/>
        </w:rPr>
        <w:t>Shur</w:t>
      </w:r>
      <w:proofErr w:type="spellEnd"/>
      <w:r w:rsidR="00D34495">
        <w:rPr>
          <w:rFonts w:ascii="Times" w:hAnsi="Times" w:cs="Times"/>
        </w:rPr>
        <w:t xml:space="preserve"> 2007)</w:t>
      </w:r>
      <w:r w:rsidR="001F33FB">
        <w:rPr>
          <w:rFonts w:ascii="Times" w:hAnsi="Times" w:cs="Times"/>
        </w:rPr>
        <w:t xml:space="preserve">. </w:t>
      </w:r>
      <w:r w:rsidR="00D34495">
        <w:rPr>
          <w:rFonts w:ascii="Times" w:hAnsi="Times" w:cs="Times"/>
        </w:rPr>
        <w:t xml:space="preserve">The under-examination </w:t>
      </w:r>
      <w:r w:rsidR="00D13588">
        <w:rPr>
          <w:rFonts w:ascii="Times" w:hAnsi="Times" w:cs="Times"/>
        </w:rPr>
        <w:t xml:space="preserve">of </w:t>
      </w:r>
      <w:r w:rsidR="009A308E">
        <w:rPr>
          <w:rFonts w:ascii="Times" w:hAnsi="Times" w:cs="Times"/>
        </w:rPr>
        <w:t xml:space="preserve">reburns in </w:t>
      </w:r>
      <w:r w:rsidR="00D13588">
        <w:rPr>
          <w:rFonts w:ascii="Times" w:hAnsi="Times" w:cs="Times"/>
        </w:rPr>
        <w:t xml:space="preserve">lowlands </w:t>
      </w:r>
      <w:r w:rsidR="001F33FB">
        <w:rPr>
          <w:rFonts w:ascii="Times" w:hAnsi="Times" w:cs="Times"/>
        </w:rPr>
        <w:t>in comparison to upland</w:t>
      </w:r>
      <w:r w:rsidR="009A308E">
        <w:rPr>
          <w:rFonts w:ascii="Times" w:hAnsi="Times" w:cs="Times"/>
        </w:rPr>
        <w:t>s</w:t>
      </w:r>
      <w:r w:rsidR="001F33FB">
        <w:rPr>
          <w:rFonts w:ascii="Times" w:hAnsi="Times" w:cs="Times"/>
        </w:rPr>
        <w:t xml:space="preserve"> </w:t>
      </w:r>
      <w:r w:rsidR="00D34495">
        <w:rPr>
          <w:rFonts w:ascii="Times" w:hAnsi="Times" w:cs="Times"/>
        </w:rPr>
        <w:t>may be</w:t>
      </w:r>
      <w:r w:rsidR="001F33FB">
        <w:rPr>
          <w:rFonts w:ascii="Times" w:hAnsi="Times" w:cs="Times"/>
        </w:rPr>
        <w:t xml:space="preserve"> </w:t>
      </w:r>
      <w:r w:rsidR="00195ADB">
        <w:rPr>
          <w:rFonts w:ascii="Times" w:hAnsi="Times" w:cs="Times"/>
        </w:rPr>
        <w:t>partially</w:t>
      </w:r>
      <w:r w:rsidR="00F41D2B">
        <w:rPr>
          <w:rFonts w:ascii="Times" w:hAnsi="Times" w:cs="Times"/>
        </w:rPr>
        <w:t xml:space="preserve"> </w:t>
      </w:r>
      <w:r w:rsidR="00195ADB">
        <w:rPr>
          <w:rFonts w:ascii="Times" w:hAnsi="Times" w:cs="Times"/>
        </w:rPr>
        <w:t>due to</w:t>
      </w:r>
      <w:r w:rsidR="00F41D2B">
        <w:rPr>
          <w:rFonts w:ascii="Times" w:hAnsi="Times" w:cs="Times"/>
        </w:rPr>
        <w:t xml:space="preserve"> </w:t>
      </w:r>
      <w:r w:rsidR="00D34495">
        <w:rPr>
          <w:rFonts w:ascii="Times" w:hAnsi="Times" w:cs="Times"/>
        </w:rPr>
        <w:t xml:space="preserve">the </w:t>
      </w:r>
      <w:r w:rsidR="00F41D2B">
        <w:rPr>
          <w:rFonts w:ascii="Times" w:hAnsi="Times" w:cs="Times"/>
        </w:rPr>
        <w:t xml:space="preserve">historic unlikelihood </w:t>
      </w:r>
      <w:r w:rsidR="00D34495">
        <w:rPr>
          <w:rFonts w:ascii="Times" w:hAnsi="Times" w:cs="Times"/>
        </w:rPr>
        <w:t xml:space="preserve">of lowlands </w:t>
      </w:r>
      <w:r w:rsidR="00F41D2B">
        <w:rPr>
          <w:rFonts w:ascii="Times" w:hAnsi="Times" w:cs="Times"/>
        </w:rPr>
        <w:t>burn</w:t>
      </w:r>
      <w:r w:rsidR="00D34495">
        <w:rPr>
          <w:rFonts w:ascii="Times" w:hAnsi="Times" w:cs="Times"/>
        </w:rPr>
        <w:t>ing</w:t>
      </w:r>
      <w:r w:rsidR="007362BD">
        <w:rPr>
          <w:rFonts w:ascii="Times" w:hAnsi="Times" w:cs="Times"/>
        </w:rPr>
        <w:t xml:space="preserve"> </w:t>
      </w:r>
      <w:r w:rsidR="007362BD" w:rsidRPr="00DB7485">
        <w:rPr>
          <w:rFonts w:ascii="Times" w:hAnsi="Times" w:cs="Times"/>
          <w:color w:val="000000" w:themeColor="text1"/>
        </w:rPr>
        <w:t>(</w:t>
      </w:r>
      <w:r w:rsidR="00DB7485" w:rsidRPr="00DB7485">
        <w:rPr>
          <w:rFonts w:ascii="Times" w:hAnsi="Times" w:cs="Times"/>
          <w:color w:val="000000" w:themeColor="text1"/>
        </w:rPr>
        <w:t>Le Goff and Sirois 2004, Whitman et al. 2019</w:t>
      </w:r>
      <w:r w:rsidR="00761F0C">
        <w:rPr>
          <w:rFonts w:ascii="Times" w:hAnsi="Times" w:cs="Times"/>
          <w:color w:val="000000" w:themeColor="text1"/>
        </w:rPr>
        <w:t xml:space="preserve">, Alexander </w:t>
      </w:r>
      <w:r w:rsidR="00726448">
        <w:rPr>
          <w:rFonts w:ascii="Times" w:hAnsi="Times" w:cs="Times"/>
          <w:color w:val="000000" w:themeColor="text1"/>
        </w:rPr>
        <w:t>and</w:t>
      </w:r>
      <w:r w:rsidR="00761F0C">
        <w:rPr>
          <w:rFonts w:ascii="Times" w:hAnsi="Times" w:cs="Times"/>
          <w:color w:val="000000" w:themeColor="text1"/>
        </w:rPr>
        <w:t xml:space="preserve"> Mack 2015</w:t>
      </w:r>
      <w:r w:rsidR="007362BD" w:rsidRPr="00DB7485">
        <w:rPr>
          <w:rFonts w:ascii="Times" w:hAnsi="Times" w:cs="Times"/>
          <w:color w:val="000000" w:themeColor="text1"/>
        </w:rPr>
        <w:t>).</w:t>
      </w:r>
      <w:r w:rsidR="00FE49A4" w:rsidRPr="00FE49A4">
        <w:rPr>
          <w:rFonts w:ascii="Times" w:hAnsi="Times" w:cs="Times"/>
        </w:rPr>
        <w:t xml:space="preserve"> </w:t>
      </w:r>
      <w:r w:rsidR="00FE49A4">
        <w:rPr>
          <w:rFonts w:ascii="Times" w:hAnsi="Times" w:cs="Times"/>
        </w:rPr>
        <w:t>Given the trend towards warmer and drier summer</w:t>
      </w:r>
      <w:r w:rsidR="00FE49A4" w:rsidRPr="00F62AC6">
        <w:rPr>
          <w:rFonts w:ascii="Times" w:hAnsi="Times" w:cs="Times"/>
          <w:color w:val="000000" w:themeColor="text1"/>
        </w:rPr>
        <w:t>s (</w:t>
      </w:r>
      <w:proofErr w:type="spellStart"/>
      <w:r w:rsidR="00F62AC6" w:rsidRPr="00F62AC6">
        <w:rPr>
          <w:rFonts w:ascii="Times" w:hAnsi="Times" w:cs="Times"/>
          <w:color w:val="000000" w:themeColor="text1"/>
        </w:rPr>
        <w:t>Hinzman</w:t>
      </w:r>
      <w:proofErr w:type="spellEnd"/>
      <w:r w:rsidR="00F62AC6" w:rsidRPr="00F62AC6">
        <w:rPr>
          <w:rFonts w:ascii="Times" w:hAnsi="Times" w:cs="Times"/>
          <w:color w:val="000000" w:themeColor="text1"/>
        </w:rPr>
        <w:t xml:space="preserve"> et al. 2005</w:t>
      </w:r>
      <w:r w:rsidR="00FE49A4" w:rsidRPr="00F62AC6">
        <w:rPr>
          <w:rFonts w:ascii="Times" w:hAnsi="Times" w:cs="Times"/>
          <w:color w:val="000000" w:themeColor="text1"/>
        </w:rPr>
        <w:t xml:space="preserve">), </w:t>
      </w:r>
      <w:r w:rsidR="00FE49A4">
        <w:rPr>
          <w:rFonts w:ascii="Times" w:hAnsi="Times" w:cs="Times"/>
        </w:rPr>
        <w:t>lowland environments may begin burning more frequently, making it crucial to understand post-fire successional trajectories in lowlands</w:t>
      </w:r>
      <w:del w:id="94" w:author="Brian Buma" w:date="2020-03-24T18:18:00Z">
        <w:r w:rsidR="00FE49A4" w:rsidDel="001B7DA1">
          <w:rPr>
            <w:rFonts w:ascii="Times" w:hAnsi="Times" w:cs="Times"/>
          </w:rPr>
          <w:delText>, particularly if their wetter site conditions are more resistant to the effects of shortening fire intervals</w:delText>
        </w:r>
      </w:del>
      <w:r w:rsidR="00FE49A4">
        <w:rPr>
          <w:rFonts w:ascii="Times" w:hAnsi="Times" w:cs="Times"/>
        </w:rPr>
        <w:t>.</w:t>
      </w:r>
      <w:r w:rsidR="007362BD" w:rsidRPr="00DB7485">
        <w:rPr>
          <w:rFonts w:ascii="Times" w:hAnsi="Times" w:cs="Times"/>
          <w:color w:val="000000" w:themeColor="text1"/>
        </w:rPr>
        <w:t xml:space="preserve"> </w:t>
      </w:r>
      <w:r w:rsidR="005D10B7">
        <w:rPr>
          <w:rFonts w:ascii="Times" w:hAnsi="Times" w:cs="Times"/>
        </w:rPr>
        <w:t>Higher s</w:t>
      </w:r>
      <w:r w:rsidR="009A308E">
        <w:rPr>
          <w:rFonts w:ascii="Times" w:hAnsi="Times" w:cs="Times"/>
        </w:rPr>
        <w:t xml:space="preserve">oil moisture </w:t>
      </w:r>
      <w:r w:rsidR="005D10B7">
        <w:rPr>
          <w:rFonts w:ascii="Times" w:hAnsi="Times" w:cs="Times"/>
        </w:rPr>
        <w:t xml:space="preserve">in lowlands </w:t>
      </w:r>
      <w:r w:rsidR="009A308E">
        <w:rPr>
          <w:rFonts w:ascii="Times" w:hAnsi="Times" w:cs="Times"/>
        </w:rPr>
        <w:t xml:space="preserve">may have an important role in </w:t>
      </w:r>
      <w:del w:id="95" w:author="Brian Buma" w:date="2020-03-24T18:18:00Z">
        <w:r w:rsidR="009A308E" w:rsidDel="001B7DA1">
          <w:rPr>
            <w:rFonts w:ascii="Times" w:hAnsi="Times" w:cs="Times"/>
          </w:rPr>
          <w:delText xml:space="preserve">mediating </w:delText>
        </w:r>
      </w:del>
      <w:commentRangeStart w:id="96"/>
      <w:ins w:id="97" w:author="Brian Buma" w:date="2020-03-24T18:18:00Z">
        <w:r w:rsidR="001B7DA1">
          <w:rPr>
            <w:rFonts w:ascii="Times" w:hAnsi="Times" w:cs="Times"/>
          </w:rPr>
          <w:t xml:space="preserve">moderating </w:t>
        </w:r>
        <w:commentRangeEnd w:id="96"/>
        <w:r w:rsidR="001B7DA1">
          <w:rPr>
            <w:rStyle w:val="CommentReference"/>
            <w:rFonts w:asciiTheme="minorHAnsi" w:eastAsiaTheme="minorHAnsi" w:hAnsiTheme="minorHAnsi" w:cstheme="minorBidi"/>
          </w:rPr>
          <w:commentReference w:id="96"/>
        </w:r>
      </w:ins>
      <w:r w:rsidR="009A308E">
        <w:rPr>
          <w:rFonts w:ascii="Times" w:hAnsi="Times" w:cs="Times"/>
        </w:rPr>
        <w:t xml:space="preserve">the effects of fire on successional pathways in lowland </w:t>
      </w:r>
      <w:r w:rsidR="005D10B7">
        <w:rPr>
          <w:rFonts w:ascii="Times" w:hAnsi="Times" w:cs="Times"/>
        </w:rPr>
        <w:lastRenderedPageBreak/>
        <w:t>environment</w:t>
      </w:r>
      <w:r w:rsidR="00FE49A4">
        <w:rPr>
          <w:rFonts w:ascii="Times" w:hAnsi="Times" w:cs="Times"/>
        </w:rPr>
        <w:t>s</w:t>
      </w:r>
      <w:r w:rsidR="002F1888">
        <w:rPr>
          <w:rFonts w:ascii="Times" w:hAnsi="Times" w:cs="Times"/>
        </w:rPr>
        <w:t xml:space="preserve"> </w:t>
      </w:r>
      <w:r w:rsidR="009A308E">
        <w:rPr>
          <w:rFonts w:ascii="Times" w:hAnsi="Times" w:cs="Times"/>
        </w:rPr>
        <w:t>(Houle et al. 2017)</w:t>
      </w:r>
      <w:r w:rsidR="00FE49A4">
        <w:rPr>
          <w:rFonts w:ascii="Times" w:hAnsi="Times" w:cs="Times"/>
        </w:rPr>
        <w:t xml:space="preserve">. Wetter site conditions may limit consumption of </w:t>
      </w:r>
      <w:r w:rsidR="00BC2D63">
        <w:rPr>
          <w:rFonts w:ascii="Times" w:hAnsi="Times" w:cs="Times"/>
        </w:rPr>
        <w:t>soil</w:t>
      </w:r>
      <w:r w:rsidR="00FE49A4">
        <w:rPr>
          <w:rFonts w:ascii="Times" w:hAnsi="Times" w:cs="Times"/>
        </w:rPr>
        <w:t xml:space="preserve"> </w:t>
      </w:r>
      <w:r w:rsidR="00BC2D63">
        <w:rPr>
          <w:rFonts w:ascii="Times" w:hAnsi="Times" w:cs="Times"/>
        </w:rPr>
        <w:t>in</w:t>
      </w:r>
      <w:r w:rsidR="00FE49A4">
        <w:rPr>
          <w:rFonts w:ascii="Times" w:hAnsi="Times" w:cs="Times"/>
        </w:rPr>
        <w:t xml:space="preserve"> fire events, therefore limiting the mechanism disfavoring conifer regeneration</w:t>
      </w:r>
      <w:ins w:id="98" w:author="Brian Buma" w:date="2020-03-24T18:19:00Z">
        <w:r w:rsidR="001B7DA1">
          <w:rPr>
            <w:rFonts w:ascii="Times" w:hAnsi="Times" w:cs="Times"/>
          </w:rPr>
          <w:t xml:space="preserve"> </w:t>
        </w:r>
        <w:commentRangeStart w:id="99"/>
        <w:r w:rsidR="001B7DA1">
          <w:rPr>
            <w:rFonts w:ascii="Times" w:hAnsi="Times" w:cs="Times"/>
          </w:rPr>
          <w:t>and effectively conferring additional resilience to short</w:t>
        </w:r>
      </w:ins>
      <w:ins w:id="100" w:author="Brian Buma" w:date="2020-03-24T18:20:00Z">
        <w:r w:rsidR="001B7DA1">
          <w:rPr>
            <w:rFonts w:ascii="Times" w:hAnsi="Times" w:cs="Times"/>
          </w:rPr>
          <w:t xml:space="preserve"> fire-</w:t>
        </w:r>
      </w:ins>
      <w:ins w:id="101" w:author="Brian Buma" w:date="2020-03-24T18:19:00Z">
        <w:r w:rsidR="001B7DA1">
          <w:rPr>
            <w:rFonts w:ascii="Times" w:hAnsi="Times" w:cs="Times"/>
          </w:rPr>
          <w:t>return interval induced change</w:t>
        </w:r>
      </w:ins>
      <w:r w:rsidR="00FE49A4">
        <w:rPr>
          <w:rFonts w:ascii="Times" w:hAnsi="Times" w:cs="Times"/>
        </w:rPr>
        <w:t xml:space="preserve">. </w:t>
      </w:r>
      <w:commentRangeEnd w:id="99"/>
      <w:r w:rsidR="001B7DA1">
        <w:rPr>
          <w:rStyle w:val="CommentReference"/>
          <w:rFonts w:asciiTheme="minorHAnsi" w:eastAsiaTheme="minorHAnsi" w:hAnsiTheme="minorHAnsi" w:cstheme="minorBidi"/>
        </w:rPr>
        <w:commentReference w:id="99"/>
      </w:r>
      <w:del w:id="102" w:author="Brian Buma" w:date="2020-03-24T18:20:00Z">
        <w:r w:rsidR="00FE49A4" w:rsidDel="001B7DA1">
          <w:rPr>
            <w:rFonts w:ascii="Times" w:hAnsi="Times" w:cs="Times"/>
          </w:rPr>
          <w:delText>The</w:delText>
        </w:r>
        <w:r w:rsidR="002F1888" w:rsidDel="001B7DA1">
          <w:rPr>
            <w:rFonts w:ascii="Times" w:hAnsi="Times" w:cs="Times"/>
          </w:rPr>
          <w:delText xml:space="preserve"> importance of </w:delText>
        </w:r>
        <w:r w:rsidR="00FE49A4" w:rsidDel="001B7DA1">
          <w:rPr>
            <w:rFonts w:ascii="Times" w:hAnsi="Times" w:cs="Times"/>
          </w:rPr>
          <w:delText>soil organic layer characteristics</w:delText>
        </w:r>
        <w:r w:rsidR="002F1888" w:rsidDel="001B7DA1">
          <w:rPr>
            <w:rFonts w:ascii="Times" w:hAnsi="Times" w:cs="Times"/>
          </w:rPr>
          <w:delText xml:space="preserve"> in driving post-fire successional trajectories suggests that</w:delText>
        </w:r>
        <w:r w:rsidR="001B635F" w:rsidDel="001B7DA1">
          <w:rPr>
            <w:rFonts w:ascii="Times" w:hAnsi="Times" w:cs="Times"/>
          </w:rPr>
          <w:delText xml:space="preserve"> black spruce </w:delText>
        </w:r>
        <w:r w:rsidR="002F1888" w:rsidDel="001B7DA1">
          <w:rPr>
            <w:rFonts w:ascii="Times" w:hAnsi="Times" w:cs="Times"/>
          </w:rPr>
          <w:delText>stands in lowland environments may be more resilient or resistant to change.</w:delText>
        </w:r>
        <w:r w:rsidR="00FE49A4" w:rsidDel="001B7DA1">
          <w:rPr>
            <w:rFonts w:ascii="Times" w:hAnsi="Times" w:cs="Times"/>
          </w:rPr>
          <w:delText xml:space="preserve"> </w:delText>
        </w:r>
      </w:del>
    </w:p>
    <w:p w14:paraId="5C310289" w14:textId="245D768A" w:rsidR="00CE0824" w:rsidRPr="00B033A1" w:rsidRDefault="001B7DA1" w:rsidP="002D7C89">
      <w:pPr>
        <w:spacing w:line="480" w:lineRule="auto"/>
        <w:ind w:firstLine="720"/>
        <w:rPr>
          <w:rFonts w:ascii="Times" w:hAnsi="Times"/>
          <w:highlight w:val="yellow"/>
        </w:rPr>
      </w:pPr>
      <w:commentRangeStart w:id="103"/>
      <w:ins w:id="104" w:author="Brian Buma" w:date="2020-03-24T18:20:00Z">
        <w:r>
          <w:rPr>
            <w:rFonts w:ascii="Times" w:hAnsi="Times"/>
          </w:rPr>
          <w:t xml:space="preserve">This </w:t>
        </w:r>
      </w:ins>
      <w:commentRangeEnd w:id="103"/>
      <w:ins w:id="105" w:author="Brian Buma" w:date="2020-03-24T18:21:00Z">
        <w:r>
          <w:rPr>
            <w:rStyle w:val="CommentReference"/>
            <w:rFonts w:asciiTheme="minorHAnsi" w:eastAsiaTheme="minorHAnsi" w:hAnsiTheme="minorHAnsi" w:cstheme="minorBidi"/>
          </w:rPr>
          <w:commentReference w:id="103"/>
        </w:r>
        <w:r>
          <w:rPr>
            <w:rFonts w:ascii="Times" w:hAnsi="Times"/>
          </w:rPr>
          <w:t>p</w:t>
        </w:r>
      </w:ins>
      <w:del w:id="106" w:author="Brian Buma" w:date="2020-03-24T18:21:00Z">
        <w:r w:rsidR="00CE0824" w:rsidRPr="00923B0C" w:rsidDel="001B7DA1">
          <w:rPr>
            <w:rFonts w:ascii="Times" w:hAnsi="Times"/>
          </w:rPr>
          <w:delText>P</w:delText>
        </w:r>
      </w:del>
      <w:r w:rsidR="00CE0824" w:rsidRPr="00923B0C">
        <w:rPr>
          <w:rFonts w:ascii="Times" w:hAnsi="Times"/>
        </w:rPr>
        <w:t xml:space="preserve">rior </w:t>
      </w:r>
      <w:r w:rsidR="00162FA3" w:rsidRPr="00923B0C">
        <w:rPr>
          <w:rFonts w:ascii="Times" w:hAnsi="Times"/>
        </w:rPr>
        <w:t>r</w:t>
      </w:r>
      <w:r w:rsidR="00CE0824" w:rsidRPr="00923B0C">
        <w:rPr>
          <w:rFonts w:ascii="Times" w:hAnsi="Times"/>
        </w:rPr>
        <w:t>esearch</w:t>
      </w:r>
      <w:r w:rsidR="002F1888" w:rsidRPr="00923B0C">
        <w:rPr>
          <w:rFonts w:ascii="Times" w:hAnsi="Times"/>
        </w:rPr>
        <w:t xml:space="preserve"> on shortening fire intervals </w:t>
      </w:r>
      <w:r w:rsidR="00CE0824" w:rsidRPr="00923B0C">
        <w:rPr>
          <w:rFonts w:ascii="Times" w:hAnsi="Times"/>
        </w:rPr>
        <w:t xml:space="preserve">has been limited to single reburn events (2 fires in sequence) in </w:t>
      </w:r>
      <w:r w:rsidR="002F1888" w:rsidRPr="00923B0C">
        <w:rPr>
          <w:rFonts w:ascii="Times" w:hAnsi="Times"/>
        </w:rPr>
        <w:t>conifer stands</w:t>
      </w:r>
      <w:del w:id="107" w:author="Brian Buma" w:date="2020-03-24T18:22:00Z">
        <w:r w:rsidR="002F1888" w:rsidRPr="00923B0C" w:rsidDel="00CE3641">
          <w:rPr>
            <w:rFonts w:ascii="Times" w:hAnsi="Times"/>
          </w:rPr>
          <w:delText>,</w:delText>
        </w:r>
      </w:del>
      <w:r w:rsidR="002F1888" w:rsidRPr="00923B0C">
        <w:rPr>
          <w:rFonts w:ascii="Times" w:hAnsi="Times"/>
        </w:rPr>
        <w:t xml:space="preserve"> and </w:t>
      </w:r>
      <w:commentRangeStart w:id="108"/>
      <w:del w:id="109" w:author="Brian Buma" w:date="2020-03-24T18:22:00Z">
        <w:r w:rsidR="002F1888" w:rsidRPr="00923B0C" w:rsidDel="00CE3641">
          <w:rPr>
            <w:rFonts w:ascii="Times" w:hAnsi="Times"/>
          </w:rPr>
          <w:delText xml:space="preserve">in Interior Alaska, </w:delText>
        </w:r>
      </w:del>
      <w:commentRangeEnd w:id="108"/>
      <w:r w:rsidR="00CE3641">
        <w:rPr>
          <w:rStyle w:val="CommentReference"/>
          <w:rFonts w:asciiTheme="minorHAnsi" w:eastAsiaTheme="minorHAnsi" w:hAnsiTheme="minorHAnsi" w:cstheme="minorBidi"/>
        </w:rPr>
        <w:commentReference w:id="108"/>
      </w:r>
      <w:r w:rsidR="002F1888" w:rsidRPr="00923B0C">
        <w:rPr>
          <w:rFonts w:ascii="Times" w:hAnsi="Times"/>
        </w:rPr>
        <w:t>primarily</w:t>
      </w:r>
      <w:r w:rsidR="00220BAB">
        <w:rPr>
          <w:rFonts w:ascii="Times" w:hAnsi="Times"/>
        </w:rPr>
        <w:t xml:space="preserve"> </w:t>
      </w:r>
      <w:r w:rsidR="00CF4F45">
        <w:rPr>
          <w:rFonts w:ascii="Times" w:hAnsi="Times"/>
        </w:rPr>
        <w:t xml:space="preserve">in </w:t>
      </w:r>
      <w:r w:rsidR="00220BAB">
        <w:rPr>
          <w:rFonts w:ascii="Times" w:hAnsi="Times"/>
        </w:rPr>
        <w:t>upland</w:t>
      </w:r>
      <w:r w:rsidR="002D20EA">
        <w:rPr>
          <w:rFonts w:ascii="Times" w:hAnsi="Times"/>
        </w:rPr>
        <w:t xml:space="preserve"> mature black spruce </w:t>
      </w:r>
      <w:r w:rsidR="002F1888" w:rsidRPr="00923B0C">
        <w:rPr>
          <w:rFonts w:ascii="Times" w:hAnsi="Times"/>
        </w:rPr>
        <w:t>stands</w:t>
      </w:r>
      <w:r w:rsidR="00CE0824" w:rsidRPr="00923B0C">
        <w:rPr>
          <w:rFonts w:ascii="Times" w:hAnsi="Times"/>
        </w:rPr>
        <w:t>.</w:t>
      </w:r>
      <w:r w:rsidR="00CE0824">
        <w:rPr>
          <w:rFonts w:ascii="Times" w:hAnsi="Times"/>
        </w:rPr>
        <w:t xml:space="preserve"> </w:t>
      </w:r>
      <w:r w:rsidR="00CA7A60">
        <w:rPr>
          <w:rFonts w:ascii="Times" w:hAnsi="Times"/>
        </w:rPr>
        <w:t xml:space="preserve">This limits </w:t>
      </w:r>
      <w:del w:id="110" w:author="Brian Buma" w:date="2020-03-24T18:22:00Z">
        <w:r w:rsidR="00CA7A60" w:rsidDel="00CE3641">
          <w:rPr>
            <w:rFonts w:ascii="Times" w:hAnsi="Times"/>
          </w:rPr>
          <w:delText xml:space="preserve">our ability to make </w:delText>
        </w:r>
      </w:del>
      <w:r w:rsidR="00CA7A60">
        <w:rPr>
          <w:rFonts w:ascii="Times" w:hAnsi="Times"/>
        </w:rPr>
        <w:t xml:space="preserve">inferences regarding future </w:t>
      </w:r>
      <w:r w:rsidR="00CA7A60" w:rsidRPr="00D36EE1">
        <w:rPr>
          <w:rFonts w:ascii="Times" w:hAnsi="Times"/>
        </w:rPr>
        <w:t>boreal forest community composition</w:t>
      </w:r>
      <w:r w:rsidR="00CA7A60">
        <w:rPr>
          <w:rFonts w:ascii="Times" w:hAnsi="Times"/>
        </w:rPr>
        <w:t xml:space="preserve"> for two reasons: </w:t>
      </w:r>
      <w:ins w:id="111" w:author="Brian Buma" w:date="2020-03-24T18:23:00Z">
        <w:r w:rsidR="00CE3641">
          <w:rPr>
            <w:rFonts w:ascii="Times" w:hAnsi="Times"/>
          </w:rPr>
          <w:t>F</w:t>
        </w:r>
      </w:ins>
      <w:del w:id="112" w:author="Brian Buma" w:date="2020-03-24T18:23:00Z">
        <w:r w:rsidR="00CF4F45" w:rsidDel="00CE3641">
          <w:rPr>
            <w:rFonts w:ascii="Times" w:hAnsi="Times"/>
          </w:rPr>
          <w:delText>f</w:delText>
        </w:r>
      </w:del>
      <w:r w:rsidR="00CF4F45">
        <w:rPr>
          <w:rFonts w:ascii="Times" w:hAnsi="Times"/>
        </w:rPr>
        <w:t>irst</w:t>
      </w:r>
      <w:r w:rsidR="00CA7A60">
        <w:rPr>
          <w:rFonts w:ascii="Times" w:hAnsi="Times"/>
        </w:rPr>
        <w:t>, t</w:t>
      </w:r>
      <w:r w:rsidR="00CE0824">
        <w:rPr>
          <w:rFonts w:ascii="Times" w:hAnsi="Times"/>
        </w:rPr>
        <w:t xml:space="preserve">he cumulative effects of </w:t>
      </w:r>
      <w:r w:rsidR="00CE0824" w:rsidRPr="00D36EE1">
        <w:rPr>
          <w:rFonts w:ascii="Times" w:hAnsi="Times"/>
        </w:rPr>
        <w:t xml:space="preserve">three or more fires </w:t>
      </w:r>
      <w:r w:rsidR="00CA7A60">
        <w:rPr>
          <w:rFonts w:ascii="Times" w:hAnsi="Times"/>
        </w:rPr>
        <w:t>on</w:t>
      </w:r>
      <w:r w:rsidR="002D20EA">
        <w:rPr>
          <w:rFonts w:ascii="Times" w:hAnsi="Times"/>
        </w:rPr>
        <w:t xml:space="preserve"> black spruce </w:t>
      </w:r>
      <w:r w:rsidR="00CA7A60" w:rsidRPr="00CA7A60">
        <w:rPr>
          <w:rFonts w:ascii="Times" w:hAnsi="Times"/>
        </w:rPr>
        <w:t>stands</w:t>
      </w:r>
      <w:r w:rsidR="00CA7A60" w:rsidRPr="00D36EE1">
        <w:rPr>
          <w:rFonts w:ascii="Times" w:hAnsi="Times"/>
        </w:rPr>
        <w:t xml:space="preserve"> </w:t>
      </w:r>
      <w:r w:rsidR="00CE0824" w:rsidRPr="00D36EE1">
        <w:rPr>
          <w:rFonts w:ascii="Times" w:hAnsi="Times"/>
        </w:rPr>
        <w:t>remains unknown</w:t>
      </w:r>
      <w:r w:rsidR="00CA7A60">
        <w:rPr>
          <w:rFonts w:ascii="Times" w:hAnsi="Times"/>
        </w:rPr>
        <w:t xml:space="preserve">, though </w:t>
      </w:r>
      <w:del w:id="113" w:author="Brian Buma" w:date="2020-03-24T18:23:00Z">
        <w:r w:rsidR="00CA7A60" w:rsidDel="00CE3641">
          <w:rPr>
            <w:rFonts w:ascii="Times" w:hAnsi="Times"/>
          </w:rPr>
          <w:delText>we can expect to see fire sequences of that magnitude in the future</w:delText>
        </w:r>
      </w:del>
      <w:ins w:id="114" w:author="Brian Buma" w:date="2020-03-24T18:23:00Z">
        <w:r w:rsidR="00CE3641">
          <w:rPr>
            <w:rFonts w:ascii="Times" w:hAnsi="Times"/>
          </w:rPr>
          <w:t>ongoing burning is expected in the future</w:t>
        </w:r>
      </w:ins>
      <w:r w:rsidR="00CE0824" w:rsidRPr="00D36EE1">
        <w:rPr>
          <w:rFonts w:ascii="Times" w:hAnsi="Times"/>
        </w:rPr>
        <w:t>.</w:t>
      </w:r>
      <w:r w:rsidR="00CE0824">
        <w:rPr>
          <w:rFonts w:ascii="Times" w:hAnsi="Times"/>
        </w:rPr>
        <w:t xml:space="preserve"> </w:t>
      </w:r>
      <w:r w:rsidR="00CF4F45">
        <w:rPr>
          <w:rFonts w:ascii="Times" w:hAnsi="Times"/>
        </w:rPr>
        <w:t>Second,</w:t>
      </w:r>
      <w:r w:rsidR="00CE0824">
        <w:rPr>
          <w:rFonts w:ascii="Times" w:hAnsi="Times"/>
        </w:rPr>
        <w:t xml:space="preserve"> research on short-interval fires has almost entirely focused on conifer resilience, </w:t>
      </w:r>
      <w:r w:rsidR="00CA7A60">
        <w:rPr>
          <w:rFonts w:ascii="Times" w:hAnsi="Times"/>
        </w:rPr>
        <w:t>limiting our understanding of the</w:t>
      </w:r>
      <w:r w:rsidR="00CE0824">
        <w:rPr>
          <w:rFonts w:ascii="Times" w:hAnsi="Times"/>
        </w:rPr>
        <w:t xml:space="preserve"> effects of short-interval fires on </w:t>
      </w:r>
      <w:del w:id="115" w:author="Brian Buma" w:date="2020-03-24T18:23:00Z">
        <w:r w:rsidR="00CE0824" w:rsidDel="00CE3641">
          <w:rPr>
            <w:rFonts w:ascii="Times" w:hAnsi="Times"/>
          </w:rPr>
          <w:delText xml:space="preserve">emerging </w:delText>
        </w:r>
      </w:del>
      <w:r w:rsidR="00CE0824">
        <w:rPr>
          <w:rFonts w:ascii="Times" w:hAnsi="Times"/>
        </w:rPr>
        <w:t>deciduous stand</w:t>
      </w:r>
      <w:r w:rsidR="00CA7A60">
        <w:rPr>
          <w:rFonts w:ascii="Times" w:hAnsi="Times"/>
        </w:rPr>
        <w:t>s</w:t>
      </w:r>
      <w:r w:rsidR="00CE0824">
        <w:rPr>
          <w:rFonts w:ascii="Times" w:hAnsi="Times"/>
        </w:rPr>
        <w:t xml:space="preserve">. </w:t>
      </w:r>
      <w:del w:id="116" w:author="Brian Buma" w:date="2020-03-24T18:23:00Z">
        <w:r w:rsidR="00CA7A60" w:rsidDel="00CE3641">
          <w:rPr>
            <w:rFonts w:ascii="Times" w:hAnsi="Times"/>
          </w:rPr>
          <w:delText>An increase in fire frequency means an increase in repeated short-interval events in both</w:delText>
        </w:r>
        <w:r w:rsidR="002D20EA" w:rsidDel="00CE3641">
          <w:rPr>
            <w:rFonts w:ascii="Times" w:hAnsi="Times"/>
          </w:rPr>
          <w:delText xml:space="preserve"> black spruce </w:delText>
        </w:r>
        <w:r w:rsidR="00CA7A60" w:rsidRPr="00CA7A60" w:rsidDel="00CE3641">
          <w:rPr>
            <w:rFonts w:ascii="Times" w:hAnsi="Times"/>
          </w:rPr>
          <w:delText>stands</w:delText>
        </w:r>
        <w:r w:rsidR="00CA7A60" w:rsidDel="00CE3641">
          <w:rPr>
            <w:rFonts w:ascii="Times" w:hAnsi="Times"/>
          </w:rPr>
          <w:delText xml:space="preserve"> and potential emerging deciduous communities. </w:delText>
        </w:r>
      </w:del>
      <w:r w:rsidR="00CE0824">
        <w:rPr>
          <w:rFonts w:ascii="Times" w:hAnsi="Times"/>
        </w:rPr>
        <w:t>Given the increasing evidence that reburning leads to stands dominated by deciduous trees and shrubs (Johnstone et al. 2011, Brooks et al. 2004</w:t>
      </w:r>
      <w:r w:rsidR="00195ADB">
        <w:rPr>
          <w:rFonts w:ascii="Times" w:hAnsi="Times"/>
        </w:rPr>
        <w:t>, Hoy et al. 2016</w:t>
      </w:r>
      <w:r w:rsidR="00CE0824">
        <w:rPr>
          <w:rFonts w:ascii="Times" w:hAnsi="Times"/>
        </w:rPr>
        <w:t xml:space="preserve">), understanding the effects of multiple </w:t>
      </w:r>
      <w:r w:rsidR="00923B0C">
        <w:rPr>
          <w:rFonts w:ascii="Times" w:hAnsi="Times"/>
        </w:rPr>
        <w:t xml:space="preserve">short-interval </w:t>
      </w:r>
      <w:r w:rsidR="00CE0824">
        <w:rPr>
          <w:rFonts w:ascii="Times" w:hAnsi="Times"/>
        </w:rPr>
        <w:t xml:space="preserve">fires on emerging deciduous-dominated </w:t>
      </w:r>
      <w:r w:rsidR="00923B0C">
        <w:rPr>
          <w:rFonts w:ascii="Times" w:hAnsi="Times"/>
        </w:rPr>
        <w:t>stands</w:t>
      </w:r>
      <w:r w:rsidR="00CE0824">
        <w:rPr>
          <w:rFonts w:ascii="Times" w:hAnsi="Times"/>
        </w:rPr>
        <w:t xml:space="preserve"> will be essential</w:t>
      </w:r>
      <w:r w:rsidR="00CE0824" w:rsidRPr="00D36EE1">
        <w:rPr>
          <w:rFonts w:ascii="Times" w:hAnsi="Times"/>
        </w:rPr>
        <w:t xml:space="preserve"> to understanding and predicting the impact of ongoing environmental and climatic change in high-latitude environments. </w:t>
      </w:r>
    </w:p>
    <w:p w14:paraId="332D2EFC" w14:textId="77777777" w:rsidR="006E6D16" w:rsidRPr="000E5E26" w:rsidRDefault="00CE0824" w:rsidP="00037C4B">
      <w:pPr>
        <w:spacing w:line="480" w:lineRule="auto"/>
        <w:ind w:firstLine="720"/>
        <w:rPr>
          <w:rFonts w:ascii="Times" w:hAnsi="Times" w:cs="Helvetica"/>
          <w:color w:val="000000" w:themeColor="text1"/>
        </w:rPr>
      </w:pPr>
      <w:r w:rsidRPr="000360CD">
        <w:rPr>
          <w:rFonts w:ascii="Times" w:hAnsi="Times" w:cs="Helvetica"/>
        </w:rPr>
        <w:t>This study characterizes post-fire regeneration of tree species</w:t>
      </w:r>
      <w:r w:rsidR="00923B0C" w:rsidRPr="000360CD">
        <w:rPr>
          <w:rFonts w:ascii="Times" w:hAnsi="Times" w:cs="Helvetica"/>
        </w:rPr>
        <w:t xml:space="preserve"> in upland and lowland stands</w:t>
      </w:r>
      <w:r w:rsidRPr="000360CD">
        <w:rPr>
          <w:rFonts w:ascii="Times" w:hAnsi="Times" w:cs="Helvetica"/>
        </w:rPr>
        <w:t xml:space="preserve"> across a gradient of </w:t>
      </w:r>
      <w:r w:rsidR="0092499C" w:rsidRPr="000360CD">
        <w:rPr>
          <w:rFonts w:ascii="Times" w:hAnsi="Times" w:cs="Helvetica"/>
        </w:rPr>
        <w:t>0</w:t>
      </w:r>
      <w:r w:rsidRPr="000360CD">
        <w:rPr>
          <w:rFonts w:ascii="Times" w:hAnsi="Times" w:cs="Helvetica"/>
        </w:rPr>
        <w:t xml:space="preserve">-3 fires </w:t>
      </w:r>
      <w:r w:rsidR="00923B0C" w:rsidRPr="000360CD">
        <w:rPr>
          <w:rFonts w:ascii="Times" w:hAnsi="Times" w:cs="Helvetica"/>
        </w:rPr>
        <w:t xml:space="preserve">occurring </w:t>
      </w:r>
      <w:r w:rsidR="00FC5742" w:rsidRPr="000360CD">
        <w:rPr>
          <w:rFonts w:ascii="Times" w:hAnsi="Times" w:cs="Helvetica"/>
        </w:rPr>
        <w:t>via</w:t>
      </w:r>
      <w:r w:rsidRPr="000360CD">
        <w:rPr>
          <w:rFonts w:ascii="Times" w:hAnsi="Times" w:cs="Helvetica"/>
        </w:rPr>
        <w:t xml:space="preserve"> </w:t>
      </w:r>
      <w:r w:rsidR="00FC5742" w:rsidRPr="000360CD">
        <w:rPr>
          <w:rFonts w:ascii="Times" w:hAnsi="Times" w:cs="Helvetica"/>
        </w:rPr>
        <w:t>a</w:t>
      </w:r>
      <w:r w:rsidRPr="000360CD">
        <w:rPr>
          <w:rFonts w:ascii="Times" w:hAnsi="Times" w:cs="Helvetica"/>
        </w:rPr>
        <w:t xml:space="preserve"> rapid increase in fire frequency from the 1940’s to present</w:t>
      </w:r>
      <w:r w:rsidR="00FC5742" w:rsidRPr="000360CD">
        <w:rPr>
          <w:rFonts w:ascii="Times" w:hAnsi="Times" w:cs="Helvetica"/>
        </w:rPr>
        <w:t xml:space="preserve"> in boreal Interior Alaska</w:t>
      </w:r>
      <w:r w:rsidRPr="000360CD">
        <w:rPr>
          <w:rFonts w:ascii="Times" w:hAnsi="Times" w:cs="Helvetica"/>
        </w:rPr>
        <w:t>.</w:t>
      </w:r>
      <w:r w:rsidR="006E6D16">
        <w:rPr>
          <w:rFonts w:ascii="Times" w:hAnsi="Times" w:cs="Helvetica"/>
          <w:color w:val="FF0000"/>
        </w:rPr>
        <w:t xml:space="preserve"> </w:t>
      </w:r>
      <w:commentRangeStart w:id="117"/>
      <w:r w:rsidR="006E6D16" w:rsidRPr="000E5E26">
        <w:rPr>
          <w:rFonts w:ascii="Times" w:hAnsi="Times" w:cs="Helvetica"/>
          <w:color w:val="000000" w:themeColor="text1"/>
        </w:rPr>
        <w:t>We ask the following research questions:</w:t>
      </w:r>
    </w:p>
    <w:p w14:paraId="18E53860" w14:textId="29905CE8" w:rsidR="006E6D16" w:rsidRPr="004C1E54" w:rsidRDefault="000E5E26" w:rsidP="004C1E54">
      <w:pPr>
        <w:pStyle w:val="ListParagraph"/>
        <w:numPr>
          <w:ilvl w:val="0"/>
          <w:numId w:val="6"/>
        </w:numPr>
        <w:spacing w:line="360" w:lineRule="auto"/>
        <w:rPr>
          <w:rFonts w:ascii="Times" w:hAnsi="Times" w:cs="Helvetica"/>
          <w:color w:val="000000" w:themeColor="text1"/>
        </w:rPr>
      </w:pPr>
      <w:r w:rsidRPr="004C1E54">
        <w:rPr>
          <w:rFonts w:ascii="Times" w:hAnsi="Times" w:cs="Helvetica"/>
          <w:color w:val="000000" w:themeColor="text1"/>
        </w:rPr>
        <w:t xml:space="preserve">What is the cumulative effect of continued short interval reburning on conifer and deciduous post-fire regeneration? </w:t>
      </w:r>
    </w:p>
    <w:p w14:paraId="0FE7ACDF" w14:textId="7E7286F3" w:rsidR="001A0138" w:rsidRPr="004C1E54" w:rsidRDefault="001A0138" w:rsidP="004C1E54">
      <w:pPr>
        <w:pStyle w:val="ListParagraph"/>
        <w:numPr>
          <w:ilvl w:val="0"/>
          <w:numId w:val="6"/>
        </w:numPr>
        <w:spacing w:line="360" w:lineRule="auto"/>
        <w:rPr>
          <w:rFonts w:ascii="Times" w:hAnsi="Times" w:cs="Helvetica"/>
          <w:color w:val="000000" w:themeColor="text1"/>
        </w:rPr>
      </w:pPr>
      <w:r w:rsidRPr="004C1E54">
        <w:rPr>
          <w:rFonts w:ascii="Times" w:hAnsi="Times" w:cs="Helvetica"/>
          <w:color w:val="000000" w:themeColor="text1"/>
        </w:rPr>
        <w:lastRenderedPageBreak/>
        <w:t xml:space="preserve">What is the relationship between post-fire soil </w:t>
      </w:r>
      <w:r w:rsidR="00385C5C" w:rsidRPr="004C1E54">
        <w:rPr>
          <w:rFonts w:ascii="Times" w:hAnsi="Times" w:cs="Helvetica"/>
          <w:color w:val="000000" w:themeColor="text1"/>
        </w:rPr>
        <w:t>characteristics</w:t>
      </w:r>
      <w:r w:rsidRPr="004C1E54">
        <w:rPr>
          <w:rFonts w:ascii="Times" w:hAnsi="Times" w:cs="Helvetica"/>
          <w:color w:val="000000" w:themeColor="text1"/>
        </w:rPr>
        <w:t xml:space="preserve"> </w:t>
      </w:r>
      <w:r w:rsidR="00385C5C" w:rsidRPr="004C1E54">
        <w:rPr>
          <w:rFonts w:ascii="Times" w:hAnsi="Times" w:cs="Helvetica"/>
          <w:color w:val="000000" w:themeColor="text1"/>
        </w:rPr>
        <w:t xml:space="preserve">and post-fire tree </w:t>
      </w:r>
      <w:r w:rsidR="004C1E54" w:rsidRPr="004C1E54">
        <w:rPr>
          <w:rFonts w:ascii="Times" w:hAnsi="Times" w:cs="Helvetica"/>
          <w:color w:val="000000" w:themeColor="text1"/>
        </w:rPr>
        <w:t>regeneration,</w:t>
      </w:r>
      <w:r w:rsidR="00385C5C" w:rsidRPr="004C1E54">
        <w:rPr>
          <w:rFonts w:ascii="Times" w:hAnsi="Times" w:cs="Helvetica"/>
          <w:color w:val="000000" w:themeColor="text1"/>
        </w:rPr>
        <w:t xml:space="preserve"> and does it differ according to site type?</w:t>
      </w:r>
    </w:p>
    <w:p w14:paraId="6D4AC8BB" w14:textId="54B67866" w:rsidR="006E6D16" w:rsidRPr="004C1E54" w:rsidRDefault="00B44D46" w:rsidP="004C1E54">
      <w:pPr>
        <w:pStyle w:val="ListParagraph"/>
        <w:numPr>
          <w:ilvl w:val="0"/>
          <w:numId w:val="6"/>
        </w:numPr>
        <w:spacing w:line="360" w:lineRule="auto"/>
        <w:rPr>
          <w:rFonts w:ascii="Times" w:hAnsi="Times" w:cs="Helvetica"/>
          <w:color w:val="000000" w:themeColor="text1"/>
        </w:rPr>
      </w:pPr>
      <w:r w:rsidRPr="004C1E54">
        <w:rPr>
          <w:rFonts w:ascii="Times" w:hAnsi="Times" w:cs="Helvetica"/>
          <w:color w:val="000000" w:themeColor="text1"/>
        </w:rPr>
        <w:t>Does</w:t>
      </w:r>
      <w:r w:rsidR="006E6D16" w:rsidRPr="004C1E54">
        <w:rPr>
          <w:rFonts w:ascii="Times" w:hAnsi="Times" w:cs="Helvetica"/>
          <w:color w:val="000000" w:themeColor="text1"/>
        </w:rPr>
        <w:t xml:space="preserve"> local topography </w:t>
      </w:r>
      <w:r w:rsidR="00706DFB" w:rsidRPr="004C1E54">
        <w:rPr>
          <w:rFonts w:ascii="Times" w:hAnsi="Times" w:cs="Helvetica"/>
          <w:color w:val="000000" w:themeColor="text1"/>
        </w:rPr>
        <w:t xml:space="preserve">(site type) </w:t>
      </w:r>
      <w:r w:rsidRPr="004C1E54">
        <w:rPr>
          <w:rFonts w:ascii="Times" w:hAnsi="Times" w:cs="Helvetica"/>
          <w:color w:val="000000" w:themeColor="text1"/>
        </w:rPr>
        <w:t xml:space="preserve">mediate the effect of repeat short-interval fires </w:t>
      </w:r>
      <w:r w:rsidR="00706DFB" w:rsidRPr="004C1E54">
        <w:rPr>
          <w:rFonts w:ascii="Times" w:hAnsi="Times" w:cs="Helvetica"/>
          <w:color w:val="000000" w:themeColor="text1"/>
        </w:rPr>
        <w:t xml:space="preserve">on tree regeneration </w:t>
      </w:r>
      <w:r w:rsidR="00316B3A" w:rsidRPr="004C1E54">
        <w:rPr>
          <w:rFonts w:ascii="Times" w:hAnsi="Times" w:cs="Helvetica"/>
          <w:color w:val="000000" w:themeColor="text1"/>
        </w:rPr>
        <w:t>and post-fire soil characteristics</w:t>
      </w:r>
      <w:r w:rsidR="00706DFB" w:rsidRPr="004C1E54">
        <w:rPr>
          <w:rFonts w:ascii="Times" w:hAnsi="Times" w:cs="Helvetica"/>
          <w:color w:val="000000" w:themeColor="text1"/>
        </w:rPr>
        <w:t>?</w:t>
      </w:r>
      <w:commentRangeEnd w:id="117"/>
      <w:r w:rsidR="00CE3641">
        <w:rPr>
          <w:rStyle w:val="CommentReference"/>
        </w:rPr>
        <w:commentReference w:id="117"/>
      </w:r>
    </w:p>
    <w:p w14:paraId="633EF1B5" w14:textId="33CF5011" w:rsidR="00706DFB" w:rsidRPr="000E5E26" w:rsidRDefault="00706DFB" w:rsidP="006E6D16">
      <w:pPr>
        <w:spacing w:line="480" w:lineRule="auto"/>
        <w:rPr>
          <w:rFonts w:ascii="Times" w:hAnsi="Times" w:cs="Helvetica"/>
          <w:color w:val="000000" w:themeColor="text1"/>
        </w:rPr>
      </w:pPr>
      <w:r w:rsidRPr="000E5E26">
        <w:rPr>
          <w:rFonts w:ascii="Times" w:hAnsi="Times" w:cs="Helvetica"/>
          <w:color w:val="000000" w:themeColor="text1"/>
        </w:rPr>
        <w:t>We hypothesize the following:</w:t>
      </w:r>
      <w:r w:rsidR="00CE0824" w:rsidRPr="000E5E26">
        <w:rPr>
          <w:rFonts w:ascii="Times" w:hAnsi="Times" w:cs="Helvetica"/>
          <w:color w:val="000000" w:themeColor="text1"/>
        </w:rPr>
        <w:t xml:space="preserve"> </w:t>
      </w:r>
      <w:r w:rsidR="000E5E26">
        <w:rPr>
          <w:rFonts w:ascii="Times" w:hAnsi="Times" w:cs="Helvetica"/>
          <w:color w:val="000000" w:themeColor="text1"/>
        </w:rPr>
        <w:t xml:space="preserve">continued </w:t>
      </w:r>
      <w:r w:rsidR="00CE0824" w:rsidRPr="000E5E26">
        <w:rPr>
          <w:rFonts w:ascii="Times" w:hAnsi="Times" w:cs="Helvetica"/>
          <w:color w:val="000000" w:themeColor="text1"/>
        </w:rPr>
        <w:t xml:space="preserve">repeat, short-interval fires will reduce conifer </w:t>
      </w:r>
      <w:r w:rsidR="00FC5742" w:rsidRPr="000E5E26">
        <w:rPr>
          <w:rFonts w:ascii="Times" w:hAnsi="Times" w:cs="Helvetica"/>
          <w:color w:val="000000" w:themeColor="text1"/>
        </w:rPr>
        <w:t>regeneration</w:t>
      </w:r>
      <w:r w:rsidRPr="000E5E26">
        <w:rPr>
          <w:rFonts w:ascii="Times" w:hAnsi="Times" w:cs="Helvetica"/>
          <w:color w:val="000000" w:themeColor="text1"/>
        </w:rPr>
        <w:t xml:space="preserve"> and favor an increase in deciduous tree regeneration in stands previously dominated by</w:t>
      </w:r>
      <w:r w:rsidR="002D20EA">
        <w:rPr>
          <w:rFonts w:ascii="Times" w:hAnsi="Times" w:cs="Helvetica"/>
          <w:color w:val="000000" w:themeColor="text1"/>
        </w:rPr>
        <w:t xml:space="preserve"> black spruce. </w:t>
      </w:r>
      <w:r w:rsidRPr="000E5E26">
        <w:rPr>
          <w:rFonts w:ascii="Times" w:hAnsi="Times" w:cs="Helvetica"/>
          <w:color w:val="000000" w:themeColor="text1"/>
        </w:rPr>
        <w:t xml:space="preserve">We anticipate that plots in the well-drained, sloped upland sites may be less resistant to </w:t>
      </w:r>
      <w:r w:rsidR="00CF4F45">
        <w:rPr>
          <w:rFonts w:ascii="Times" w:hAnsi="Times" w:cs="Helvetica"/>
          <w:color w:val="000000" w:themeColor="text1"/>
        </w:rPr>
        <w:t>the conifer-deciduous transition</w:t>
      </w:r>
      <w:r w:rsidRPr="000E5E26">
        <w:rPr>
          <w:rFonts w:ascii="Times" w:hAnsi="Times" w:cs="Helvetica"/>
          <w:color w:val="000000" w:themeColor="text1"/>
        </w:rPr>
        <w:t>, given the</w:t>
      </w:r>
      <w:r w:rsidR="00615753" w:rsidRPr="000E5E26">
        <w:rPr>
          <w:rFonts w:ascii="Times" w:hAnsi="Times" w:cs="Helvetica"/>
          <w:color w:val="000000" w:themeColor="text1"/>
        </w:rPr>
        <w:t xml:space="preserve"> </w:t>
      </w:r>
      <w:r w:rsidR="00CF4F45">
        <w:rPr>
          <w:rFonts w:ascii="Times" w:hAnsi="Times" w:cs="Helvetica"/>
          <w:color w:val="000000" w:themeColor="text1"/>
        </w:rPr>
        <w:t>theorized</w:t>
      </w:r>
      <w:r w:rsidRPr="000E5E26">
        <w:rPr>
          <w:rFonts w:ascii="Times" w:hAnsi="Times" w:cs="Helvetica"/>
          <w:color w:val="000000" w:themeColor="text1"/>
        </w:rPr>
        <w:t xml:space="preserve"> effect of underlying drainage conditions on s</w:t>
      </w:r>
      <w:r w:rsidR="00CF4F45">
        <w:rPr>
          <w:rFonts w:ascii="Times" w:hAnsi="Times" w:cs="Helvetica"/>
          <w:color w:val="000000" w:themeColor="text1"/>
        </w:rPr>
        <w:t>oil</w:t>
      </w:r>
      <w:r w:rsidRPr="000E5E26">
        <w:rPr>
          <w:rFonts w:ascii="Times" w:hAnsi="Times" w:cs="Helvetica"/>
          <w:color w:val="000000" w:themeColor="text1"/>
        </w:rPr>
        <w:t xml:space="preserve"> consumption during fire. Finally, we hypothesize that repeat subsequent burning (3 fires in sequence in short intervals) in newly transitioned or emerging deciduous stands will cement successional trends in favor of </w:t>
      </w:r>
      <w:r w:rsidR="00CF4F45">
        <w:rPr>
          <w:rFonts w:ascii="Times" w:hAnsi="Times" w:cs="Helvetica"/>
          <w:color w:val="000000" w:themeColor="text1"/>
        </w:rPr>
        <w:t>deciduous</w:t>
      </w:r>
      <w:r w:rsidRPr="000E5E26">
        <w:rPr>
          <w:rFonts w:ascii="Times" w:hAnsi="Times" w:cs="Helvetica"/>
          <w:color w:val="000000" w:themeColor="text1"/>
        </w:rPr>
        <w:t xml:space="preserve"> species. </w:t>
      </w:r>
    </w:p>
    <w:p w14:paraId="36DAC48D" w14:textId="5841EC33" w:rsidR="000D5A7D" w:rsidRPr="00037C4B" w:rsidRDefault="00CE0824" w:rsidP="00706DFB">
      <w:pPr>
        <w:spacing w:line="480" w:lineRule="auto"/>
        <w:ind w:firstLine="720"/>
        <w:rPr>
          <w:rFonts w:ascii="Times" w:hAnsi="Times"/>
        </w:rPr>
      </w:pPr>
      <w:commentRangeStart w:id="118"/>
      <w:r>
        <w:rPr>
          <w:rFonts w:ascii="Times" w:hAnsi="Times" w:cs="Helvetica"/>
        </w:rPr>
        <w:t xml:space="preserve">We test these hypotheses by A) </w:t>
      </w:r>
      <w:r w:rsidR="00FC5742">
        <w:rPr>
          <w:rFonts w:ascii="Times" w:hAnsi="Times" w:cs="Helvetica"/>
        </w:rPr>
        <w:t>documenting</w:t>
      </w:r>
      <w:r>
        <w:rPr>
          <w:rFonts w:ascii="Times" w:hAnsi="Times" w:cs="Helvetica"/>
        </w:rPr>
        <w:t xml:space="preserve"> patterns of post-fire regeneration across a range of fire histories within a single pre-fire forest type in upland and lowland sites and by</w:t>
      </w:r>
      <w:r w:rsidR="00923B0C">
        <w:rPr>
          <w:rFonts w:ascii="Times" w:hAnsi="Times" w:cs="Helvetica"/>
        </w:rPr>
        <w:t xml:space="preserve"> B) </w:t>
      </w:r>
      <w:r w:rsidR="00FC5742">
        <w:rPr>
          <w:rFonts w:ascii="Times" w:hAnsi="Times" w:cs="Helvetica"/>
        </w:rPr>
        <w:t>comparing</w:t>
      </w:r>
      <w:r w:rsidR="00923B0C">
        <w:rPr>
          <w:rFonts w:ascii="Times" w:hAnsi="Times" w:cs="Helvetica"/>
        </w:rPr>
        <w:t xml:space="preserve"> the effect of fires on post-fire conifer and deciduous regeneration within each site. Finally, we investigate the</w:t>
      </w:r>
      <w:r w:rsidR="00CF4F45">
        <w:rPr>
          <w:rFonts w:ascii="Times" w:hAnsi="Times" w:cs="Helvetica"/>
        </w:rPr>
        <w:t xml:space="preserve"> specific</w:t>
      </w:r>
      <w:r w:rsidR="00923B0C">
        <w:rPr>
          <w:rFonts w:ascii="Times" w:hAnsi="Times"/>
        </w:rPr>
        <w:t xml:space="preserve"> roles of </w:t>
      </w:r>
      <w:r>
        <w:rPr>
          <w:rFonts w:ascii="Times" w:hAnsi="Times"/>
        </w:rPr>
        <w:t xml:space="preserve">topographic and </w:t>
      </w:r>
      <w:r w:rsidR="00706DFB">
        <w:rPr>
          <w:rFonts w:ascii="Times" w:hAnsi="Times"/>
        </w:rPr>
        <w:t>soil</w:t>
      </w:r>
      <w:r>
        <w:rPr>
          <w:rFonts w:ascii="Times" w:hAnsi="Times"/>
        </w:rPr>
        <w:t xml:space="preserve"> characteristics </w:t>
      </w:r>
      <w:r w:rsidR="00923B0C">
        <w:rPr>
          <w:rFonts w:ascii="Times" w:hAnsi="Times"/>
        </w:rPr>
        <w:t xml:space="preserve">in cementing trends in post-fire conifer and deciduous </w:t>
      </w:r>
      <w:r>
        <w:rPr>
          <w:rFonts w:ascii="Times" w:hAnsi="Times"/>
        </w:rPr>
        <w:t xml:space="preserve">tree regeneration. </w:t>
      </w:r>
      <w:commentRangeEnd w:id="118"/>
      <w:r w:rsidR="00CE3641">
        <w:rPr>
          <w:rStyle w:val="CommentReference"/>
          <w:rFonts w:asciiTheme="minorHAnsi" w:eastAsiaTheme="minorHAnsi" w:hAnsiTheme="minorHAnsi" w:cstheme="minorBidi"/>
        </w:rPr>
        <w:commentReference w:id="118"/>
      </w:r>
      <w:r w:rsidR="000D5A7D">
        <w:rPr>
          <w:rFonts w:ascii="Times" w:hAnsi="Times" w:cs="Helvetica"/>
          <w:b/>
          <w:bCs/>
        </w:rPr>
        <w:br w:type="page"/>
      </w:r>
    </w:p>
    <w:p w14:paraId="4ED57781" w14:textId="733E449A" w:rsidR="00CE0824" w:rsidRPr="00E0174E" w:rsidRDefault="001F33FB" w:rsidP="006939FC">
      <w:pPr>
        <w:pStyle w:val="Heading1"/>
        <w:rPr>
          <w:sz w:val="20"/>
        </w:rPr>
      </w:pPr>
      <w:r>
        <w:lastRenderedPageBreak/>
        <w:t xml:space="preserve">II. </w:t>
      </w:r>
      <w:r w:rsidR="00D36EE1" w:rsidRPr="00D36EE1">
        <w:t>Methods</w:t>
      </w:r>
    </w:p>
    <w:p w14:paraId="4DFC817C" w14:textId="577DDE35" w:rsidR="004B2B98" w:rsidRDefault="00101C4E" w:rsidP="0081459C">
      <w:pPr>
        <w:rPr>
          <w:rFonts w:ascii="Times" w:hAnsi="Times" w:cs="Times"/>
          <w:b/>
          <w:bCs/>
          <w:sz w:val="20"/>
          <w:szCs w:val="20"/>
        </w:rPr>
      </w:pPr>
      <w:r>
        <w:rPr>
          <w:rFonts w:ascii="Times" w:hAnsi="Times" w:cs="Times"/>
          <w:b/>
          <w:bCs/>
          <w:noProof/>
          <w:sz w:val="20"/>
          <w:szCs w:val="20"/>
        </w:rPr>
        <w:drawing>
          <wp:inline distT="0" distB="0" distL="0" distR="0" wp14:anchorId="2AFBCD78" wp14:editId="5C1F4324">
            <wp:extent cx="5943600" cy="31762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df"/>
                    <pic:cNvPicPr/>
                  </pic:nvPicPr>
                  <pic:blipFill rotWithShape="1">
                    <a:blip r:embed="rId11">
                      <a:extLst>
                        <a:ext uri="{28A0092B-C50C-407E-A947-70E740481C1C}">
                          <a14:useLocalDpi xmlns:a14="http://schemas.microsoft.com/office/drawing/2010/main" val="0"/>
                        </a:ext>
                      </a:extLst>
                    </a:blip>
                    <a:srcRect t="4995"/>
                    <a:stretch/>
                  </pic:blipFill>
                  <pic:spPr bwMode="auto">
                    <a:xfrm>
                      <a:off x="0" y="0"/>
                      <a:ext cx="5943600" cy="3176298"/>
                    </a:xfrm>
                    <a:prstGeom prst="rect">
                      <a:avLst/>
                    </a:prstGeom>
                    <a:ln>
                      <a:noFill/>
                    </a:ln>
                    <a:extLst>
                      <a:ext uri="{53640926-AAD7-44D8-BBD7-CCE9431645EC}">
                        <a14:shadowObscured xmlns:a14="http://schemas.microsoft.com/office/drawing/2010/main"/>
                      </a:ext>
                    </a:extLst>
                  </pic:spPr>
                </pic:pic>
              </a:graphicData>
            </a:graphic>
          </wp:inline>
        </w:drawing>
      </w:r>
    </w:p>
    <w:p w14:paraId="12C27764" w14:textId="5BAAB3C5" w:rsidR="00ED581A" w:rsidRPr="00ED581A" w:rsidRDefault="00ED581A" w:rsidP="00ED581A">
      <w:pPr>
        <w:autoSpaceDE w:val="0"/>
        <w:autoSpaceDN w:val="0"/>
        <w:adjustRightInd w:val="0"/>
        <w:spacing w:line="360" w:lineRule="auto"/>
        <w:rPr>
          <w:rFonts w:ascii="Times" w:hAnsi="Times"/>
          <w:b/>
        </w:rPr>
      </w:pPr>
      <w:commentRangeStart w:id="119"/>
      <w:r>
        <w:rPr>
          <w:rFonts w:ascii="Times" w:hAnsi="Times" w:cs="Times"/>
          <w:b/>
          <w:bCs/>
          <w:sz w:val="20"/>
          <w:szCs w:val="20"/>
        </w:rPr>
        <w:t xml:space="preserve">Figure 1. Map of Study Sites. </w:t>
      </w:r>
      <w:r w:rsidR="00997265">
        <w:rPr>
          <w:rFonts w:ascii="Times" w:hAnsi="Times" w:cs="Times"/>
          <w:b/>
          <w:bCs/>
          <w:sz w:val="20"/>
          <w:szCs w:val="20"/>
        </w:rPr>
        <w:t xml:space="preserve">Fire perimeters marked with year of fire. </w:t>
      </w:r>
      <w:commentRangeEnd w:id="119"/>
      <w:r w:rsidR="00CE3641">
        <w:rPr>
          <w:rStyle w:val="CommentReference"/>
          <w:rFonts w:asciiTheme="minorHAnsi" w:eastAsiaTheme="minorHAnsi" w:hAnsiTheme="minorHAnsi" w:cstheme="minorBidi"/>
        </w:rPr>
        <w:commentReference w:id="119"/>
      </w:r>
    </w:p>
    <w:p w14:paraId="2FAA9175" w14:textId="48243FC0" w:rsidR="004200F6" w:rsidRDefault="004200F6" w:rsidP="006939FC">
      <w:pPr>
        <w:pStyle w:val="Heading2"/>
      </w:pPr>
      <w:r>
        <w:t>Site Selection</w:t>
      </w:r>
    </w:p>
    <w:p w14:paraId="257368E4" w14:textId="1C320235" w:rsidR="00403443" w:rsidRDefault="001F33FB" w:rsidP="00CF4F45">
      <w:pPr>
        <w:autoSpaceDE w:val="0"/>
        <w:autoSpaceDN w:val="0"/>
        <w:adjustRightInd w:val="0"/>
        <w:spacing w:line="480" w:lineRule="auto"/>
        <w:ind w:firstLine="720"/>
        <w:rPr>
          <w:rFonts w:ascii="Times" w:hAnsi="Times" w:cs="Times"/>
        </w:rPr>
      </w:pPr>
      <w:r>
        <w:rPr>
          <w:rFonts w:ascii="Times" w:hAnsi="Times" w:cs="Times"/>
        </w:rPr>
        <w:t>We established</w:t>
      </w:r>
      <w:r w:rsidR="00706DFB">
        <w:rPr>
          <w:rFonts w:ascii="Times" w:hAnsi="Times" w:cs="Times"/>
        </w:rPr>
        <w:t xml:space="preserve"> </w:t>
      </w:r>
      <w:del w:id="120" w:author="Brian Buma" w:date="2020-03-24T18:26:00Z">
        <w:r w:rsidR="00706DFB" w:rsidRPr="000E5E26" w:rsidDel="00CE3641">
          <w:rPr>
            <w:rFonts w:ascii="Times" w:hAnsi="Times" w:cs="Times"/>
            <w:color w:val="000000" w:themeColor="text1"/>
          </w:rPr>
          <w:delText>a total of</w:delText>
        </w:r>
        <w:r w:rsidRPr="000E5E26" w:rsidDel="00CE3641">
          <w:rPr>
            <w:rFonts w:ascii="Times" w:hAnsi="Times" w:cs="Times"/>
            <w:color w:val="000000" w:themeColor="text1"/>
          </w:rPr>
          <w:delText xml:space="preserve"> </w:delText>
        </w:r>
      </w:del>
      <w:r>
        <w:rPr>
          <w:rFonts w:ascii="Times" w:hAnsi="Times" w:cs="Times"/>
        </w:rPr>
        <w:t>50</w:t>
      </w:r>
      <w:r w:rsidR="00D36EE1">
        <w:rPr>
          <w:rFonts w:ascii="Times" w:hAnsi="Times" w:cs="Times"/>
        </w:rPr>
        <w:t xml:space="preserve"> </w:t>
      </w:r>
      <w:del w:id="121" w:author="Brian Buma" w:date="2020-03-24T18:26:00Z">
        <w:r w:rsidDel="00CE3641">
          <w:rPr>
            <w:rFonts w:ascii="Times" w:hAnsi="Times" w:cs="Times"/>
          </w:rPr>
          <w:delText>individual</w:delText>
        </w:r>
        <w:r w:rsidR="00D36EE1" w:rsidDel="00CE3641">
          <w:rPr>
            <w:rFonts w:ascii="Times" w:hAnsi="Times" w:cs="Times"/>
          </w:rPr>
          <w:delText xml:space="preserve"> </w:delText>
        </w:r>
      </w:del>
      <w:r>
        <w:rPr>
          <w:rFonts w:ascii="Times" w:hAnsi="Times" w:cs="Times"/>
        </w:rPr>
        <w:t>20x20m</w:t>
      </w:r>
      <w:r w:rsidR="00D36EE1">
        <w:rPr>
          <w:rFonts w:ascii="Times" w:hAnsi="Times" w:cs="Times"/>
        </w:rPr>
        <w:t xml:space="preserve"> plots</w:t>
      </w:r>
      <w:r w:rsidR="00371975">
        <w:rPr>
          <w:rFonts w:ascii="Times" w:hAnsi="Times" w:cs="Times"/>
        </w:rPr>
        <w:t xml:space="preserve"> in the summers of 2018 and 2019</w:t>
      </w:r>
      <w:r w:rsidR="00D36EE1">
        <w:rPr>
          <w:rFonts w:ascii="Times" w:hAnsi="Times" w:cs="Times"/>
        </w:rPr>
        <w:t xml:space="preserve"> </w:t>
      </w:r>
      <w:r w:rsidR="004B2B98">
        <w:rPr>
          <w:rFonts w:ascii="Times" w:hAnsi="Times" w:cs="Times"/>
        </w:rPr>
        <w:t>between</w:t>
      </w:r>
      <w:r w:rsidR="00251C23">
        <w:rPr>
          <w:rFonts w:ascii="Times" w:hAnsi="Times" w:cs="Times"/>
        </w:rPr>
        <w:t xml:space="preserve"> </w:t>
      </w:r>
      <w:r w:rsidR="000613AA">
        <w:rPr>
          <w:rFonts w:ascii="Times" w:hAnsi="Times" w:cs="Times"/>
        </w:rPr>
        <w:t>an upland and lowland location</w:t>
      </w:r>
      <w:r w:rsidR="00251C23">
        <w:rPr>
          <w:rFonts w:ascii="Times" w:hAnsi="Times" w:cs="Times"/>
        </w:rPr>
        <w:t xml:space="preserve"> </w:t>
      </w:r>
      <w:r w:rsidR="00D36EE1">
        <w:rPr>
          <w:rFonts w:ascii="Times" w:hAnsi="Times" w:cs="Times"/>
        </w:rPr>
        <w:t xml:space="preserve">in Interior Alaska in </w:t>
      </w:r>
      <w:del w:id="122" w:author="Brian Buma" w:date="2020-03-24T18:26:00Z">
        <w:r w:rsidR="00D36EE1" w:rsidDel="00CE3641">
          <w:rPr>
            <w:rFonts w:ascii="Times" w:hAnsi="Times" w:cs="Times"/>
          </w:rPr>
          <w:delText xml:space="preserve">natural mosaics </w:delText>
        </w:r>
        <w:r w:rsidR="002C2538" w:rsidDel="00CE3641">
          <w:rPr>
            <w:rFonts w:ascii="Times" w:hAnsi="Times" w:cs="Times"/>
          </w:rPr>
          <w:delText>of</w:delText>
        </w:r>
        <w:r w:rsidR="002D20EA" w:rsidDel="00CE3641">
          <w:rPr>
            <w:rFonts w:ascii="Times" w:hAnsi="Times" w:cs="Times"/>
          </w:rPr>
          <w:delText xml:space="preserve"> black spruce </w:delText>
        </w:r>
      </w:del>
      <w:r w:rsidR="002C2538">
        <w:rPr>
          <w:rFonts w:ascii="Times" w:hAnsi="Times" w:cs="Times"/>
        </w:rPr>
        <w:t xml:space="preserve">pre-fire </w:t>
      </w:r>
      <w:ins w:id="123" w:author="Brian Buma" w:date="2020-03-24T18:26:00Z">
        <w:r w:rsidR="00CE3641">
          <w:rPr>
            <w:rFonts w:ascii="Times" w:hAnsi="Times" w:cs="Times"/>
          </w:rPr>
          <w:t xml:space="preserve">black spruce </w:t>
        </w:r>
      </w:ins>
      <w:r w:rsidR="002C2538">
        <w:rPr>
          <w:rFonts w:ascii="Times" w:hAnsi="Times" w:cs="Times"/>
        </w:rPr>
        <w:t>forest types</w:t>
      </w:r>
      <w:r w:rsidR="00D36EE1">
        <w:rPr>
          <w:rFonts w:ascii="Times" w:hAnsi="Times" w:cs="Times"/>
        </w:rPr>
        <w:t xml:space="preserve"> </w:t>
      </w:r>
      <w:r w:rsidR="0081459C">
        <w:rPr>
          <w:rFonts w:ascii="Times" w:hAnsi="Times" w:cs="Times"/>
        </w:rPr>
        <w:t>(Fig</w:t>
      </w:r>
      <w:r w:rsidR="00BC2D63">
        <w:rPr>
          <w:rFonts w:ascii="Times" w:hAnsi="Times" w:cs="Times"/>
        </w:rPr>
        <w:t>.</w:t>
      </w:r>
      <w:r w:rsidR="0081459C">
        <w:rPr>
          <w:rFonts w:ascii="Times" w:hAnsi="Times" w:cs="Times"/>
        </w:rPr>
        <w:t xml:space="preserve"> 1)</w:t>
      </w:r>
      <w:r w:rsidR="00D36EE1">
        <w:rPr>
          <w:rFonts w:ascii="Times" w:hAnsi="Times" w:cs="Times"/>
        </w:rPr>
        <w:t xml:space="preserve">. </w:t>
      </w:r>
      <w:r w:rsidR="00E609D5">
        <w:rPr>
          <w:rFonts w:ascii="Times" w:hAnsi="Times" w:cs="Times"/>
        </w:rPr>
        <w:t xml:space="preserve">Using </w:t>
      </w:r>
      <w:ins w:id="124" w:author="Brian Buma" w:date="2020-03-24T18:27:00Z">
        <w:r w:rsidR="00CE3641">
          <w:rPr>
            <w:rFonts w:ascii="Times" w:hAnsi="Times" w:cs="Times"/>
          </w:rPr>
          <w:t xml:space="preserve">historical aerial photographs, </w:t>
        </w:r>
      </w:ins>
      <w:r w:rsidR="00E609D5">
        <w:rPr>
          <w:rFonts w:ascii="Times" w:hAnsi="Times" w:cs="Times"/>
        </w:rPr>
        <w:t xml:space="preserve">burn history </w:t>
      </w:r>
      <w:del w:id="125" w:author="Brian Buma" w:date="2020-03-24T18:27:00Z">
        <w:r w:rsidR="00E609D5" w:rsidDel="00CE3641">
          <w:rPr>
            <w:rFonts w:ascii="Times" w:hAnsi="Times" w:cs="Times"/>
          </w:rPr>
          <w:delText xml:space="preserve">identified with historic aerial photographs from the </w:delText>
        </w:r>
      </w:del>
      <w:ins w:id="126" w:author="Brian Buma" w:date="2020-03-24T18:27:00Z">
        <w:r w:rsidR="00CE3641">
          <w:rPr>
            <w:rFonts w:ascii="Times" w:hAnsi="Times" w:cs="Times"/>
          </w:rPr>
          <w:t>(</w:t>
        </w:r>
      </w:ins>
      <w:r w:rsidR="00E609D5">
        <w:rPr>
          <w:rFonts w:ascii="Times" w:hAnsi="Times" w:cs="Times"/>
        </w:rPr>
        <w:t>Alaska Large Fire Database</w:t>
      </w:r>
      <w:ins w:id="127" w:author="Brian Buma" w:date="2020-03-24T18:27:00Z">
        <w:r w:rsidR="00CE3641">
          <w:rPr>
            <w:rFonts w:ascii="Times" w:hAnsi="Times" w:cs="Times"/>
          </w:rPr>
          <w:t>,</w:t>
        </w:r>
      </w:ins>
      <w:r w:rsidR="00E609D5">
        <w:rPr>
          <w:rFonts w:ascii="Times" w:hAnsi="Times" w:cs="Times"/>
        </w:rPr>
        <w:t xml:space="preserve"> </w:t>
      </w:r>
      <w:del w:id="128" w:author="Brian Buma" w:date="2020-03-24T18:27:00Z">
        <w:r w:rsidR="00E609D5" w:rsidDel="00CE3641">
          <w:rPr>
            <w:rFonts w:ascii="Times" w:hAnsi="Times" w:cs="Times"/>
          </w:rPr>
          <w:delText>(</w:delText>
        </w:r>
      </w:del>
      <w:r w:rsidR="00F62AC6">
        <w:rPr>
          <w:rFonts w:ascii="Times" w:hAnsi="Times" w:cs="Times"/>
        </w:rPr>
        <w:t>FRAMES, 2018</w:t>
      </w:r>
      <w:r w:rsidR="00E609D5">
        <w:rPr>
          <w:rFonts w:ascii="Times" w:hAnsi="Times" w:cs="Times"/>
        </w:rPr>
        <w:t>)</w:t>
      </w:r>
      <w:ins w:id="129" w:author="Brian Buma" w:date="2020-03-24T18:27:00Z">
        <w:r w:rsidR="00CE3641">
          <w:rPr>
            <w:rFonts w:ascii="Times" w:hAnsi="Times" w:cs="Times"/>
          </w:rPr>
          <w:t>,</w:t>
        </w:r>
      </w:ins>
      <w:del w:id="130" w:author="Brian Buma" w:date="2020-03-24T18:27:00Z">
        <w:r w:rsidR="00E609D5" w:rsidDel="00CE3641">
          <w:rPr>
            <w:rFonts w:ascii="Times" w:hAnsi="Times" w:cs="Times"/>
          </w:rPr>
          <w:delText xml:space="preserve"> </w:delText>
        </w:r>
      </w:del>
      <w:r w:rsidR="00E609D5">
        <w:rPr>
          <w:rFonts w:ascii="Times" w:hAnsi="Times" w:cs="Times"/>
        </w:rPr>
        <w:t xml:space="preserve">and modern remotely sensed fire perimeters </w:t>
      </w:r>
      <w:del w:id="131" w:author="Brian Buma" w:date="2020-03-24T18:27:00Z">
        <w:r w:rsidR="00E609D5" w:rsidDel="00CE3641">
          <w:rPr>
            <w:rFonts w:ascii="Times" w:hAnsi="Times" w:cs="Times"/>
          </w:rPr>
          <w:delText xml:space="preserve">from </w:delText>
        </w:r>
        <w:r w:rsidR="00EE3B28" w:rsidDel="00CE3641">
          <w:rPr>
            <w:rFonts w:ascii="Times" w:hAnsi="Times" w:cs="Times"/>
          </w:rPr>
          <w:delText xml:space="preserve">the </w:delText>
        </w:r>
      </w:del>
      <w:ins w:id="132" w:author="Brian Buma" w:date="2020-03-24T18:27:00Z">
        <w:r w:rsidR="00CE3641">
          <w:rPr>
            <w:rFonts w:ascii="Times" w:hAnsi="Times" w:cs="Times"/>
          </w:rPr>
          <w:t>(</w:t>
        </w:r>
      </w:ins>
      <w:r w:rsidR="00EE3B28">
        <w:rPr>
          <w:rFonts w:ascii="Times" w:hAnsi="Times" w:cs="Times"/>
        </w:rPr>
        <w:t>Monitoring Trends in Burn Severity database</w:t>
      </w:r>
      <w:ins w:id="133" w:author="Brian Buma" w:date="2020-03-24T18:27:00Z">
        <w:r w:rsidR="00CE3641">
          <w:rPr>
            <w:rFonts w:ascii="Times" w:hAnsi="Times" w:cs="Times"/>
          </w:rPr>
          <w:t xml:space="preserve">, </w:t>
        </w:r>
      </w:ins>
      <w:del w:id="134" w:author="Brian Buma" w:date="2020-03-24T18:27:00Z">
        <w:r w:rsidR="00972B8E" w:rsidDel="00CE3641">
          <w:rPr>
            <w:rFonts w:ascii="Times" w:hAnsi="Times" w:cs="Times"/>
          </w:rPr>
          <w:delText xml:space="preserve"> </w:delText>
        </w:r>
        <w:r w:rsidR="00E609D5" w:rsidDel="00CE3641">
          <w:rPr>
            <w:rFonts w:ascii="Times" w:hAnsi="Times" w:cs="Times"/>
          </w:rPr>
          <w:delText>(</w:delText>
        </w:r>
      </w:del>
      <w:r w:rsidR="00F62AC6">
        <w:rPr>
          <w:rFonts w:ascii="Times" w:hAnsi="Times" w:cs="Times"/>
        </w:rPr>
        <w:t>MTBS</w:t>
      </w:r>
      <w:r w:rsidR="00E609D5">
        <w:rPr>
          <w:rFonts w:ascii="Times" w:hAnsi="Times" w:cs="Times"/>
        </w:rPr>
        <w:t xml:space="preserve">), we </w:t>
      </w:r>
      <w:r w:rsidR="00FC5742">
        <w:rPr>
          <w:rFonts w:ascii="Times" w:hAnsi="Times" w:cs="Times"/>
        </w:rPr>
        <w:t xml:space="preserve">identified </w:t>
      </w:r>
      <w:r w:rsidR="006E6D16">
        <w:rPr>
          <w:rFonts w:ascii="Times" w:hAnsi="Times" w:cs="Times"/>
        </w:rPr>
        <w:t>pre-fire</w:t>
      </w:r>
      <w:r w:rsidR="00E609D5">
        <w:rPr>
          <w:rFonts w:ascii="Times" w:hAnsi="Times" w:cs="Times"/>
        </w:rPr>
        <w:t xml:space="preserve"> mature</w:t>
      </w:r>
      <w:r w:rsidR="002D20EA">
        <w:rPr>
          <w:rFonts w:ascii="Times" w:hAnsi="Times" w:cs="Times"/>
        </w:rPr>
        <w:t xml:space="preserve"> black spruce </w:t>
      </w:r>
      <w:r w:rsidR="00E609D5">
        <w:rPr>
          <w:rFonts w:ascii="Times" w:hAnsi="Times" w:cs="Times"/>
        </w:rPr>
        <w:t>stands</w:t>
      </w:r>
      <w:r w:rsidR="00D36EE1">
        <w:rPr>
          <w:rFonts w:ascii="Times" w:hAnsi="Times" w:cs="Times"/>
        </w:rPr>
        <w:t xml:space="preserve"> </w:t>
      </w:r>
      <w:r w:rsidR="00E609D5">
        <w:rPr>
          <w:rFonts w:ascii="Times" w:hAnsi="Times" w:cs="Times"/>
        </w:rPr>
        <w:t xml:space="preserve">that </w:t>
      </w:r>
      <w:del w:id="135" w:author="Brian Buma" w:date="2020-03-24T18:29:00Z">
        <w:r w:rsidR="00E609D5" w:rsidDel="00CE3641">
          <w:rPr>
            <w:rFonts w:ascii="Times" w:hAnsi="Times" w:cs="Times"/>
          </w:rPr>
          <w:delText xml:space="preserve">have </w:delText>
        </w:r>
      </w:del>
      <w:commentRangeStart w:id="136"/>
      <w:r w:rsidR="00D36EE1">
        <w:rPr>
          <w:rFonts w:ascii="Times" w:hAnsi="Times" w:cs="Times"/>
        </w:rPr>
        <w:t>experienced</w:t>
      </w:r>
      <w:commentRangeEnd w:id="136"/>
      <w:r w:rsidR="00CE3641">
        <w:rPr>
          <w:rStyle w:val="CommentReference"/>
          <w:rFonts w:asciiTheme="minorHAnsi" w:eastAsiaTheme="minorHAnsi" w:hAnsiTheme="minorHAnsi" w:cstheme="minorBidi"/>
        </w:rPr>
        <w:commentReference w:id="136"/>
      </w:r>
      <w:r w:rsidR="00D36EE1">
        <w:rPr>
          <w:rFonts w:ascii="Times" w:hAnsi="Times" w:cs="Times"/>
        </w:rPr>
        <w:t xml:space="preserve"> </w:t>
      </w:r>
      <w:del w:id="137" w:author="Brian Buma" w:date="2020-03-24T18:29:00Z">
        <w:r w:rsidR="00D36EE1" w:rsidDel="00CE3641">
          <w:rPr>
            <w:rFonts w:ascii="Times" w:hAnsi="Times" w:cs="Times"/>
          </w:rPr>
          <w:delText xml:space="preserve">between </w:delText>
        </w:r>
      </w:del>
      <w:r w:rsidR="00D36EE1">
        <w:rPr>
          <w:rFonts w:ascii="Times" w:hAnsi="Times" w:cs="Times"/>
        </w:rPr>
        <w:t xml:space="preserve">one to three </w:t>
      </w:r>
      <w:ins w:id="138" w:author="Brian Buma" w:date="2020-03-24T18:31:00Z">
        <w:r w:rsidR="00CE3641">
          <w:rPr>
            <w:rFonts w:ascii="Times" w:hAnsi="Times" w:cs="Times"/>
          </w:rPr>
          <w:t xml:space="preserve">severe (meaning complete aboveground mortality) </w:t>
        </w:r>
      </w:ins>
      <w:r w:rsidR="00D36EE1">
        <w:rPr>
          <w:rFonts w:ascii="Times" w:hAnsi="Times" w:cs="Times"/>
        </w:rPr>
        <w:t>fires in the last 60 years</w:t>
      </w:r>
      <w:ins w:id="139" w:author="Brian Buma" w:date="2020-03-24T18:29:00Z">
        <w:r w:rsidR="00CE3641">
          <w:rPr>
            <w:rFonts w:ascii="Times" w:hAnsi="Times" w:cs="Times"/>
          </w:rPr>
          <w:t xml:space="preserve">; all sites had </w:t>
        </w:r>
      </w:ins>
      <w:del w:id="140" w:author="Brian Buma" w:date="2020-03-24T18:29:00Z">
        <w:r w:rsidR="00DF1EE5" w:rsidDel="00CE3641">
          <w:rPr>
            <w:rFonts w:ascii="Times" w:hAnsi="Times" w:cs="Times"/>
          </w:rPr>
          <w:delText xml:space="preserve">, with </w:delText>
        </w:r>
      </w:del>
      <w:r w:rsidR="00DF1EE5">
        <w:rPr>
          <w:rFonts w:ascii="Times" w:hAnsi="Times" w:cs="Times"/>
        </w:rPr>
        <w:t xml:space="preserve">the final burn in </w:t>
      </w:r>
      <w:r w:rsidR="00CF75A3">
        <w:rPr>
          <w:rFonts w:ascii="Times" w:hAnsi="Times" w:cs="Times"/>
        </w:rPr>
        <w:t xml:space="preserve">2004, </w:t>
      </w:r>
      <w:r w:rsidR="00371975" w:rsidRPr="00CF75A3">
        <w:rPr>
          <w:rFonts w:ascii="Times" w:hAnsi="Times" w:cs="Times"/>
          <w:color w:val="000000" w:themeColor="text1"/>
        </w:rPr>
        <w:t>2005</w:t>
      </w:r>
      <w:r w:rsidR="005B0F83">
        <w:rPr>
          <w:rFonts w:ascii="Times" w:hAnsi="Times" w:cs="Times"/>
          <w:color w:val="000000" w:themeColor="text1"/>
        </w:rPr>
        <w:t xml:space="preserve"> or</w:t>
      </w:r>
      <w:r w:rsidR="00CF75A3">
        <w:rPr>
          <w:rFonts w:ascii="Times" w:hAnsi="Times" w:cs="Times"/>
          <w:color w:val="000000" w:themeColor="text1"/>
        </w:rPr>
        <w:t xml:space="preserve"> </w:t>
      </w:r>
      <w:commentRangeStart w:id="141"/>
      <w:r w:rsidR="00371975" w:rsidRPr="00CF75A3">
        <w:rPr>
          <w:rFonts w:ascii="Times" w:hAnsi="Times" w:cs="Times"/>
          <w:color w:val="000000" w:themeColor="text1"/>
        </w:rPr>
        <w:t>2006</w:t>
      </w:r>
      <w:r w:rsidR="009E7AC7">
        <w:rPr>
          <w:rFonts w:ascii="Times" w:hAnsi="Times" w:cs="Times"/>
          <w:color w:val="000000" w:themeColor="text1"/>
        </w:rPr>
        <w:t xml:space="preserve"> </w:t>
      </w:r>
      <w:commentRangeEnd w:id="141"/>
      <w:r w:rsidR="00CE3641">
        <w:rPr>
          <w:rStyle w:val="CommentReference"/>
          <w:rFonts w:asciiTheme="minorHAnsi" w:eastAsiaTheme="minorHAnsi" w:hAnsiTheme="minorHAnsi" w:cstheme="minorBidi"/>
        </w:rPr>
        <w:commentReference w:id="141"/>
      </w:r>
      <w:r w:rsidR="009E7AC7">
        <w:rPr>
          <w:rFonts w:ascii="Times" w:hAnsi="Times" w:cs="Times"/>
          <w:color w:val="000000" w:themeColor="text1"/>
        </w:rPr>
        <w:t>(Table S</w:t>
      </w:r>
      <w:r w:rsidR="005158E4">
        <w:rPr>
          <w:rFonts w:ascii="Times" w:hAnsi="Times" w:cs="Times"/>
          <w:color w:val="000000" w:themeColor="text1"/>
        </w:rPr>
        <w:t>1</w:t>
      </w:r>
      <w:r w:rsidR="009E7AC7">
        <w:rPr>
          <w:rFonts w:ascii="Times" w:hAnsi="Times" w:cs="Times"/>
          <w:color w:val="000000" w:themeColor="text1"/>
        </w:rPr>
        <w:t>)</w:t>
      </w:r>
      <w:r w:rsidR="00D36EE1">
        <w:rPr>
          <w:rFonts w:ascii="Times" w:hAnsi="Times" w:cs="Times"/>
        </w:rPr>
        <w:t xml:space="preserve">. </w:t>
      </w:r>
      <w:del w:id="142" w:author="Brian Buma" w:date="2020-03-24T18:30:00Z">
        <w:r w:rsidR="00EE3B28" w:rsidDel="00CE3641">
          <w:rPr>
            <w:rFonts w:ascii="Times" w:hAnsi="Times" w:cs="Helvetica"/>
          </w:rPr>
          <w:delText xml:space="preserve">We </w:delText>
        </w:r>
        <w:r w:rsidR="00CF4F45" w:rsidDel="00CE3641">
          <w:rPr>
            <w:rFonts w:ascii="Times" w:hAnsi="Times" w:cs="Helvetica"/>
          </w:rPr>
          <w:delText>established</w:delText>
        </w:r>
        <w:r w:rsidR="00EE3B28" w:rsidDel="00CE3641">
          <w:rPr>
            <w:rFonts w:ascii="Times" w:hAnsi="Times" w:cs="Helvetica"/>
          </w:rPr>
          <w:delText xml:space="preserve"> p</w:delText>
        </w:r>
      </w:del>
      <w:ins w:id="143" w:author="Brian Buma" w:date="2020-03-24T18:30:00Z">
        <w:r w:rsidR="00CE3641">
          <w:rPr>
            <w:rFonts w:ascii="Times" w:hAnsi="Times" w:cs="Helvetica"/>
          </w:rPr>
          <w:t>P</w:t>
        </w:r>
      </w:ins>
      <w:r w:rsidR="00EE3B28">
        <w:rPr>
          <w:rFonts w:ascii="Times" w:hAnsi="Times" w:cs="Helvetica"/>
        </w:rPr>
        <w:t>lots represent</w:t>
      </w:r>
      <w:ins w:id="144" w:author="Brian Buma" w:date="2020-03-24T18:30:00Z">
        <w:r w:rsidR="00CE3641">
          <w:rPr>
            <w:rFonts w:ascii="Times" w:hAnsi="Times" w:cs="Helvetica"/>
          </w:rPr>
          <w:t>ed</w:t>
        </w:r>
      </w:ins>
      <w:del w:id="145" w:author="Brian Buma" w:date="2020-03-24T18:30:00Z">
        <w:r w:rsidR="00EE3B28" w:rsidDel="00CE3641">
          <w:rPr>
            <w:rFonts w:ascii="Times" w:hAnsi="Times" w:cs="Helvetica"/>
          </w:rPr>
          <w:delText>ing</w:delText>
        </w:r>
      </w:del>
      <w:r w:rsidR="00EE3B28">
        <w:rPr>
          <w:rFonts w:ascii="Times" w:hAnsi="Times" w:cs="Helvetica"/>
        </w:rPr>
        <w:t xml:space="preserve"> four specific </w:t>
      </w:r>
      <w:del w:id="146" w:author="Brian Buma" w:date="2020-03-24T18:30:00Z">
        <w:r w:rsidR="00EE3B28" w:rsidDel="00CE3641">
          <w:rPr>
            <w:rFonts w:ascii="Times" w:hAnsi="Times" w:cs="Helvetica"/>
          </w:rPr>
          <w:delText xml:space="preserve">stages of </w:delText>
        </w:r>
      </w:del>
      <w:r w:rsidR="00EE3B28">
        <w:rPr>
          <w:rFonts w:ascii="Times" w:hAnsi="Times" w:cs="Helvetica"/>
        </w:rPr>
        <w:t>reburn histor</w:t>
      </w:r>
      <w:ins w:id="147" w:author="Brian Buma" w:date="2020-03-24T18:30:00Z">
        <w:r w:rsidR="00CE3641">
          <w:rPr>
            <w:rFonts w:ascii="Times" w:hAnsi="Times" w:cs="Helvetica"/>
          </w:rPr>
          <w:t>ies</w:t>
        </w:r>
      </w:ins>
      <w:del w:id="148" w:author="Brian Buma" w:date="2020-03-24T18:30:00Z">
        <w:r w:rsidR="00EE3B28" w:rsidDel="00CE3641">
          <w:rPr>
            <w:rFonts w:ascii="Times" w:hAnsi="Times" w:cs="Helvetica"/>
          </w:rPr>
          <w:delText>y</w:delText>
        </w:r>
      </w:del>
      <w:r w:rsidR="00EE3B28">
        <w:rPr>
          <w:rFonts w:ascii="Times" w:hAnsi="Times" w:cs="Helvetica"/>
        </w:rPr>
        <w:t>: 1) mature unburned</w:t>
      </w:r>
      <w:r w:rsidR="002D20EA">
        <w:rPr>
          <w:rFonts w:ascii="Times" w:hAnsi="Times" w:cs="Helvetica"/>
        </w:rPr>
        <w:t xml:space="preserve"> black spruce </w:t>
      </w:r>
      <w:r w:rsidR="00EE3B28">
        <w:rPr>
          <w:rFonts w:ascii="Times" w:hAnsi="Times" w:cs="Helvetica"/>
        </w:rPr>
        <w:t>forest stands (</w:t>
      </w:r>
      <w:ins w:id="149" w:author="Brian Buma" w:date="2020-03-24T18:34:00Z">
        <w:r w:rsidR="00E70A9B">
          <w:rPr>
            <w:rFonts w:ascii="Times" w:hAnsi="Times" w:cs="Helvetica"/>
          </w:rPr>
          <w:t xml:space="preserve">n = 8; </w:t>
        </w:r>
      </w:ins>
      <w:r w:rsidR="00EE3B28">
        <w:rPr>
          <w:rFonts w:ascii="Times" w:hAnsi="Times" w:cs="Helvetica"/>
        </w:rPr>
        <w:t>Fig. 2A), 2) once-burned</w:t>
      </w:r>
      <w:r w:rsidR="002D20EA">
        <w:rPr>
          <w:rFonts w:ascii="Times" w:hAnsi="Times" w:cs="Helvetica"/>
        </w:rPr>
        <w:t xml:space="preserve"> black spruce </w:t>
      </w:r>
      <w:r w:rsidR="00EE3B28">
        <w:rPr>
          <w:rFonts w:ascii="Times" w:hAnsi="Times" w:cs="Helvetica"/>
        </w:rPr>
        <w:t>forest recovering from a single short-interval fire (~</w:t>
      </w:r>
      <w:commentRangeStart w:id="150"/>
      <w:r w:rsidR="00EE3B28">
        <w:rPr>
          <w:rFonts w:ascii="Times" w:hAnsi="Times" w:cs="Helvetica"/>
        </w:rPr>
        <w:t xml:space="preserve">15 years ago, Fig. </w:t>
      </w:r>
      <w:commentRangeEnd w:id="150"/>
      <w:r w:rsidR="00E70A9B">
        <w:rPr>
          <w:rStyle w:val="CommentReference"/>
          <w:rFonts w:asciiTheme="minorHAnsi" w:eastAsiaTheme="minorHAnsi" w:hAnsiTheme="minorHAnsi" w:cstheme="minorBidi"/>
        </w:rPr>
        <w:commentReference w:id="150"/>
      </w:r>
      <w:r w:rsidR="00EE3B28">
        <w:rPr>
          <w:rFonts w:ascii="Times" w:hAnsi="Times" w:cs="Helvetica"/>
        </w:rPr>
        <w:t>2B), 3) twice-burned</w:t>
      </w:r>
      <w:r w:rsidR="002D20EA">
        <w:rPr>
          <w:rFonts w:ascii="Times" w:hAnsi="Times" w:cs="Helvetica"/>
        </w:rPr>
        <w:t xml:space="preserve"> black spruce </w:t>
      </w:r>
      <w:r w:rsidR="00EE3B28">
        <w:rPr>
          <w:rFonts w:ascii="Times" w:hAnsi="Times" w:cs="Helvetica"/>
        </w:rPr>
        <w:t>forest recovering from two short-interval fires (</w:t>
      </w:r>
      <w:commentRangeStart w:id="151"/>
      <w:r w:rsidR="00EE3B28">
        <w:rPr>
          <w:rFonts w:ascii="Times" w:hAnsi="Times" w:cs="Helvetica"/>
        </w:rPr>
        <w:t>one ~</w:t>
      </w:r>
      <w:ins w:id="152" w:author="Brian Buma" w:date="2020-03-24T18:31:00Z">
        <w:r w:rsidR="00CE3641">
          <w:rPr>
            <w:rFonts w:ascii="Times" w:hAnsi="Times" w:cs="Helvetica"/>
          </w:rPr>
          <w:t>15</w:t>
        </w:r>
      </w:ins>
      <w:del w:id="153" w:author="Brian Buma" w:date="2020-03-24T18:31:00Z">
        <w:r w:rsidR="00EE3B28" w:rsidDel="00CE3641">
          <w:rPr>
            <w:rFonts w:ascii="Times" w:hAnsi="Times" w:cs="Helvetica"/>
          </w:rPr>
          <w:delText xml:space="preserve"> 30</w:delText>
        </w:r>
      </w:del>
      <w:r w:rsidR="00EE3B28">
        <w:rPr>
          <w:rFonts w:ascii="Times" w:hAnsi="Times" w:cs="Helvetica"/>
        </w:rPr>
        <w:t xml:space="preserve"> years ago, and the second ~</w:t>
      </w:r>
      <w:ins w:id="154" w:author="Brian Buma" w:date="2020-03-24T18:31:00Z">
        <w:r w:rsidR="00CE3641">
          <w:rPr>
            <w:rFonts w:ascii="Times" w:hAnsi="Times" w:cs="Helvetica"/>
          </w:rPr>
          <w:t>30</w:t>
        </w:r>
      </w:ins>
      <w:del w:id="155" w:author="Brian Buma" w:date="2020-03-24T18:31:00Z">
        <w:r w:rsidR="00EE3B28" w:rsidDel="00CE3641">
          <w:rPr>
            <w:rFonts w:ascii="Times" w:hAnsi="Times" w:cs="Helvetica"/>
          </w:rPr>
          <w:delText>15</w:delText>
        </w:r>
      </w:del>
      <w:r w:rsidR="00EE3B28">
        <w:rPr>
          <w:rFonts w:ascii="Times" w:hAnsi="Times" w:cs="Helvetica"/>
        </w:rPr>
        <w:t xml:space="preserve"> years ago, Fig. </w:t>
      </w:r>
      <w:commentRangeEnd w:id="151"/>
      <w:r w:rsidR="00E70A9B">
        <w:rPr>
          <w:rStyle w:val="CommentReference"/>
          <w:rFonts w:asciiTheme="minorHAnsi" w:eastAsiaTheme="minorHAnsi" w:hAnsiTheme="minorHAnsi" w:cstheme="minorBidi"/>
        </w:rPr>
        <w:commentReference w:id="151"/>
      </w:r>
      <w:r w:rsidR="00EE3B28">
        <w:rPr>
          <w:rFonts w:ascii="Times" w:hAnsi="Times" w:cs="Helvetica"/>
        </w:rPr>
        <w:t xml:space="preserve">2C), and 4) </w:t>
      </w:r>
      <w:r w:rsidR="00EE3B28">
        <w:rPr>
          <w:rFonts w:ascii="Times" w:hAnsi="Times" w:cs="Helvetica"/>
        </w:rPr>
        <w:lastRenderedPageBreak/>
        <w:t>thrice-burned</w:t>
      </w:r>
      <w:r w:rsidR="002D20EA">
        <w:rPr>
          <w:rFonts w:ascii="Times" w:hAnsi="Times" w:cs="Helvetica"/>
        </w:rPr>
        <w:t xml:space="preserve"> black spruce </w:t>
      </w:r>
      <w:r w:rsidR="00EE3B28">
        <w:rPr>
          <w:rFonts w:ascii="Times" w:hAnsi="Times" w:cs="Helvetica"/>
        </w:rPr>
        <w:t>forest</w:t>
      </w:r>
      <w:ins w:id="156" w:author="Brian Buma" w:date="2020-03-24T18:34:00Z">
        <w:r w:rsidR="00E70A9B">
          <w:rPr>
            <w:rFonts w:ascii="Times" w:hAnsi="Times" w:cs="Helvetica"/>
          </w:rPr>
          <w:t xml:space="preserve"> (</w:t>
        </w:r>
      </w:ins>
      <w:del w:id="157" w:author="Brian Buma" w:date="2020-03-24T18:34:00Z">
        <w:r w:rsidR="00EE3B28" w:rsidDel="00E70A9B">
          <w:rPr>
            <w:rFonts w:ascii="Times" w:hAnsi="Times" w:cs="Helvetica"/>
          </w:rPr>
          <w:delText xml:space="preserve">, </w:delText>
        </w:r>
      </w:del>
      <w:commentRangeStart w:id="158"/>
      <w:r w:rsidR="00EE3B28">
        <w:rPr>
          <w:rFonts w:ascii="Times" w:hAnsi="Times" w:cs="Helvetica"/>
        </w:rPr>
        <w:t>burned once ~</w:t>
      </w:r>
      <w:ins w:id="159" w:author="Brian Buma" w:date="2020-03-24T18:31:00Z">
        <w:r w:rsidR="00CE3641">
          <w:rPr>
            <w:rFonts w:ascii="Times" w:hAnsi="Times" w:cs="Helvetica"/>
          </w:rPr>
          <w:t>1</w:t>
        </w:r>
      </w:ins>
      <w:del w:id="160" w:author="Brian Buma" w:date="2020-03-24T18:31:00Z">
        <w:r w:rsidR="00EE3B28" w:rsidDel="00CE3641">
          <w:rPr>
            <w:rFonts w:ascii="Times" w:hAnsi="Times" w:cs="Helvetica"/>
          </w:rPr>
          <w:delText>4</w:delText>
        </w:r>
      </w:del>
      <w:r w:rsidR="00EE3B28">
        <w:rPr>
          <w:rFonts w:ascii="Times" w:hAnsi="Times" w:cs="Helvetica"/>
        </w:rPr>
        <w:t>5 years ago, a second time ~30 years ago and finally a third ~</w:t>
      </w:r>
      <w:ins w:id="161" w:author="Brian Buma" w:date="2020-03-24T18:31:00Z">
        <w:r w:rsidR="00CE3641">
          <w:rPr>
            <w:rFonts w:ascii="Times" w:hAnsi="Times" w:cs="Helvetica"/>
          </w:rPr>
          <w:t>4</w:t>
        </w:r>
      </w:ins>
      <w:del w:id="162" w:author="Brian Buma" w:date="2020-03-24T18:31:00Z">
        <w:r w:rsidR="00EE3B28" w:rsidDel="00CE3641">
          <w:rPr>
            <w:rFonts w:ascii="Times" w:hAnsi="Times" w:cs="Helvetica"/>
          </w:rPr>
          <w:delText>1</w:delText>
        </w:r>
      </w:del>
      <w:r w:rsidR="00EE3B28">
        <w:rPr>
          <w:rFonts w:ascii="Times" w:hAnsi="Times" w:cs="Helvetica"/>
        </w:rPr>
        <w:t>5 years ago</w:t>
      </w:r>
      <w:commentRangeEnd w:id="158"/>
      <w:r w:rsidR="00E70A9B">
        <w:rPr>
          <w:rStyle w:val="CommentReference"/>
          <w:rFonts w:asciiTheme="minorHAnsi" w:eastAsiaTheme="minorHAnsi" w:hAnsiTheme="minorHAnsi" w:cstheme="minorBidi"/>
        </w:rPr>
        <w:commentReference w:id="158"/>
      </w:r>
      <w:ins w:id="163" w:author="Brian Buma" w:date="2020-03-24T18:34:00Z">
        <w:r w:rsidR="00E70A9B">
          <w:rPr>
            <w:rFonts w:ascii="Times" w:hAnsi="Times" w:cs="Helvetica"/>
          </w:rPr>
          <w:t>;</w:t>
        </w:r>
      </w:ins>
      <w:r w:rsidR="00EE3B28">
        <w:rPr>
          <w:rFonts w:ascii="Times" w:hAnsi="Times" w:cs="Helvetica"/>
        </w:rPr>
        <w:t xml:space="preserve"> </w:t>
      </w:r>
      <w:del w:id="164" w:author="Brian Buma" w:date="2020-03-24T18:34:00Z">
        <w:r w:rsidR="00EE3B28" w:rsidRPr="008E0EF9" w:rsidDel="00E70A9B">
          <w:rPr>
            <w:rFonts w:ascii="Times" w:hAnsi="Times" w:cs="Helvetica"/>
            <w:color w:val="000000" w:themeColor="text1"/>
          </w:rPr>
          <w:delText>(</w:delText>
        </w:r>
      </w:del>
      <w:r w:rsidR="00EE3B28" w:rsidRPr="008E0EF9">
        <w:rPr>
          <w:rFonts w:ascii="Times" w:hAnsi="Times" w:cs="Helvetica"/>
          <w:color w:val="000000" w:themeColor="text1"/>
        </w:rPr>
        <w:t>Fig</w:t>
      </w:r>
      <w:r w:rsidR="00BC2D63">
        <w:rPr>
          <w:rFonts w:ascii="Times" w:hAnsi="Times" w:cs="Helvetica"/>
          <w:color w:val="000000" w:themeColor="text1"/>
        </w:rPr>
        <w:t>.</w:t>
      </w:r>
      <w:r w:rsidR="00EE3B28" w:rsidRPr="00AC35E4">
        <w:rPr>
          <w:rFonts w:ascii="Times" w:hAnsi="Times" w:cs="Helvetica"/>
          <w:color w:val="FF0000"/>
        </w:rPr>
        <w:t xml:space="preserve"> </w:t>
      </w:r>
      <w:r w:rsidR="00EE3B28" w:rsidRPr="006165E6">
        <w:rPr>
          <w:rFonts w:ascii="Times" w:hAnsi="Times" w:cs="Helvetica"/>
          <w:color w:val="000000" w:themeColor="text1"/>
        </w:rPr>
        <w:t>2D</w:t>
      </w:r>
      <w:r w:rsidR="00EE3B28">
        <w:rPr>
          <w:rFonts w:ascii="Times" w:hAnsi="Times" w:cs="Helvetica"/>
        </w:rPr>
        <w:t>)</w:t>
      </w:r>
      <w:r w:rsidR="009E7AC7">
        <w:rPr>
          <w:rFonts w:ascii="Times" w:hAnsi="Times" w:cs="Helvetica"/>
          <w:color w:val="000000" w:themeColor="text1"/>
        </w:rPr>
        <w:t xml:space="preserve">. </w:t>
      </w:r>
      <w:r w:rsidR="009E7AC7">
        <w:rPr>
          <w:rFonts w:ascii="Times" w:hAnsi="Times" w:cs="Helvetica"/>
        </w:rPr>
        <w:t xml:space="preserve">For the earliest fires, pre-fire composition and complete aboveground mortality at a plot was inferred via the historical photographs </w:t>
      </w:r>
      <w:del w:id="165" w:author="Brian Buma" w:date="2020-03-24T18:32:00Z">
        <w:r w:rsidR="009E7AC7" w:rsidDel="00E70A9B">
          <w:rPr>
            <w:rFonts w:ascii="Times" w:hAnsi="Times" w:cs="Helvetica"/>
          </w:rPr>
          <w:delText xml:space="preserve">described above </w:delText>
        </w:r>
      </w:del>
      <w:r w:rsidR="009E7AC7">
        <w:rPr>
          <w:rFonts w:ascii="Times" w:hAnsi="Times" w:cs="Helvetica"/>
        </w:rPr>
        <w:t xml:space="preserve">and verified via </w:t>
      </w:r>
      <w:commentRangeStart w:id="166"/>
      <w:r w:rsidR="009E7AC7">
        <w:rPr>
          <w:rFonts w:ascii="Times" w:hAnsi="Times" w:cs="Helvetica"/>
        </w:rPr>
        <w:t xml:space="preserve">wood anatomy/tree ages </w:t>
      </w:r>
      <w:commentRangeEnd w:id="166"/>
      <w:r w:rsidR="00E70A9B">
        <w:rPr>
          <w:rStyle w:val="CommentReference"/>
          <w:rFonts w:asciiTheme="minorHAnsi" w:eastAsiaTheme="minorHAnsi" w:hAnsiTheme="minorHAnsi" w:cstheme="minorBidi"/>
        </w:rPr>
        <w:commentReference w:id="166"/>
      </w:r>
      <w:ins w:id="167" w:author="Brian Buma" w:date="2020-03-24T18:32:00Z">
        <w:r w:rsidR="00E70A9B">
          <w:rPr>
            <w:rFonts w:ascii="Times" w:hAnsi="Times" w:cs="Helvetica"/>
          </w:rPr>
          <w:t xml:space="preserve">(to ensure no survivors from </w:t>
        </w:r>
      </w:ins>
      <w:ins w:id="168" w:author="Brian Buma" w:date="2020-03-24T18:33:00Z">
        <w:r w:rsidR="00E70A9B">
          <w:rPr>
            <w:rFonts w:ascii="Times" w:hAnsi="Times" w:cs="Helvetica"/>
          </w:rPr>
          <w:t xml:space="preserve">previous fires) </w:t>
        </w:r>
      </w:ins>
      <w:r w:rsidR="009E7AC7">
        <w:rPr>
          <w:rFonts w:ascii="Times" w:hAnsi="Times" w:cs="Helvetica"/>
        </w:rPr>
        <w:t xml:space="preserve">where possible. </w:t>
      </w:r>
      <w:del w:id="169" w:author="Brian Buma" w:date="2020-03-24T18:32:00Z">
        <w:r w:rsidR="00CF4F45" w:rsidDel="00E70A9B">
          <w:rPr>
            <w:rFonts w:ascii="Times" w:hAnsi="Times" w:cs="Helvetica"/>
          </w:rPr>
          <w:delText>All plots experienced full canopy mortality during each fire, as identified by aerial photography and remotely sensed fire perimeters described above. To verify, we aged snags to ensure no survivors existed from prior events</w:delText>
        </w:r>
      </w:del>
      <w:r w:rsidR="00CF4F45">
        <w:rPr>
          <w:rFonts w:ascii="Times" w:hAnsi="Times" w:cs="Helvetica"/>
        </w:rPr>
        <w:t xml:space="preserve">. </w:t>
      </w:r>
      <w:r w:rsidR="00E609D5">
        <w:rPr>
          <w:rFonts w:ascii="Times" w:hAnsi="Times" w:cs="Helvetica"/>
        </w:rPr>
        <w:t>Fires were of comparable size and severity (Table S</w:t>
      </w:r>
      <w:r w:rsidR="005158E4">
        <w:rPr>
          <w:rFonts w:ascii="Times" w:hAnsi="Times" w:cs="Helvetica"/>
        </w:rPr>
        <w:t>1</w:t>
      </w:r>
      <w:r w:rsidR="00E609D5">
        <w:rPr>
          <w:rFonts w:ascii="Times" w:hAnsi="Times" w:cs="Helvetica"/>
        </w:rPr>
        <w:t xml:space="preserve">). </w:t>
      </w:r>
    </w:p>
    <w:p w14:paraId="5B71287E" w14:textId="22F3E8B6" w:rsidR="00E0174E" w:rsidRPr="000E5E26" w:rsidRDefault="00706DFB" w:rsidP="00920767">
      <w:pPr>
        <w:autoSpaceDE w:val="0"/>
        <w:autoSpaceDN w:val="0"/>
        <w:adjustRightInd w:val="0"/>
        <w:spacing w:line="480" w:lineRule="auto"/>
        <w:rPr>
          <w:rFonts w:ascii="Times" w:hAnsi="Times" w:cs="Times"/>
          <w:color w:val="000000" w:themeColor="text1"/>
        </w:rPr>
      </w:pPr>
      <w:r>
        <w:rPr>
          <w:rFonts w:ascii="Times" w:hAnsi="Times" w:cs="Times"/>
          <w:color w:val="FF0000"/>
        </w:rPr>
        <w:tab/>
      </w:r>
      <w:del w:id="170" w:author="Brian Buma" w:date="2020-03-24T18:34:00Z">
        <w:r w:rsidR="00EE3B28" w:rsidDel="00E70A9B">
          <w:rPr>
            <w:rFonts w:ascii="Times" w:hAnsi="Times" w:cs="Times"/>
          </w:rPr>
          <w:delText>Eight plots were established in unburned matur</w:delText>
        </w:r>
        <w:r w:rsidR="00AF1C80" w:rsidDel="00E70A9B">
          <w:rPr>
            <w:rFonts w:ascii="Times" w:hAnsi="Times" w:cs="Times"/>
          </w:rPr>
          <w:delText xml:space="preserve">e black spruce </w:delText>
        </w:r>
        <w:r w:rsidR="00EE3B28" w:rsidDel="00E70A9B">
          <w:rPr>
            <w:rFonts w:ascii="Times" w:hAnsi="Times" w:cs="Times"/>
          </w:rPr>
          <w:delText xml:space="preserve">stands as references (total n=50) </w:delText>
        </w:r>
        <w:r w:rsidRPr="000E5E26" w:rsidDel="00E70A9B">
          <w:rPr>
            <w:rFonts w:ascii="Times" w:hAnsi="Times" w:cs="Times"/>
            <w:color w:val="000000" w:themeColor="text1"/>
          </w:rPr>
          <w:delText xml:space="preserve">(Fig. </w:delText>
        </w:r>
        <w:r w:rsidR="004C1E54" w:rsidDel="00E70A9B">
          <w:rPr>
            <w:rFonts w:ascii="Times" w:hAnsi="Times" w:cs="Times"/>
            <w:color w:val="000000" w:themeColor="text1"/>
          </w:rPr>
          <w:delText>2</w:delText>
        </w:r>
        <w:r w:rsidRPr="000E5E26" w:rsidDel="00E70A9B">
          <w:rPr>
            <w:rFonts w:ascii="Times" w:hAnsi="Times" w:cs="Times"/>
            <w:color w:val="000000" w:themeColor="text1"/>
          </w:rPr>
          <w:delText xml:space="preserve">A). </w:delText>
        </w:r>
        <w:r w:rsidR="00EE3B28" w:rsidDel="00E70A9B">
          <w:rPr>
            <w:rFonts w:ascii="Times" w:hAnsi="Times" w:cs="Times"/>
            <w:color w:val="000000" w:themeColor="text1"/>
          </w:rPr>
          <w:delText>We surveyed</w:delText>
        </w:r>
        <w:r w:rsidR="00920767" w:rsidRPr="000E5E26" w:rsidDel="00E70A9B">
          <w:rPr>
            <w:rFonts w:ascii="Times" w:hAnsi="Times" w:cs="Times"/>
            <w:color w:val="000000" w:themeColor="text1"/>
          </w:rPr>
          <w:delText xml:space="preserve"> unburned</w:delText>
        </w:r>
        <w:r w:rsidR="00AF1C80" w:rsidDel="00E70A9B">
          <w:rPr>
            <w:rFonts w:ascii="Times" w:hAnsi="Times" w:cs="Times"/>
            <w:color w:val="000000" w:themeColor="text1"/>
          </w:rPr>
          <w:delText xml:space="preserve"> black spruce</w:delText>
        </w:r>
        <w:r w:rsidR="00920767" w:rsidRPr="000E5E26" w:rsidDel="00E70A9B">
          <w:rPr>
            <w:rFonts w:ascii="Times" w:hAnsi="Times" w:cs="Times"/>
            <w:color w:val="000000" w:themeColor="text1"/>
          </w:rPr>
          <w:delText xml:space="preserve"> stands </w:delText>
        </w:r>
        <w:r w:rsidR="00EE3B28" w:rsidDel="00E70A9B">
          <w:rPr>
            <w:rFonts w:ascii="Times" w:hAnsi="Times" w:cs="Times"/>
            <w:color w:val="000000" w:themeColor="text1"/>
          </w:rPr>
          <w:delText>to 1) infer assumed starting points of burned plots and to 2) determine</w:delText>
        </w:r>
        <w:r w:rsidR="00920767" w:rsidRPr="000E5E26" w:rsidDel="00E70A9B">
          <w:rPr>
            <w:rFonts w:ascii="Times" w:hAnsi="Times" w:cs="Times"/>
            <w:color w:val="000000" w:themeColor="text1"/>
          </w:rPr>
          <w:delText xml:space="preserve"> whether meaningful differences in forest structure characteristics existed between the upland and lowland site prior to </w:delText>
        </w:r>
        <w:r w:rsidR="00EE3B28" w:rsidDel="00E70A9B">
          <w:rPr>
            <w:rFonts w:ascii="Times" w:hAnsi="Times" w:cs="Times"/>
            <w:color w:val="000000" w:themeColor="text1"/>
          </w:rPr>
          <w:delText>the reburn sequence</w:delText>
        </w:r>
        <w:r w:rsidR="006939FC" w:rsidDel="00E70A9B">
          <w:rPr>
            <w:rFonts w:ascii="Times" w:hAnsi="Times" w:cs="Times"/>
            <w:color w:val="000000" w:themeColor="text1"/>
          </w:rPr>
          <w:delText>.</w:delText>
        </w:r>
      </w:del>
    </w:p>
    <w:p w14:paraId="6E406F16" w14:textId="4A989AA2" w:rsidR="00E0174E" w:rsidRPr="004A1966" w:rsidRDefault="00E0174E" w:rsidP="006939FC">
      <w:pPr>
        <w:pStyle w:val="Heading2"/>
      </w:pPr>
      <w:r w:rsidRPr="004A1966">
        <w:t xml:space="preserve">Site </w:t>
      </w:r>
      <w:r>
        <w:t>Locations and History</w:t>
      </w:r>
    </w:p>
    <w:p w14:paraId="4F563A68" w14:textId="2B34571D" w:rsidR="003735F2" w:rsidRDefault="00E0174E" w:rsidP="003735F2">
      <w:pPr>
        <w:autoSpaceDE w:val="0"/>
        <w:autoSpaceDN w:val="0"/>
        <w:adjustRightInd w:val="0"/>
        <w:spacing w:line="480" w:lineRule="auto"/>
        <w:ind w:firstLine="720"/>
        <w:rPr>
          <w:rFonts w:ascii="Times" w:hAnsi="Times" w:cs="Helvetica"/>
          <w:b/>
          <w:bCs/>
          <w:sz w:val="20"/>
          <w:szCs w:val="20"/>
        </w:rPr>
      </w:pPr>
      <w:r>
        <w:rPr>
          <w:rFonts w:ascii="Times" w:hAnsi="Times" w:cs="Times"/>
        </w:rPr>
        <w:t xml:space="preserve">Plots were randomly placed within </w:t>
      </w:r>
      <w:r w:rsidR="00CF4F45">
        <w:rPr>
          <w:rFonts w:ascii="Times" w:hAnsi="Times" w:cs="Times"/>
        </w:rPr>
        <w:t>described</w:t>
      </w:r>
      <w:r>
        <w:rPr>
          <w:rFonts w:ascii="Times" w:hAnsi="Times" w:cs="Times"/>
        </w:rPr>
        <w:t xml:space="preserve"> burn histories, with a minimum of 50 meters spacing and a minimum of </w:t>
      </w:r>
      <w:r w:rsidR="001502BF">
        <w:rPr>
          <w:rFonts w:ascii="Times" w:hAnsi="Times" w:cs="Times"/>
        </w:rPr>
        <w:t>100</w:t>
      </w:r>
      <w:r>
        <w:rPr>
          <w:rFonts w:ascii="Times" w:hAnsi="Times" w:cs="Times"/>
        </w:rPr>
        <w:t xml:space="preserve"> meters away from unburned legacies</w:t>
      </w:r>
      <w:r w:rsidR="00ED545A">
        <w:rPr>
          <w:rFonts w:ascii="Times" w:hAnsi="Times" w:cs="Times"/>
        </w:rPr>
        <w:t xml:space="preserve"> to control for</w:t>
      </w:r>
      <w:r w:rsidR="00AF1C80">
        <w:rPr>
          <w:rFonts w:ascii="Times" w:hAnsi="Times" w:cs="Times"/>
        </w:rPr>
        <w:t xml:space="preserve"> black spruce </w:t>
      </w:r>
      <w:r w:rsidR="00ED545A">
        <w:rPr>
          <w:rFonts w:ascii="Times" w:hAnsi="Times" w:cs="Times"/>
        </w:rPr>
        <w:t>dispersal distances</w:t>
      </w:r>
      <w:r>
        <w:rPr>
          <w:rFonts w:ascii="Times" w:hAnsi="Times" w:cs="Times"/>
        </w:rPr>
        <w:t xml:space="preserve">. </w:t>
      </w:r>
      <w:r w:rsidR="006E6D16">
        <w:rPr>
          <w:rFonts w:ascii="Times" w:hAnsi="Times" w:cs="Times"/>
        </w:rPr>
        <w:t>Plots were stratified evenly between an upland and lowland location. The upland site (n = 26) represents well-drained, gently sloped (slope 3-13 degrees) boreal forest topographies; the lowland (n = 24) a flatter (slope = 0.3-2.6 degrees)</w:t>
      </w:r>
      <w:ins w:id="171" w:author="Brian Buma" w:date="2020-03-24T18:36:00Z">
        <w:r w:rsidR="00E70A9B">
          <w:rPr>
            <w:rFonts w:ascii="Times" w:hAnsi="Times" w:cs="Times"/>
          </w:rPr>
          <w:t xml:space="preserve"> and</w:t>
        </w:r>
      </w:ins>
      <w:del w:id="172" w:author="Brian Buma" w:date="2020-03-24T18:36:00Z">
        <w:r w:rsidR="006E6D16" w:rsidDel="00E70A9B">
          <w:rPr>
            <w:rFonts w:ascii="Times" w:hAnsi="Times" w:cs="Times"/>
          </w:rPr>
          <w:delText>,</w:delText>
        </w:r>
      </w:del>
      <w:r w:rsidR="006E6D16">
        <w:rPr>
          <w:rFonts w:ascii="Times" w:hAnsi="Times" w:cs="Times"/>
        </w:rPr>
        <w:t xml:space="preserve"> more poorly drained </w:t>
      </w:r>
      <w:r w:rsidR="00CF4F45">
        <w:rPr>
          <w:rFonts w:ascii="Times" w:hAnsi="Times" w:cs="Times"/>
        </w:rPr>
        <w:t>environment</w:t>
      </w:r>
      <w:r w:rsidR="006E6D16">
        <w:rPr>
          <w:rFonts w:ascii="Times" w:hAnsi="Times" w:cs="Times"/>
        </w:rPr>
        <w:t xml:space="preserve"> (</w:t>
      </w:r>
      <w:r w:rsidR="009A36D8" w:rsidRPr="009A36D8">
        <w:rPr>
          <w:rFonts w:ascii="Times" w:hAnsi="Times" w:cs="Times"/>
          <w:color w:val="000000" w:themeColor="text1"/>
        </w:rPr>
        <w:t>Fig. S1</w:t>
      </w:r>
      <w:r w:rsidR="00EC344D">
        <w:rPr>
          <w:rFonts w:ascii="Times" w:hAnsi="Times" w:cs="Times"/>
        </w:rPr>
        <w:t>).</w:t>
      </w:r>
      <w:r w:rsidR="006E6D16">
        <w:rPr>
          <w:rFonts w:ascii="Times" w:hAnsi="Times" w:cs="Times"/>
        </w:rPr>
        <w:t xml:space="preserve"> </w:t>
      </w:r>
      <w:r w:rsidR="00615753" w:rsidRPr="000E5E26">
        <w:rPr>
          <w:rFonts w:ascii="Times" w:hAnsi="Times" w:cs="Times"/>
          <w:color w:val="000000" w:themeColor="text1"/>
        </w:rPr>
        <w:t>Plots were climatically similar</w:t>
      </w:r>
      <w:r w:rsidR="00472356">
        <w:rPr>
          <w:rFonts w:ascii="Times" w:hAnsi="Times" w:cs="Times"/>
          <w:color w:val="000000" w:themeColor="text1"/>
        </w:rPr>
        <w:t xml:space="preserve"> </w:t>
      </w:r>
      <w:r w:rsidR="00472356" w:rsidRPr="0040213C">
        <w:rPr>
          <w:rFonts w:ascii="Times" w:hAnsi="Times" w:cs="Times"/>
          <w:color w:val="000000" w:themeColor="text1"/>
        </w:rPr>
        <w:t>(Table S</w:t>
      </w:r>
      <w:r w:rsidR="0040213C" w:rsidRPr="0040213C">
        <w:rPr>
          <w:rFonts w:ascii="Times" w:hAnsi="Times" w:cs="Times"/>
          <w:color w:val="000000" w:themeColor="text1"/>
        </w:rPr>
        <w:t>2</w:t>
      </w:r>
      <w:ins w:id="173" w:author="Brian Buma" w:date="2020-03-24T18:36:00Z">
        <w:r w:rsidR="00E70A9B">
          <w:rPr>
            <w:rFonts w:ascii="Times" w:hAnsi="Times" w:cs="Helvetica"/>
            <w:color w:val="000000" w:themeColor="text1"/>
          </w:rPr>
          <w:t xml:space="preserve">; </w:t>
        </w:r>
      </w:ins>
      <w:del w:id="174" w:author="Brian Buma" w:date="2020-03-24T18:36:00Z">
        <w:r w:rsidR="00472356" w:rsidRPr="0040213C" w:rsidDel="00E70A9B">
          <w:rPr>
            <w:rFonts w:ascii="Times" w:hAnsi="Times" w:cs="Times"/>
            <w:color w:val="000000" w:themeColor="text1"/>
          </w:rPr>
          <w:delText>)</w:delText>
        </w:r>
        <w:r w:rsidR="00615753" w:rsidRPr="0040213C" w:rsidDel="00E70A9B">
          <w:rPr>
            <w:rFonts w:ascii="Times" w:hAnsi="Times" w:cs="Times"/>
            <w:color w:val="000000" w:themeColor="text1"/>
          </w:rPr>
          <w:delText xml:space="preserve"> </w:delText>
        </w:r>
        <w:r w:rsidR="00615753" w:rsidDel="00E70A9B">
          <w:rPr>
            <w:rFonts w:ascii="Times" w:hAnsi="Times" w:cs="Helvetica"/>
            <w:color w:val="000000" w:themeColor="text1"/>
          </w:rPr>
          <w:delText>(</w:delText>
        </w:r>
      </w:del>
      <w:r w:rsidR="00615753" w:rsidRPr="005B6DEC">
        <w:rPr>
          <w:rFonts w:ascii="Times" w:hAnsi="Times" w:cs="Helvetica"/>
          <w:color w:val="000000" w:themeColor="text1"/>
        </w:rPr>
        <w:t>Western Regional Climate Center</w:t>
      </w:r>
      <w:r w:rsidR="00615753">
        <w:rPr>
          <w:rFonts w:ascii="Times" w:hAnsi="Times" w:cs="Helvetica"/>
          <w:color w:val="000000" w:themeColor="text1"/>
        </w:rPr>
        <w:t>)</w:t>
      </w:r>
      <w:r w:rsidR="00615753" w:rsidRPr="005B6DEC">
        <w:rPr>
          <w:rFonts w:ascii="Times" w:hAnsi="Times" w:cs="Helvetica"/>
          <w:color w:val="000000" w:themeColor="text1"/>
        </w:rPr>
        <w:t>.</w:t>
      </w:r>
      <w:r w:rsidR="00615753">
        <w:rPr>
          <w:rFonts w:ascii="Times" w:hAnsi="Times" w:cs="Times"/>
          <w:color w:val="FF0000"/>
        </w:rPr>
        <w:t xml:space="preserve"> </w:t>
      </w:r>
      <w:r>
        <w:rPr>
          <w:rFonts w:ascii="Times" w:hAnsi="Times" w:cs="Times"/>
        </w:rPr>
        <w:t>Both are on the northern edge of the discontinuous permafrost zone and nearby unburned</w:t>
      </w:r>
      <w:r w:rsidR="00AF1C80">
        <w:rPr>
          <w:rFonts w:ascii="Times" w:hAnsi="Times" w:cs="Times"/>
        </w:rPr>
        <w:t xml:space="preserve"> black spruce </w:t>
      </w:r>
      <w:r>
        <w:rPr>
          <w:rFonts w:ascii="Times" w:hAnsi="Times" w:cs="Times"/>
        </w:rPr>
        <w:t xml:space="preserve">communities have shallow permafrost in both locations </w:t>
      </w:r>
      <w:r w:rsidRPr="00D270D1">
        <w:rPr>
          <w:rFonts w:ascii="Times" w:hAnsi="Times" w:cs="Times"/>
        </w:rPr>
        <w:t xml:space="preserve">(data not shown). </w:t>
      </w:r>
    </w:p>
    <w:p w14:paraId="2FDF4271" w14:textId="088B062A" w:rsidR="00D533E1" w:rsidRDefault="00B7676C" w:rsidP="004200F6">
      <w:pPr>
        <w:autoSpaceDE w:val="0"/>
        <w:autoSpaceDN w:val="0"/>
        <w:adjustRightInd w:val="0"/>
        <w:spacing w:line="360" w:lineRule="auto"/>
        <w:rPr>
          <w:rFonts w:ascii="Times" w:hAnsi="Times" w:cs="Helvetica"/>
          <w:b/>
          <w:bCs/>
          <w:sz w:val="20"/>
          <w:szCs w:val="20"/>
        </w:rPr>
      </w:pPr>
      <w:r>
        <w:rPr>
          <w:rFonts w:ascii="Times" w:hAnsi="Times" w:cs="Times"/>
          <w:noProof/>
        </w:rPr>
        <w:lastRenderedPageBreak/>
        <w:drawing>
          <wp:inline distT="0" distB="0" distL="0" distR="0" wp14:anchorId="06B73E89" wp14:editId="785DF0DE">
            <wp:extent cx="5943600" cy="3558540"/>
            <wp:effectExtent l="0" t="0" r="0" b="0"/>
            <wp:docPr id="5" name="Picture 5" descr="A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20 at 12.10.09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58783786" w14:textId="502CB804" w:rsidR="00ED581A" w:rsidRPr="006939FC" w:rsidRDefault="00ED581A" w:rsidP="006939FC">
      <w:pPr>
        <w:autoSpaceDE w:val="0"/>
        <w:autoSpaceDN w:val="0"/>
        <w:adjustRightInd w:val="0"/>
        <w:rPr>
          <w:rFonts w:ascii="Times" w:hAnsi="Times" w:cs="Helvetica"/>
          <w:b/>
          <w:bCs/>
        </w:rPr>
      </w:pPr>
      <w:r w:rsidRPr="0081459C">
        <w:rPr>
          <w:rFonts w:ascii="Times" w:hAnsi="Times" w:cs="Helvetica"/>
          <w:b/>
          <w:bCs/>
          <w:sz w:val="20"/>
          <w:szCs w:val="20"/>
        </w:rPr>
        <w:t>Figure 2. Pictures of study sites</w:t>
      </w:r>
      <w:r>
        <w:rPr>
          <w:rFonts w:ascii="Times" w:hAnsi="Times" w:cs="Helvetica"/>
          <w:b/>
          <w:bCs/>
          <w:sz w:val="20"/>
          <w:szCs w:val="20"/>
        </w:rPr>
        <w:t>. A) Unburned mature black spruce stand. B) Once-burned former black spruce stand, 15 years since last fire C) Twice-burned former black spruce stand, 15 years since last fire. D) Thrice-burned former black spruce stand, 16 years since last fire.</w:t>
      </w:r>
    </w:p>
    <w:p w14:paraId="088CE16D" w14:textId="0B394A2C" w:rsidR="001F33FB" w:rsidRPr="008A79B2" w:rsidRDefault="001F33FB" w:rsidP="006939FC">
      <w:pPr>
        <w:pStyle w:val="Heading2"/>
      </w:pPr>
      <w:r w:rsidRPr="008A79B2">
        <w:t>Field Sampling</w:t>
      </w:r>
    </w:p>
    <w:p w14:paraId="36845F61" w14:textId="27554301" w:rsidR="00CE0824" w:rsidRDefault="00920767" w:rsidP="002D7C89">
      <w:pPr>
        <w:autoSpaceDE w:val="0"/>
        <w:autoSpaceDN w:val="0"/>
        <w:adjustRightInd w:val="0"/>
        <w:spacing w:line="480" w:lineRule="auto"/>
        <w:ind w:firstLine="720"/>
        <w:rPr>
          <w:rFonts w:ascii="Times" w:hAnsi="Times" w:cs="Helvetica"/>
        </w:rPr>
      </w:pPr>
      <w:r w:rsidRPr="000E5E26">
        <w:rPr>
          <w:rFonts w:ascii="Times" w:hAnsi="Times" w:cs="Helvetica"/>
          <w:color w:val="000000" w:themeColor="text1"/>
        </w:rPr>
        <w:t xml:space="preserve">To determine the impact of repeat short-interval fires on conifer and deciduous post-fire regeneration, we surveyed density, basal area and </w:t>
      </w:r>
      <w:r w:rsidR="00375607" w:rsidRPr="000E5E26">
        <w:rPr>
          <w:rFonts w:ascii="Times" w:hAnsi="Times" w:cs="Helvetica"/>
          <w:color w:val="000000" w:themeColor="text1"/>
        </w:rPr>
        <w:t xml:space="preserve">species </w:t>
      </w:r>
      <w:r w:rsidRPr="000E5E26">
        <w:rPr>
          <w:rFonts w:ascii="Times" w:hAnsi="Times" w:cs="Helvetica"/>
          <w:color w:val="000000" w:themeColor="text1"/>
        </w:rPr>
        <w:t xml:space="preserve">composition of </w:t>
      </w:r>
      <w:ins w:id="175" w:author="Brian Buma" w:date="2020-03-24T18:38:00Z">
        <w:r w:rsidR="00E70A9B">
          <w:rPr>
            <w:rFonts w:ascii="Times" w:hAnsi="Times" w:cs="Helvetica"/>
            <w:color w:val="000000" w:themeColor="text1"/>
          </w:rPr>
          <w:t xml:space="preserve">tree species on </w:t>
        </w:r>
      </w:ins>
      <w:r w:rsidRPr="000E5E26">
        <w:rPr>
          <w:rFonts w:ascii="Times" w:hAnsi="Times" w:cs="Helvetica"/>
          <w:color w:val="000000" w:themeColor="text1"/>
        </w:rPr>
        <w:t xml:space="preserve">each plot. </w:t>
      </w:r>
      <w:r w:rsidR="00CE0824">
        <w:rPr>
          <w:rFonts w:ascii="Times" w:hAnsi="Times" w:cs="Helvetica"/>
        </w:rPr>
        <w:t>For all individual</w:t>
      </w:r>
      <w:ins w:id="176" w:author="Brian Buma" w:date="2020-03-24T18:38:00Z">
        <w:r w:rsidR="00E70A9B">
          <w:rPr>
            <w:rFonts w:ascii="Times" w:hAnsi="Times" w:cs="Helvetica"/>
          </w:rPr>
          <w:t>s</w:t>
        </w:r>
      </w:ins>
      <w:r w:rsidR="00CE0824">
        <w:rPr>
          <w:rFonts w:ascii="Times" w:hAnsi="Times" w:cs="Helvetica"/>
        </w:rPr>
        <w:t xml:space="preserve"> </w:t>
      </w:r>
      <w:del w:id="177" w:author="Brian Buma" w:date="2020-03-24T18:38:00Z">
        <w:r w:rsidR="00CE0824" w:rsidDel="00E70A9B">
          <w:rPr>
            <w:rFonts w:ascii="Times" w:hAnsi="Times" w:cs="Helvetica"/>
          </w:rPr>
          <w:delText xml:space="preserve">trees </w:delText>
        </w:r>
      </w:del>
      <w:r w:rsidR="00CE0824">
        <w:rPr>
          <w:rFonts w:ascii="Times" w:hAnsi="Times" w:cs="Helvetica"/>
        </w:rPr>
        <w:t>above diameter at breast height (DBH</w:t>
      </w:r>
      <w:ins w:id="178" w:author="Brian Buma" w:date="2020-03-24T18:38:00Z">
        <w:r w:rsidR="00E70A9B">
          <w:rPr>
            <w:rFonts w:ascii="Times" w:hAnsi="Times" w:cs="Helvetica"/>
          </w:rPr>
          <w:t>;</w:t>
        </w:r>
      </w:ins>
      <w:r w:rsidR="00CE0824">
        <w:rPr>
          <w:rFonts w:ascii="Times" w:hAnsi="Times" w:cs="Helvetica"/>
        </w:rPr>
        <w:t xml:space="preserve"> or 1.37 meters), we recorded species, </w:t>
      </w:r>
      <w:del w:id="179" w:author="Brian Buma" w:date="2020-03-24T18:39:00Z">
        <w:r w:rsidR="00CE0824" w:rsidDel="00E70A9B">
          <w:rPr>
            <w:rFonts w:ascii="Times" w:hAnsi="Times" w:cs="Helvetica"/>
          </w:rPr>
          <w:delText>DBH</w:delText>
        </w:r>
        <w:r w:rsidR="006D5413" w:rsidDel="00E70A9B">
          <w:rPr>
            <w:rFonts w:ascii="Times" w:hAnsi="Times" w:cs="Helvetica"/>
          </w:rPr>
          <w:delText xml:space="preserve"> </w:delText>
        </w:r>
      </w:del>
      <w:ins w:id="180" w:author="Brian Buma" w:date="2020-03-24T18:39:00Z">
        <w:r w:rsidR="00E70A9B">
          <w:rPr>
            <w:rFonts w:ascii="Times" w:hAnsi="Times" w:cs="Helvetica"/>
          </w:rPr>
          <w:t xml:space="preserve">diameter, </w:t>
        </w:r>
      </w:ins>
      <w:r w:rsidR="006D5413">
        <w:rPr>
          <w:rFonts w:ascii="Times" w:hAnsi="Times" w:cs="Helvetica"/>
        </w:rPr>
        <w:t>and</w:t>
      </w:r>
      <w:r w:rsidR="00CE0824">
        <w:rPr>
          <w:rFonts w:ascii="Times" w:hAnsi="Times" w:cs="Helvetica"/>
        </w:rPr>
        <w:t xml:space="preserve"> condition (live or dead). Where density precluded counting over the entire 400</w:t>
      </w:r>
      <w:ins w:id="181" w:author="Brian Buma" w:date="2020-03-24T18:39:00Z">
        <w:r w:rsidR="00E70A9B">
          <w:rPr>
            <w:rFonts w:ascii="Times" w:hAnsi="Times" w:cs="Helvetica"/>
          </w:rPr>
          <w:t xml:space="preserve"> </w:t>
        </w:r>
      </w:ins>
      <w:r w:rsidR="00CE0824">
        <w:rPr>
          <w:rFonts w:ascii="Times" w:hAnsi="Times" w:cs="Helvetica"/>
        </w:rPr>
        <w:t>m</w:t>
      </w:r>
      <w:r w:rsidR="00CE0824" w:rsidRPr="00E70A9B">
        <w:rPr>
          <w:rFonts w:ascii="Times" w:hAnsi="Times" w:cs="Helvetica"/>
          <w:vertAlign w:val="superscript"/>
          <w:rPrChange w:id="182" w:author="Brian Buma" w:date="2020-03-24T18:39:00Z">
            <w:rPr>
              <w:rFonts w:ascii="Times" w:hAnsi="Times" w:cs="Helvetica"/>
            </w:rPr>
          </w:rPrChange>
        </w:rPr>
        <w:t>2</w:t>
      </w:r>
      <w:r w:rsidR="00CE0824">
        <w:rPr>
          <w:rFonts w:ascii="Times" w:hAnsi="Times" w:cs="Helvetica"/>
        </w:rPr>
        <w:t>, a randomly selected subset (100 or 200 m</w:t>
      </w:r>
      <w:r w:rsidR="00CE0824" w:rsidRPr="00E70A9B">
        <w:rPr>
          <w:rFonts w:ascii="Times" w:hAnsi="Times" w:cs="Helvetica"/>
          <w:vertAlign w:val="superscript"/>
          <w:rPrChange w:id="183" w:author="Brian Buma" w:date="2020-03-24T18:39:00Z">
            <w:rPr>
              <w:rFonts w:ascii="Times" w:hAnsi="Times" w:cs="Helvetica"/>
            </w:rPr>
          </w:rPrChange>
        </w:rPr>
        <w:t>2</w:t>
      </w:r>
      <w:r w:rsidR="00CE0824">
        <w:rPr>
          <w:rFonts w:ascii="Times" w:hAnsi="Times" w:cs="Helvetica"/>
        </w:rPr>
        <w:t>) was counted</w:t>
      </w:r>
      <w:r w:rsidR="00ED545A">
        <w:rPr>
          <w:rFonts w:ascii="Times" w:hAnsi="Times" w:cs="Helvetica"/>
        </w:rPr>
        <w:t xml:space="preserve"> and scaled </w:t>
      </w:r>
      <w:r w:rsidR="00350896">
        <w:rPr>
          <w:rFonts w:ascii="Times" w:hAnsi="Times" w:cs="Helvetica"/>
        </w:rPr>
        <w:t>accordingly</w:t>
      </w:r>
      <w:r w:rsidR="00CE0824">
        <w:rPr>
          <w:rFonts w:ascii="Times" w:hAnsi="Times" w:cs="Helvetica"/>
        </w:rPr>
        <w:t>. We recorded presence, species and condition of seedlings that fell below 1.37 meters across ten 1-meter sections randomly placed on each plot. For asexual reproducers</w:t>
      </w:r>
      <w:r w:rsidR="00AF1C80">
        <w:rPr>
          <w:rFonts w:ascii="Times" w:hAnsi="Times" w:cs="Helvetica"/>
        </w:rPr>
        <w:t xml:space="preserve"> like willow</w:t>
      </w:r>
      <w:r w:rsidR="00CE0824">
        <w:rPr>
          <w:rFonts w:ascii="Times" w:hAnsi="Times" w:cs="Helvetica"/>
        </w:rPr>
        <w:t xml:space="preserve"> an</w:t>
      </w:r>
      <w:r w:rsidR="00AF1C80">
        <w:rPr>
          <w:rFonts w:ascii="Times" w:hAnsi="Times" w:cs="Helvetica"/>
        </w:rPr>
        <w:t>d aspen</w:t>
      </w:r>
      <w:r w:rsidR="00CE0824">
        <w:rPr>
          <w:rFonts w:ascii="Times" w:hAnsi="Times" w:cs="Helvetica"/>
        </w:rPr>
        <w:t xml:space="preserve">, each individual stem </w:t>
      </w:r>
      <w:proofErr w:type="gramStart"/>
      <w:r w:rsidR="00CE0824">
        <w:rPr>
          <w:rFonts w:ascii="Times" w:hAnsi="Times" w:cs="Helvetica"/>
        </w:rPr>
        <w:t>in a given</w:t>
      </w:r>
      <w:proofErr w:type="gramEnd"/>
      <w:r w:rsidR="00CE0824">
        <w:rPr>
          <w:rFonts w:ascii="Times" w:hAnsi="Times" w:cs="Helvetica"/>
        </w:rPr>
        <w:t xml:space="preserve"> clump was counted</w:t>
      </w:r>
      <w:r w:rsidR="00CF4F45">
        <w:rPr>
          <w:rFonts w:ascii="Times" w:hAnsi="Times" w:cs="Helvetica"/>
        </w:rPr>
        <w:t xml:space="preserve">; </w:t>
      </w:r>
      <w:r w:rsidR="00CE0824">
        <w:rPr>
          <w:rFonts w:ascii="Times" w:hAnsi="Times" w:cs="Helvetica"/>
        </w:rPr>
        <w:t xml:space="preserve">clumps </w:t>
      </w:r>
      <w:r w:rsidRPr="000E5E26">
        <w:rPr>
          <w:rFonts w:ascii="Times" w:hAnsi="Times" w:cs="Helvetica"/>
          <w:color w:val="000000" w:themeColor="text1"/>
        </w:rPr>
        <w:t xml:space="preserve">and their characteristics (including basal area) </w:t>
      </w:r>
      <w:r w:rsidR="00CE0824">
        <w:rPr>
          <w:rFonts w:ascii="Times" w:hAnsi="Times" w:cs="Helvetica"/>
        </w:rPr>
        <w:t>were pooled and treated as individuals</w:t>
      </w:r>
      <w:r w:rsidR="00ED545A">
        <w:rPr>
          <w:rFonts w:ascii="Times" w:hAnsi="Times" w:cs="Helvetica"/>
        </w:rPr>
        <w:t xml:space="preserve"> in order to avoid </w:t>
      </w:r>
      <w:r w:rsidR="00350896">
        <w:rPr>
          <w:rFonts w:ascii="Times" w:hAnsi="Times" w:cs="Helvetica"/>
        </w:rPr>
        <w:t>overestimating abundance of regeneration</w:t>
      </w:r>
      <w:ins w:id="184" w:author="Brian Buma" w:date="2020-03-24T18:40:00Z">
        <w:r w:rsidR="00E70A9B">
          <w:rPr>
            <w:rFonts w:ascii="Times" w:hAnsi="Times" w:cs="Helvetica"/>
          </w:rPr>
          <w:t xml:space="preserve"> </w:t>
        </w:r>
        <w:commentRangeStart w:id="185"/>
        <w:r w:rsidR="00E70A9B">
          <w:rPr>
            <w:rFonts w:ascii="Times" w:hAnsi="Times" w:cs="Helvetica"/>
          </w:rPr>
          <w:t>events</w:t>
        </w:r>
        <w:commentRangeEnd w:id="185"/>
        <w:r w:rsidR="00E70A9B">
          <w:rPr>
            <w:rStyle w:val="CommentReference"/>
            <w:rFonts w:asciiTheme="minorHAnsi" w:eastAsiaTheme="minorHAnsi" w:hAnsiTheme="minorHAnsi" w:cstheme="minorBidi"/>
          </w:rPr>
          <w:commentReference w:id="185"/>
        </w:r>
      </w:ins>
      <w:r w:rsidR="00CE0824">
        <w:rPr>
          <w:rFonts w:ascii="Times" w:hAnsi="Times" w:cs="Helvetica"/>
        </w:rPr>
        <w:t xml:space="preserve">. </w:t>
      </w:r>
      <w:r w:rsidR="008E0C88" w:rsidRPr="008E0C88">
        <w:rPr>
          <w:rFonts w:ascii="Times" w:hAnsi="Times" w:cs="Helvetica"/>
        </w:rPr>
        <w:t xml:space="preserve"> </w:t>
      </w:r>
    </w:p>
    <w:p w14:paraId="279DC596" w14:textId="5144F6FB" w:rsidR="00375607" w:rsidRDefault="00375607" w:rsidP="00375607">
      <w:pPr>
        <w:autoSpaceDE w:val="0"/>
        <w:autoSpaceDN w:val="0"/>
        <w:adjustRightInd w:val="0"/>
        <w:spacing w:line="480" w:lineRule="auto"/>
        <w:ind w:firstLine="720"/>
        <w:rPr>
          <w:rFonts w:ascii="Times" w:hAnsi="Times" w:cs="Helvetica"/>
        </w:rPr>
      </w:pPr>
      <w:commentRangeStart w:id="186"/>
      <w:del w:id="187" w:author="Brian Buma" w:date="2020-03-24T18:41:00Z">
        <w:r w:rsidRPr="000E5E26" w:rsidDel="00E70A9B">
          <w:rPr>
            <w:rFonts w:ascii="Times" w:hAnsi="Times" w:cs="Helvetica"/>
            <w:color w:val="000000" w:themeColor="text1"/>
          </w:rPr>
          <w:lastRenderedPageBreak/>
          <w:delText xml:space="preserve">To characterize post-fire patterns of tree regeneration, </w:delText>
        </w:r>
        <w:r w:rsidDel="00E70A9B">
          <w:rPr>
            <w:rFonts w:ascii="Times" w:hAnsi="Times" w:cs="Helvetica"/>
          </w:rPr>
          <w:delText>w</w:delText>
        </w:r>
      </w:del>
      <w:ins w:id="188" w:author="Brian Buma" w:date="2020-03-24T18:41:00Z">
        <w:r w:rsidR="00E70A9B">
          <w:rPr>
            <w:rFonts w:ascii="Times" w:hAnsi="Times" w:cs="Helvetica"/>
            <w:color w:val="000000" w:themeColor="text1"/>
          </w:rPr>
          <w:t>W</w:t>
        </w:r>
      </w:ins>
      <w:r w:rsidRPr="007B50EA">
        <w:rPr>
          <w:rFonts w:ascii="Times" w:hAnsi="Times" w:cs="Helvetica"/>
        </w:rPr>
        <w:t xml:space="preserve">e </w:t>
      </w:r>
      <w:ins w:id="189" w:author="Brian Buma" w:date="2020-03-24T18:41:00Z">
        <w:r w:rsidR="00E70A9B">
          <w:rPr>
            <w:rFonts w:ascii="Times" w:hAnsi="Times" w:cs="Helvetica"/>
          </w:rPr>
          <w:t xml:space="preserve">then calculated </w:t>
        </w:r>
      </w:ins>
      <w:del w:id="190" w:author="Brian Buma" w:date="2020-03-24T18:41:00Z">
        <w:r w:rsidRPr="007B50EA" w:rsidDel="00E70A9B">
          <w:rPr>
            <w:rFonts w:ascii="Times" w:hAnsi="Times" w:cs="Helvetica"/>
          </w:rPr>
          <w:delText xml:space="preserve">examined </w:delText>
        </w:r>
        <w:r w:rsidR="00EE3B28" w:rsidDel="00E70A9B">
          <w:rPr>
            <w:rFonts w:ascii="Times" w:hAnsi="Times" w:cs="Helvetica"/>
          </w:rPr>
          <w:delText>trends</w:delText>
        </w:r>
        <w:r w:rsidRPr="007B50EA" w:rsidDel="00E70A9B">
          <w:rPr>
            <w:rFonts w:ascii="Times" w:hAnsi="Times" w:cs="Helvetica"/>
          </w:rPr>
          <w:delText xml:space="preserve"> in </w:delText>
        </w:r>
      </w:del>
      <w:commentRangeEnd w:id="186"/>
      <w:r w:rsidR="00E70A9B">
        <w:rPr>
          <w:rStyle w:val="CommentReference"/>
          <w:rFonts w:asciiTheme="minorHAnsi" w:eastAsiaTheme="minorHAnsi" w:hAnsiTheme="minorHAnsi" w:cstheme="minorBidi"/>
        </w:rPr>
        <w:commentReference w:id="186"/>
      </w:r>
      <w:r>
        <w:rPr>
          <w:rFonts w:ascii="Times" w:hAnsi="Times" w:cs="Helvetica"/>
        </w:rPr>
        <w:t>three</w:t>
      </w:r>
      <w:r w:rsidRPr="007B50EA">
        <w:rPr>
          <w:rFonts w:ascii="Times" w:hAnsi="Times" w:cs="Helvetica"/>
        </w:rPr>
        <w:t xml:space="preserve"> metrics of regeneration: 1) the relative proportion of species </w:t>
      </w:r>
      <w:r w:rsidR="00EE3B28">
        <w:rPr>
          <w:rFonts w:ascii="Times" w:hAnsi="Times" w:cs="Helvetica"/>
        </w:rPr>
        <w:t xml:space="preserve">present </w:t>
      </w:r>
      <w:r w:rsidRPr="007B50EA">
        <w:rPr>
          <w:rFonts w:ascii="Times" w:hAnsi="Times" w:cs="Helvetica"/>
        </w:rPr>
        <w:t>within a plot, 2) density (number of stems per hectare), and 3) basal area (square</w:t>
      </w:r>
      <w:r w:rsidR="00F77720">
        <w:rPr>
          <w:rFonts w:ascii="Times" w:hAnsi="Times" w:cs="Helvetica"/>
        </w:rPr>
        <w:t xml:space="preserve"> </w:t>
      </w:r>
      <w:r w:rsidRPr="007B50EA">
        <w:rPr>
          <w:rFonts w:ascii="Times" w:hAnsi="Times" w:cs="Helvetica"/>
        </w:rPr>
        <w:t>meters per hectare)</w:t>
      </w:r>
      <w:r>
        <w:rPr>
          <w:rFonts w:ascii="Times" w:hAnsi="Times" w:cs="Helvetica"/>
        </w:rPr>
        <w:t xml:space="preserve">. </w:t>
      </w:r>
      <w:r w:rsidRPr="00CA1EE8">
        <w:rPr>
          <w:rFonts w:ascii="Times" w:hAnsi="Times" w:cs="Helvetica"/>
        </w:rPr>
        <w:t>The drivers and implications of changes in tree density, tree basal area and tree proportion are distinct and meaningful</w:t>
      </w:r>
      <w:r w:rsidR="00EE3B28">
        <w:rPr>
          <w:rFonts w:ascii="Times" w:hAnsi="Times" w:cs="Helvetica"/>
        </w:rPr>
        <w:t>: s</w:t>
      </w:r>
      <w:r w:rsidRPr="00CA1EE8">
        <w:rPr>
          <w:rFonts w:ascii="Times" w:hAnsi="Times" w:cs="Helvetica"/>
        </w:rPr>
        <w:t xml:space="preserve">tem density </w:t>
      </w:r>
      <w:r w:rsidR="00EE3B28">
        <w:rPr>
          <w:rFonts w:ascii="Times" w:hAnsi="Times" w:cs="Helvetica"/>
        </w:rPr>
        <w:t>represents</w:t>
      </w:r>
      <w:r w:rsidRPr="00CA1EE8">
        <w:rPr>
          <w:rFonts w:ascii="Times" w:hAnsi="Times" w:cs="Helvetica"/>
        </w:rPr>
        <w:t xml:space="preserve"> post-fire stand structure</w:t>
      </w:r>
      <w:r w:rsidR="00EE3B28">
        <w:rPr>
          <w:rFonts w:ascii="Times" w:hAnsi="Times" w:cs="Helvetica"/>
        </w:rPr>
        <w:t>, b</w:t>
      </w:r>
      <w:r w:rsidRPr="00CA1EE8">
        <w:rPr>
          <w:rFonts w:ascii="Times" w:hAnsi="Times" w:cs="Helvetica"/>
        </w:rPr>
        <w:t xml:space="preserve">asal area </w:t>
      </w:r>
      <w:r w:rsidR="00EE3B28">
        <w:rPr>
          <w:rFonts w:ascii="Times" w:hAnsi="Times" w:cs="Helvetica"/>
        </w:rPr>
        <w:t>indicates trends in overall</w:t>
      </w:r>
      <w:r w:rsidRPr="00CA1EE8">
        <w:rPr>
          <w:rFonts w:ascii="Times" w:hAnsi="Times" w:cs="Helvetica"/>
          <w:color w:val="000000" w:themeColor="text1"/>
        </w:rPr>
        <w:t xml:space="preserve"> biomass</w:t>
      </w:r>
      <w:r w:rsidR="00EE3B28">
        <w:rPr>
          <w:rFonts w:ascii="Times" w:hAnsi="Times" w:cs="Helvetica"/>
        </w:rPr>
        <w:t xml:space="preserve"> and</w:t>
      </w:r>
      <w:r w:rsidRPr="00CA1EE8">
        <w:rPr>
          <w:rFonts w:ascii="Times" w:hAnsi="Times" w:cs="Helvetica"/>
        </w:rPr>
        <w:t xml:space="preserve"> the proportion of tree species present on a plot </w:t>
      </w:r>
      <w:r w:rsidR="00EE3B28">
        <w:rPr>
          <w:rFonts w:ascii="Times" w:hAnsi="Times" w:cs="Helvetica"/>
        </w:rPr>
        <w:t>signals</w:t>
      </w:r>
      <w:r w:rsidRPr="00CA1EE8">
        <w:rPr>
          <w:rFonts w:ascii="Times" w:hAnsi="Times" w:cs="Helvetica"/>
        </w:rPr>
        <w:t xml:space="preserve"> stand-level patterns in post-fire tree community composition.</w:t>
      </w:r>
      <w:r w:rsidRPr="007002E7">
        <w:rPr>
          <w:rFonts w:ascii="Times" w:hAnsi="Times" w:cs="Helvetica"/>
        </w:rPr>
        <w:t xml:space="preserve"> </w:t>
      </w:r>
      <w:del w:id="191" w:author="Brian Buma" w:date="2020-03-24T18:43:00Z">
        <w:r w:rsidR="00EE3B28" w:rsidDel="005273D1">
          <w:rPr>
            <w:rFonts w:ascii="Times" w:hAnsi="Times" w:cs="Helvetica"/>
          </w:rPr>
          <w:delText xml:space="preserve">We use all three metrics to make inferences accordingly. </w:delText>
        </w:r>
      </w:del>
    </w:p>
    <w:p w14:paraId="6A14DBA0" w14:textId="51B2E083" w:rsidR="005E0C06" w:rsidRPr="005E0C06" w:rsidRDefault="00C8324F" w:rsidP="00C8324F">
      <w:pPr>
        <w:autoSpaceDE w:val="0"/>
        <w:autoSpaceDN w:val="0"/>
        <w:adjustRightInd w:val="0"/>
        <w:spacing w:line="480" w:lineRule="auto"/>
        <w:ind w:firstLine="720"/>
        <w:rPr>
          <w:rFonts w:ascii="Times" w:hAnsi="Times" w:cs="Helvetica"/>
        </w:rPr>
      </w:pPr>
      <w:r w:rsidRPr="000E5E26">
        <w:rPr>
          <w:rFonts w:ascii="Times" w:hAnsi="Times" w:cs="Helvetica"/>
          <w:color w:val="000000" w:themeColor="text1"/>
        </w:rPr>
        <w:t xml:space="preserve">To characterize </w:t>
      </w:r>
      <w:del w:id="192" w:author="Brian Buma" w:date="2020-03-24T18:43:00Z">
        <w:r w:rsidRPr="000E5E26" w:rsidDel="005273D1">
          <w:rPr>
            <w:rFonts w:ascii="Times" w:hAnsi="Times" w:cs="Helvetica"/>
            <w:color w:val="000000" w:themeColor="text1"/>
          </w:rPr>
          <w:delText xml:space="preserve">post-fire </w:delText>
        </w:r>
      </w:del>
      <w:r w:rsidRPr="000E5E26">
        <w:rPr>
          <w:rFonts w:ascii="Times" w:hAnsi="Times" w:cs="Helvetica"/>
          <w:color w:val="000000" w:themeColor="text1"/>
        </w:rPr>
        <w:t>soil characteristics</w:t>
      </w:r>
      <w:ins w:id="193" w:author="Brian Buma" w:date="2020-03-24T18:43:00Z">
        <w:r w:rsidR="005273D1">
          <w:rPr>
            <w:rFonts w:ascii="Times" w:hAnsi="Times" w:cs="Helvetica"/>
            <w:color w:val="000000" w:themeColor="text1"/>
          </w:rPr>
          <w:t xml:space="preserve"> across the burn histories</w:t>
        </w:r>
      </w:ins>
      <w:r w:rsidRPr="000E5E26">
        <w:rPr>
          <w:rFonts w:ascii="Times" w:hAnsi="Times" w:cs="Helvetica"/>
          <w:color w:val="000000" w:themeColor="text1"/>
        </w:rPr>
        <w:t>, we evaluated organic layer depth</w:t>
      </w:r>
      <w:ins w:id="194" w:author="Brian Buma" w:date="2020-03-24T18:43:00Z">
        <w:r w:rsidR="005273D1">
          <w:rPr>
            <w:rFonts w:ascii="Times" w:hAnsi="Times" w:cs="Helvetica"/>
            <w:color w:val="000000" w:themeColor="text1"/>
          </w:rPr>
          <w:t xml:space="preserve"> </w:t>
        </w:r>
        <w:proofErr w:type="spellStart"/>
        <w:r w:rsidR="005273D1">
          <w:rPr>
            <w:rFonts w:ascii="Times" w:hAnsi="Times" w:cs="Helvetica"/>
            <w:color w:val="000000" w:themeColor="text1"/>
          </w:rPr>
          <w:t>and</w:t>
        </w:r>
      </w:ins>
      <w:del w:id="195" w:author="Brian Buma" w:date="2020-03-24T18:43:00Z">
        <w:r w:rsidRPr="000E5E26" w:rsidDel="005273D1">
          <w:rPr>
            <w:rFonts w:ascii="Times" w:hAnsi="Times" w:cs="Helvetica"/>
            <w:color w:val="000000" w:themeColor="text1"/>
          </w:rPr>
          <w:delText xml:space="preserve">, </w:delText>
        </w:r>
      </w:del>
      <w:r w:rsidRPr="000E5E26">
        <w:rPr>
          <w:rFonts w:ascii="Times" w:hAnsi="Times" w:cs="Helvetica"/>
          <w:color w:val="000000" w:themeColor="text1"/>
        </w:rPr>
        <w:t>percent</w:t>
      </w:r>
      <w:proofErr w:type="spellEnd"/>
      <w:r w:rsidRPr="000E5E26">
        <w:rPr>
          <w:rFonts w:ascii="Times" w:hAnsi="Times" w:cs="Helvetica"/>
          <w:color w:val="000000" w:themeColor="text1"/>
        </w:rPr>
        <w:t xml:space="preserve"> cover of exposed mineral soil</w:t>
      </w:r>
      <w:ins w:id="196" w:author="Brian Buma" w:date="2020-03-24T18:43:00Z">
        <w:r w:rsidR="005273D1">
          <w:rPr>
            <w:rFonts w:ascii="Times" w:hAnsi="Times" w:cs="Helvetica"/>
            <w:color w:val="000000" w:themeColor="text1"/>
          </w:rPr>
          <w:t>.</w:t>
        </w:r>
      </w:ins>
      <w:r w:rsidRPr="000E5E26">
        <w:rPr>
          <w:rFonts w:ascii="Times" w:hAnsi="Times" w:cs="Helvetica"/>
          <w:color w:val="000000" w:themeColor="text1"/>
        </w:rPr>
        <w:t xml:space="preserve"> </w:t>
      </w:r>
      <w:del w:id="197" w:author="Brian Buma" w:date="2020-03-24T18:43:00Z">
        <w:r w:rsidRPr="000E5E26" w:rsidDel="005273D1">
          <w:rPr>
            <w:rFonts w:ascii="Times" w:hAnsi="Times" w:cs="Helvetica"/>
            <w:color w:val="000000" w:themeColor="text1"/>
          </w:rPr>
          <w:delText xml:space="preserve">and </w:delText>
        </w:r>
        <w:r w:rsidR="00375607" w:rsidRPr="000E5E26" w:rsidDel="005273D1">
          <w:rPr>
            <w:rFonts w:ascii="Times" w:hAnsi="Times" w:cs="Helvetica"/>
            <w:color w:val="000000" w:themeColor="text1"/>
          </w:rPr>
          <w:delText>inferred soil consumption</w:delText>
        </w:r>
        <w:r w:rsidR="00EE3B28" w:rsidDel="005273D1">
          <w:rPr>
            <w:rFonts w:ascii="Times" w:hAnsi="Times" w:cs="Helvetica"/>
            <w:color w:val="000000" w:themeColor="text1"/>
          </w:rPr>
          <w:delText xml:space="preserve"> at each site</w:delText>
        </w:r>
        <w:r w:rsidRPr="000E5E26" w:rsidDel="005273D1">
          <w:rPr>
            <w:rFonts w:ascii="Times" w:hAnsi="Times" w:cs="Helvetica"/>
            <w:color w:val="000000" w:themeColor="text1"/>
          </w:rPr>
          <w:delText xml:space="preserve">. </w:delText>
        </w:r>
      </w:del>
      <w:moveToRangeStart w:id="198" w:author="Brian Buma" w:date="2020-03-24T18:45:00Z" w:name="move35967945"/>
      <w:moveTo w:id="199" w:author="Brian Buma" w:date="2020-03-24T18:45:00Z">
        <w:del w:id="200" w:author="Brian Buma" w:date="2020-03-24T18:45:00Z">
          <w:r w:rsidR="005273D1" w:rsidDel="005273D1">
            <w:rPr>
              <w:rFonts w:ascii="Times" w:hAnsi="Times" w:cs="Helvetica"/>
            </w:rPr>
            <w:delText xml:space="preserve">Current </w:delText>
          </w:r>
          <w:commentRangeStart w:id="201"/>
          <w:r w:rsidR="005273D1" w:rsidDel="005273D1">
            <w:rPr>
              <w:rFonts w:ascii="Times" w:hAnsi="Times" w:cs="Helvetica"/>
            </w:rPr>
            <w:delText>o</w:delText>
          </w:r>
        </w:del>
      </w:moveTo>
      <w:ins w:id="202" w:author="Brian Buma" w:date="2020-03-24T18:45:00Z">
        <w:r w:rsidR="005273D1">
          <w:rPr>
            <w:rFonts w:ascii="Times" w:hAnsi="Times" w:cs="Helvetica"/>
          </w:rPr>
          <w:t>O</w:t>
        </w:r>
      </w:ins>
      <w:moveTo w:id="203" w:author="Brian Buma" w:date="2020-03-24T18:45:00Z">
        <w:r w:rsidR="005273D1">
          <w:rPr>
            <w:rFonts w:ascii="Times" w:hAnsi="Times" w:cs="Helvetica"/>
          </w:rPr>
          <w:t xml:space="preserve">rganic layer depth was measured at the center and at each corner of each plot. </w:t>
        </w:r>
        <w:del w:id="204" w:author="Brian Buma" w:date="2020-03-24T18:45:00Z">
          <w:r w:rsidR="005273D1" w:rsidDel="005273D1">
            <w:rPr>
              <w:rFonts w:ascii="Times" w:hAnsi="Times" w:cs="Helvetica"/>
            </w:rPr>
            <w:delText>Presence and a</w:delText>
          </w:r>
        </w:del>
      </w:moveTo>
      <w:ins w:id="205" w:author="Brian Buma" w:date="2020-03-24T18:45:00Z">
        <w:r w:rsidR="005273D1">
          <w:rPr>
            <w:rFonts w:ascii="Times" w:hAnsi="Times" w:cs="Helvetica"/>
          </w:rPr>
          <w:t xml:space="preserve">Percent cover of </w:t>
        </w:r>
      </w:ins>
      <w:moveTo w:id="206" w:author="Brian Buma" w:date="2020-03-24T18:45:00Z">
        <w:del w:id="207" w:author="Brian Buma" w:date="2020-03-24T18:45:00Z">
          <w:r w:rsidR="005273D1" w:rsidDel="005273D1">
            <w:rPr>
              <w:rFonts w:ascii="Times" w:hAnsi="Times" w:cs="Helvetica"/>
            </w:rPr>
            <w:delText xml:space="preserve">bundance of </w:delText>
          </w:r>
        </w:del>
        <w:r w:rsidR="005273D1">
          <w:rPr>
            <w:rFonts w:ascii="Times" w:hAnsi="Times" w:cs="Helvetica"/>
          </w:rPr>
          <w:t>organic and exposed mineral soil surfaces were estimated</w:t>
        </w:r>
        <w:r w:rsidR="005273D1" w:rsidRPr="00D36EE1">
          <w:rPr>
            <w:rFonts w:ascii="Times" w:hAnsi="Times" w:cs="Helvetica"/>
          </w:rPr>
          <w:t xml:space="preserve"> </w:t>
        </w:r>
        <w:r w:rsidR="005273D1">
          <w:rPr>
            <w:rFonts w:ascii="Times" w:hAnsi="Times" w:cs="Helvetica"/>
          </w:rPr>
          <w:t>across</w:t>
        </w:r>
        <w:r w:rsidR="005273D1" w:rsidRPr="00D36EE1">
          <w:rPr>
            <w:rFonts w:ascii="Times" w:hAnsi="Times" w:cs="Helvetica"/>
          </w:rPr>
          <w:t xml:space="preserve"> 1</w:t>
        </w:r>
        <w:r w:rsidR="005273D1">
          <w:rPr>
            <w:rFonts w:ascii="Times" w:hAnsi="Times" w:cs="Helvetica"/>
          </w:rPr>
          <w:t>-</w:t>
        </w:r>
        <w:r w:rsidR="005273D1" w:rsidRPr="00D36EE1">
          <w:rPr>
            <w:rFonts w:ascii="Times" w:hAnsi="Times" w:cs="Helvetica"/>
          </w:rPr>
          <w:t>m</w:t>
        </w:r>
        <w:r w:rsidR="005273D1">
          <w:rPr>
            <w:rFonts w:ascii="Times" w:hAnsi="Times" w:cs="Helvetica"/>
          </w:rPr>
          <w:t>eter</w:t>
        </w:r>
        <w:r w:rsidR="005273D1" w:rsidRPr="00D36EE1">
          <w:rPr>
            <w:rFonts w:ascii="Times" w:hAnsi="Times" w:cs="Helvetica"/>
          </w:rPr>
          <w:t xml:space="preserve"> subplots at each corner of each site. </w:t>
        </w:r>
      </w:moveTo>
      <w:moveToRangeEnd w:id="198"/>
      <w:commentRangeEnd w:id="201"/>
      <w:r w:rsidR="005273D1">
        <w:rPr>
          <w:rStyle w:val="CommentReference"/>
          <w:rFonts w:asciiTheme="minorHAnsi" w:eastAsiaTheme="minorHAnsi" w:hAnsiTheme="minorHAnsi" w:cstheme="minorBidi"/>
        </w:rPr>
        <w:commentReference w:id="201"/>
      </w:r>
      <w:r w:rsidR="000E5E26" w:rsidRPr="000E5E26">
        <w:rPr>
          <w:rFonts w:ascii="Times" w:hAnsi="Times" w:cs="Helvetica"/>
          <w:color w:val="000000" w:themeColor="text1"/>
        </w:rPr>
        <w:t>To infer soil consumption in the most recent fire, d</w:t>
      </w:r>
      <w:r w:rsidR="006D2D16" w:rsidRPr="000E5E26">
        <w:rPr>
          <w:rFonts w:ascii="Times" w:hAnsi="Times" w:cs="Helvetica"/>
          <w:color w:val="000000" w:themeColor="text1"/>
        </w:rPr>
        <w:t xml:space="preserve">istance </w:t>
      </w:r>
      <w:r w:rsidR="006D2D16">
        <w:rPr>
          <w:rFonts w:ascii="Times" w:hAnsi="Times" w:cs="Helvetica"/>
        </w:rPr>
        <w:t xml:space="preserve">from adventitious roots to </w:t>
      </w:r>
      <w:r w:rsidR="00835455">
        <w:rPr>
          <w:rFonts w:ascii="Times" w:hAnsi="Times" w:cs="Helvetica"/>
        </w:rPr>
        <w:t xml:space="preserve">current </w:t>
      </w:r>
      <w:r w:rsidR="006D2D16">
        <w:rPr>
          <w:rFonts w:ascii="Times" w:hAnsi="Times" w:cs="Helvetica"/>
        </w:rPr>
        <w:t>soil surface was measured w</w:t>
      </w:r>
      <w:r w:rsidR="00314454">
        <w:rPr>
          <w:rFonts w:ascii="Times" w:hAnsi="Times" w:cs="Helvetica"/>
        </w:rPr>
        <w:t>h</w:t>
      </w:r>
      <w:r w:rsidR="006D2D16">
        <w:rPr>
          <w:rFonts w:ascii="Times" w:hAnsi="Times" w:cs="Helvetica"/>
        </w:rPr>
        <w:t xml:space="preserve">ere </w:t>
      </w:r>
      <w:r w:rsidR="00DF1EE5">
        <w:rPr>
          <w:rFonts w:ascii="Times" w:hAnsi="Times" w:cs="Helvetica"/>
        </w:rPr>
        <w:t xml:space="preserve">snags </w:t>
      </w:r>
      <w:r w:rsidR="004730AA">
        <w:rPr>
          <w:rFonts w:ascii="Times" w:hAnsi="Times" w:cs="Helvetica"/>
        </w:rPr>
        <w:t xml:space="preserve">with such roots </w:t>
      </w:r>
      <w:r w:rsidR="00DF1EE5">
        <w:rPr>
          <w:rFonts w:ascii="Times" w:hAnsi="Times" w:cs="Helvetica"/>
        </w:rPr>
        <w:t xml:space="preserve">were </w:t>
      </w:r>
      <w:r w:rsidR="006D2D16">
        <w:rPr>
          <w:rFonts w:ascii="Times" w:hAnsi="Times" w:cs="Helvetica"/>
        </w:rPr>
        <w:t>available to sampl</w:t>
      </w:r>
      <w:r w:rsidR="00DF1EE5">
        <w:rPr>
          <w:rFonts w:ascii="Times" w:hAnsi="Times" w:cs="Helvetica"/>
        </w:rPr>
        <w:t>e</w:t>
      </w:r>
      <w:r w:rsidR="00EE3B28">
        <w:rPr>
          <w:rFonts w:ascii="Times" w:hAnsi="Times" w:cs="Helvetica"/>
        </w:rPr>
        <w:t xml:space="preserve"> following the approach of </w:t>
      </w:r>
      <w:proofErr w:type="spellStart"/>
      <w:r w:rsidR="00EE3B28">
        <w:rPr>
          <w:rFonts w:ascii="Times" w:hAnsi="Times" w:cs="Helvetica"/>
        </w:rPr>
        <w:t>Kasischke</w:t>
      </w:r>
      <w:proofErr w:type="spellEnd"/>
      <w:r w:rsidR="00EE3B28">
        <w:rPr>
          <w:rFonts w:ascii="Times" w:hAnsi="Times" w:cs="Helvetica"/>
        </w:rPr>
        <w:t xml:space="preserve"> and Johnstone 2005</w:t>
      </w:r>
      <w:commentRangeStart w:id="208"/>
      <w:del w:id="209" w:author="Brian Buma" w:date="2020-03-24T18:43:00Z">
        <w:r w:rsidR="00EE3B28" w:rsidDel="005273D1">
          <w:rPr>
            <w:rFonts w:ascii="Times" w:hAnsi="Times" w:cs="Helvetica"/>
          </w:rPr>
          <w:delText xml:space="preserve"> and others</w:delText>
        </w:r>
        <w:r w:rsidDel="005273D1">
          <w:rPr>
            <w:rFonts w:ascii="Times" w:hAnsi="Times" w:cs="Helvetica"/>
          </w:rPr>
          <w:delText xml:space="preserve"> </w:delText>
        </w:r>
        <w:r w:rsidRPr="000E5E26" w:rsidDel="005273D1">
          <w:rPr>
            <w:rFonts w:ascii="Times" w:hAnsi="Times" w:cs="Helvetica"/>
            <w:color w:val="000000" w:themeColor="text1"/>
          </w:rPr>
          <w:delText>(Walker et al. 2018</w:delText>
        </w:r>
        <w:r w:rsidR="00023EE7" w:rsidDel="005273D1">
          <w:rPr>
            <w:rFonts w:ascii="Times" w:hAnsi="Times" w:cs="Helvetica"/>
            <w:color w:val="000000" w:themeColor="text1"/>
          </w:rPr>
          <w:delText>, Boby et al. 2010</w:delText>
        </w:r>
        <w:r w:rsidRPr="000E5E26" w:rsidDel="005273D1">
          <w:rPr>
            <w:rFonts w:ascii="Times" w:hAnsi="Times" w:cs="Helvetica"/>
            <w:color w:val="000000" w:themeColor="text1"/>
          </w:rPr>
          <w:delText>)</w:delText>
        </w:r>
      </w:del>
      <w:commentRangeEnd w:id="208"/>
      <w:r w:rsidR="005273D1">
        <w:rPr>
          <w:rStyle w:val="CommentReference"/>
          <w:rFonts w:asciiTheme="minorHAnsi" w:eastAsiaTheme="minorHAnsi" w:hAnsiTheme="minorHAnsi" w:cstheme="minorBidi"/>
        </w:rPr>
        <w:commentReference w:id="208"/>
      </w:r>
      <w:r w:rsidR="006D2D16" w:rsidRPr="000E5E26">
        <w:rPr>
          <w:rFonts w:ascii="Times" w:hAnsi="Times" w:cs="Helvetica"/>
          <w:color w:val="000000" w:themeColor="text1"/>
        </w:rPr>
        <w:t xml:space="preserve">. </w:t>
      </w:r>
      <w:moveFromRangeStart w:id="210" w:author="Brian Buma" w:date="2020-03-24T18:45:00Z" w:name="move35967945"/>
      <w:moveFrom w:id="211" w:author="Brian Buma" w:date="2020-03-24T18:45:00Z">
        <w:r w:rsidR="00835455" w:rsidDel="005273D1">
          <w:rPr>
            <w:rFonts w:ascii="Times" w:hAnsi="Times" w:cs="Helvetica"/>
          </w:rPr>
          <w:t>Current o</w:t>
        </w:r>
        <w:r w:rsidR="00360D1A" w:rsidDel="005273D1">
          <w:rPr>
            <w:rFonts w:ascii="Times" w:hAnsi="Times" w:cs="Helvetica"/>
          </w:rPr>
          <w:t xml:space="preserve">rganic layer depth was measured at the center and at each corner of each plot. </w:t>
        </w:r>
        <w:r w:rsidR="00490363" w:rsidDel="005273D1">
          <w:rPr>
            <w:rFonts w:ascii="Times" w:hAnsi="Times" w:cs="Helvetica"/>
          </w:rPr>
          <w:t xml:space="preserve">Presence and abundance of </w:t>
        </w:r>
        <w:r w:rsidR="00DB7485" w:rsidDel="005273D1">
          <w:rPr>
            <w:rFonts w:ascii="Times" w:hAnsi="Times" w:cs="Helvetica"/>
          </w:rPr>
          <w:t xml:space="preserve">organic and </w:t>
        </w:r>
        <w:r w:rsidR="004730AA" w:rsidDel="005273D1">
          <w:rPr>
            <w:rFonts w:ascii="Times" w:hAnsi="Times" w:cs="Helvetica"/>
          </w:rPr>
          <w:t>exposed mineral soil</w:t>
        </w:r>
        <w:r w:rsidR="00DB7485" w:rsidDel="005273D1">
          <w:rPr>
            <w:rFonts w:ascii="Times" w:hAnsi="Times" w:cs="Helvetica"/>
          </w:rPr>
          <w:t xml:space="preserve"> surfaces</w:t>
        </w:r>
        <w:r w:rsidR="006F0BA7" w:rsidDel="005273D1">
          <w:rPr>
            <w:rFonts w:ascii="Times" w:hAnsi="Times" w:cs="Helvetica"/>
          </w:rPr>
          <w:t xml:space="preserve"> w</w:t>
        </w:r>
        <w:r w:rsidR="00DB7485" w:rsidDel="005273D1">
          <w:rPr>
            <w:rFonts w:ascii="Times" w:hAnsi="Times" w:cs="Helvetica"/>
          </w:rPr>
          <w:t xml:space="preserve">ere </w:t>
        </w:r>
        <w:r w:rsidR="006F0BA7" w:rsidDel="005273D1">
          <w:rPr>
            <w:rFonts w:ascii="Times" w:hAnsi="Times" w:cs="Helvetica"/>
          </w:rPr>
          <w:t>estimated</w:t>
        </w:r>
        <w:r w:rsidR="00D36EE1" w:rsidRPr="00D36EE1" w:rsidDel="005273D1">
          <w:rPr>
            <w:rFonts w:ascii="Times" w:hAnsi="Times" w:cs="Helvetica"/>
          </w:rPr>
          <w:t xml:space="preserve"> </w:t>
        </w:r>
        <w:r w:rsidR="006F0BA7" w:rsidDel="005273D1">
          <w:rPr>
            <w:rFonts w:ascii="Times" w:hAnsi="Times" w:cs="Helvetica"/>
          </w:rPr>
          <w:t>across</w:t>
        </w:r>
        <w:r w:rsidR="00D36EE1" w:rsidRPr="00D36EE1" w:rsidDel="005273D1">
          <w:rPr>
            <w:rFonts w:ascii="Times" w:hAnsi="Times" w:cs="Helvetica"/>
          </w:rPr>
          <w:t xml:space="preserve"> 1</w:t>
        </w:r>
        <w:r w:rsidR="006F0BA7" w:rsidDel="005273D1">
          <w:rPr>
            <w:rFonts w:ascii="Times" w:hAnsi="Times" w:cs="Helvetica"/>
          </w:rPr>
          <w:t>-</w:t>
        </w:r>
        <w:r w:rsidR="00D36EE1" w:rsidRPr="00D36EE1" w:rsidDel="005273D1">
          <w:rPr>
            <w:rFonts w:ascii="Times" w:hAnsi="Times" w:cs="Helvetica"/>
          </w:rPr>
          <w:t>m</w:t>
        </w:r>
        <w:r w:rsidR="006F0BA7" w:rsidDel="005273D1">
          <w:rPr>
            <w:rFonts w:ascii="Times" w:hAnsi="Times" w:cs="Helvetica"/>
          </w:rPr>
          <w:t>eter</w:t>
        </w:r>
        <w:r w:rsidR="00D36EE1" w:rsidRPr="00D36EE1" w:rsidDel="005273D1">
          <w:rPr>
            <w:rFonts w:ascii="Times" w:hAnsi="Times" w:cs="Helvetica"/>
          </w:rPr>
          <w:t xml:space="preserve"> subplots at each corner of each site. </w:t>
        </w:r>
      </w:moveFrom>
      <w:moveFromRangeEnd w:id="210"/>
    </w:p>
    <w:p w14:paraId="3F48E091" w14:textId="7BE825D7" w:rsidR="00DE3451" w:rsidRDefault="00D36EE1" w:rsidP="006939FC">
      <w:pPr>
        <w:pStyle w:val="Heading2"/>
      </w:pPr>
      <w:r w:rsidRPr="00D36EE1">
        <w:t>Data Analysis</w:t>
      </w:r>
      <w:r w:rsidR="004B2B98">
        <w:t xml:space="preserve"> </w:t>
      </w:r>
    </w:p>
    <w:p w14:paraId="1400B680" w14:textId="59D87679" w:rsidR="000E5E26" w:rsidRPr="000E5E26" w:rsidRDefault="000E5E26" w:rsidP="000E5E26">
      <w:pPr>
        <w:autoSpaceDE w:val="0"/>
        <w:autoSpaceDN w:val="0"/>
        <w:adjustRightInd w:val="0"/>
        <w:spacing w:line="480" w:lineRule="auto"/>
        <w:ind w:firstLine="720"/>
        <w:rPr>
          <w:rFonts w:ascii="Times" w:hAnsi="Times" w:cs="Helvetica"/>
        </w:rPr>
      </w:pPr>
      <w:del w:id="212" w:author="Brian Buma" w:date="2020-03-24T18:46:00Z">
        <w:r w:rsidRPr="007B50EA" w:rsidDel="005273D1">
          <w:rPr>
            <w:rFonts w:ascii="Times" w:hAnsi="Times" w:cs="Helvetica"/>
          </w:rPr>
          <w:delText xml:space="preserve">To characterize patterns in post-fire </w:delText>
        </w:r>
        <w:r w:rsidDel="005273D1">
          <w:rPr>
            <w:rFonts w:ascii="Times" w:hAnsi="Times" w:cs="Helvetica"/>
          </w:rPr>
          <w:delText xml:space="preserve">tree </w:delText>
        </w:r>
        <w:r w:rsidRPr="007B50EA" w:rsidDel="005273D1">
          <w:rPr>
            <w:rFonts w:ascii="Times" w:hAnsi="Times" w:cs="Helvetica"/>
          </w:rPr>
          <w:delText xml:space="preserve">regeneration according to </w:delText>
        </w:r>
        <w:r w:rsidDel="005273D1">
          <w:rPr>
            <w:rFonts w:ascii="Times" w:hAnsi="Times" w:cs="Helvetica"/>
          </w:rPr>
          <w:delText>number of reburns, d</w:delText>
        </w:r>
      </w:del>
      <w:ins w:id="213" w:author="Brian Buma" w:date="2020-03-24T18:46:00Z">
        <w:r w:rsidR="005273D1">
          <w:rPr>
            <w:rFonts w:ascii="Times" w:hAnsi="Times" w:cs="Helvetica"/>
          </w:rPr>
          <w:t>D</w:t>
        </w:r>
      </w:ins>
      <w:r w:rsidRPr="007B50EA">
        <w:rPr>
          <w:rFonts w:ascii="Times" w:hAnsi="Times" w:cs="Helvetica"/>
        </w:rPr>
        <w:t>ifferences in</w:t>
      </w:r>
      <w:r>
        <w:rPr>
          <w:rFonts w:ascii="Times" w:hAnsi="Times" w:cs="Helvetica"/>
        </w:rPr>
        <w:t xml:space="preserve"> </w:t>
      </w:r>
      <w:del w:id="214" w:author="Brian Buma" w:date="2020-03-24T18:46:00Z">
        <w:r w:rsidDel="005273D1">
          <w:rPr>
            <w:rFonts w:ascii="Times" w:hAnsi="Times" w:cs="Helvetica"/>
          </w:rPr>
          <w:delText xml:space="preserve">patterns of </w:delText>
        </w:r>
      </w:del>
      <w:r>
        <w:rPr>
          <w:rFonts w:ascii="Times" w:hAnsi="Times" w:cs="Helvetica"/>
        </w:rPr>
        <w:t xml:space="preserve">tree regeneration </w:t>
      </w:r>
      <w:r w:rsidRPr="007B50EA">
        <w:rPr>
          <w:rFonts w:ascii="Times" w:hAnsi="Times" w:cs="Helvetica"/>
        </w:rPr>
        <w:t xml:space="preserve">across reburn history and between site type were evaluated using </w:t>
      </w:r>
      <w:r w:rsidR="00023EE7">
        <w:rPr>
          <w:rFonts w:ascii="Times" w:hAnsi="Times" w:cs="Helvetica"/>
        </w:rPr>
        <w:t xml:space="preserve">the nonparametric </w:t>
      </w:r>
      <w:r>
        <w:rPr>
          <w:rFonts w:ascii="Times" w:hAnsi="Times" w:cs="Helvetica"/>
        </w:rPr>
        <w:t>Kruskal-Wallis test, followed by pairwise comparisons using Dunn’s test with Bonferroni corrected p-values</w:t>
      </w:r>
      <w:r w:rsidR="00023EE7">
        <w:rPr>
          <w:rFonts w:ascii="Times" w:hAnsi="Times" w:cs="Helvetica"/>
        </w:rPr>
        <w:t xml:space="preserve"> (</w:t>
      </w:r>
      <w:proofErr w:type="spellStart"/>
      <w:r w:rsidR="00023EE7">
        <w:rPr>
          <w:rFonts w:ascii="Times" w:hAnsi="Times" w:cs="Helvetica"/>
        </w:rPr>
        <w:t>Dinno</w:t>
      </w:r>
      <w:proofErr w:type="spellEnd"/>
      <w:r w:rsidR="00023EE7">
        <w:rPr>
          <w:rFonts w:ascii="Times" w:hAnsi="Times" w:cs="Helvetica"/>
        </w:rPr>
        <w:t xml:space="preserve"> 2015)</w:t>
      </w:r>
      <w:r w:rsidRPr="007B50EA">
        <w:rPr>
          <w:rFonts w:ascii="Times" w:hAnsi="Times" w:cs="Helvetica"/>
        </w:rPr>
        <w:t>.</w:t>
      </w:r>
      <w:r>
        <w:rPr>
          <w:rFonts w:ascii="Times" w:hAnsi="Times" w:cs="Helvetica"/>
        </w:rPr>
        <w:t xml:space="preserve"> </w:t>
      </w:r>
    </w:p>
    <w:p w14:paraId="78B36B7E" w14:textId="563D3C41" w:rsidR="008E0C88" w:rsidRDefault="004E2A71" w:rsidP="00E9317E">
      <w:pPr>
        <w:autoSpaceDE w:val="0"/>
        <w:autoSpaceDN w:val="0"/>
        <w:adjustRightInd w:val="0"/>
        <w:spacing w:line="480" w:lineRule="auto"/>
        <w:ind w:firstLine="720"/>
        <w:rPr>
          <w:rFonts w:ascii="Times" w:hAnsi="Times" w:cs="Helvetica"/>
        </w:rPr>
      </w:pPr>
      <w:r w:rsidRPr="000E5E26">
        <w:rPr>
          <w:rFonts w:ascii="Times" w:hAnsi="Times" w:cs="Helvetica"/>
          <w:color w:val="000000" w:themeColor="text1"/>
        </w:rPr>
        <w:lastRenderedPageBreak/>
        <w:t xml:space="preserve">To </w:t>
      </w:r>
      <w:r w:rsidR="00B44D46" w:rsidRPr="000E5E26">
        <w:rPr>
          <w:rFonts w:ascii="Times" w:hAnsi="Times" w:cs="Helvetica"/>
          <w:color w:val="000000" w:themeColor="text1"/>
        </w:rPr>
        <w:t xml:space="preserve">investigate whether site type plays a role in mediating the effects of repeat </w:t>
      </w:r>
      <w:r w:rsidR="001322F4" w:rsidRPr="000E5E26">
        <w:rPr>
          <w:rFonts w:ascii="Times" w:hAnsi="Times" w:cs="Helvetica"/>
          <w:color w:val="000000" w:themeColor="text1"/>
        </w:rPr>
        <w:t>short interval</w:t>
      </w:r>
      <w:r w:rsidR="00B44D46" w:rsidRPr="000E5E26">
        <w:rPr>
          <w:rFonts w:ascii="Times" w:hAnsi="Times" w:cs="Helvetica"/>
          <w:color w:val="000000" w:themeColor="text1"/>
        </w:rPr>
        <w:t xml:space="preserve"> reburns</w:t>
      </w:r>
      <w:r w:rsidRPr="000E5E26">
        <w:rPr>
          <w:rFonts w:ascii="Times" w:hAnsi="Times" w:cs="Helvetica"/>
          <w:color w:val="000000" w:themeColor="text1"/>
        </w:rPr>
        <w:t xml:space="preserve"> </w:t>
      </w:r>
      <w:r w:rsidR="008E0C88">
        <w:rPr>
          <w:rFonts w:ascii="Times" w:hAnsi="Times" w:cs="Helvetica"/>
        </w:rPr>
        <w:t>on conifer and deciduous tree regeneration, we used linear mixed effect models</w:t>
      </w:r>
      <w:r w:rsidR="00220BAB">
        <w:rPr>
          <w:rFonts w:ascii="Times" w:hAnsi="Times" w:cs="Helvetica"/>
        </w:rPr>
        <w:t xml:space="preserve"> (LMEs)</w:t>
      </w:r>
      <w:r w:rsidR="008E0C88">
        <w:rPr>
          <w:rFonts w:ascii="Times" w:hAnsi="Times" w:cs="Helvetica"/>
        </w:rPr>
        <w:t xml:space="preserve"> to evaluate </w:t>
      </w:r>
      <w:r w:rsidR="00E9317E">
        <w:rPr>
          <w:rFonts w:ascii="Times" w:hAnsi="Times" w:cs="Helvetica"/>
        </w:rPr>
        <w:t>the effects of both</w:t>
      </w:r>
      <w:r w:rsidR="006C747E">
        <w:rPr>
          <w:rFonts w:ascii="Times" w:hAnsi="Times" w:cs="Helvetica"/>
        </w:rPr>
        <w:t xml:space="preserve"> reburn sequence and site type</w:t>
      </w:r>
      <w:r w:rsidR="00E9317E">
        <w:rPr>
          <w:rFonts w:ascii="Times" w:hAnsi="Times" w:cs="Helvetica"/>
        </w:rPr>
        <w:t xml:space="preserve"> </w:t>
      </w:r>
      <w:r w:rsidR="008E0C88">
        <w:rPr>
          <w:rFonts w:ascii="Times" w:hAnsi="Times" w:cs="Helvetica"/>
        </w:rPr>
        <w:t xml:space="preserve">while accounting for the random effect of </w:t>
      </w:r>
      <w:r w:rsidR="00E9317E">
        <w:rPr>
          <w:rFonts w:ascii="Times" w:hAnsi="Times" w:cs="Helvetica"/>
        </w:rPr>
        <w:t>plot</w:t>
      </w:r>
      <w:r w:rsidR="008E0C88">
        <w:rPr>
          <w:rFonts w:ascii="Times" w:hAnsi="Times" w:cs="Helvetica"/>
        </w:rPr>
        <w:t>.</w:t>
      </w:r>
      <w:r w:rsidR="00144E3E">
        <w:rPr>
          <w:rFonts w:ascii="Times" w:hAnsi="Times" w:cs="Helvetica"/>
        </w:rPr>
        <w:t xml:space="preserve"> Plot </w:t>
      </w:r>
      <w:del w:id="215" w:author="Brian Buma" w:date="2020-03-24T18:47:00Z">
        <w:r w:rsidR="00144E3E" w:rsidDel="005273D1">
          <w:rPr>
            <w:rFonts w:ascii="Times" w:hAnsi="Times" w:cs="Helvetica"/>
          </w:rPr>
          <w:delText xml:space="preserve">ID </w:delText>
        </w:r>
      </w:del>
      <w:r w:rsidR="00144E3E">
        <w:rPr>
          <w:rFonts w:ascii="Times" w:hAnsi="Times" w:cs="Helvetica"/>
        </w:rPr>
        <w:t>number was included as a random effect to account for unmodeled variance between individual plots. We modeled two metrics of conifer and deciduous tree regeneration (density and basal area) using LMEs of increasing complexity. First, we modeled regeneration using either number of fires or site type as an explanatory variable. Then, w</w:t>
      </w:r>
      <w:r w:rsidR="004730AA">
        <w:rPr>
          <w:rFonts w:ascii="Times" w:hAnsi="Times" w:cs="Helvetica"/>
        </w:rPr>
        <w:t xml:space="preserve">e tested whether </w:t>
      </w:r>
      <w:r w:rsidR="006C747E">
        <w:rPr>
          <w:rFonts w:ascii="Times" w:hAnsi="Times" w:cs="Helvetica"/>
        </w:rPr>
        <w:t xml:space="preserve">number of fires </w:t>
      </w:r>
      <w:r w:rsidR="00E9317E">
        <w:rPr>
          <w:rFonts w:ascii="Times" w:hAnsi="Times" w:cs="Helvetica"/>
        </w:rPr>
        <w:t xml:space="preserve">interacted with </w:t>
      </w:r>
      <w:r w:rsidR="004730AA">
        <w:rPr>
          <w:rFonts w:ascii="Times" w:hAnsi="Times" w:cs="Helvetica"/>
        </w:rPr>
        <w:t>site</w:t>
      </w:r>
      <w:r w:rsidR="00E9317E">
        <w:rPr>
          <w:rFonts w:ascii="Times" w:hAnsi="Times" w:cs="Helvetica"/>
        </w:rPr>
        <w:t xml:space="preserve"> type</w:t>
      </w:r>
      <w:r w:rsidR="004730AA">
        <w:rPr>
          <w:rFonts w:ascii="Times" w:hAnsi="Times" w:cs="Helvetica"/>
        </w:rPr>
        <w:t xml:space="preserve"> </w:t>
      </w:r>
      <w:r w:rsidR="00144E3E">
        <w:rPr>
          <w:rFonts w:ascii="Times" w:hAnsi="Times" w:cs="Helvetica"/>
        </w:rPr>
        <w:t xml:space="preserve">to impact regeneration </w:t>
      </w:r>
      <w:r w:rsidR="004730AA">
        <w:rPr>
          <w:rFonts w:ascii="Times" w:hAnsi="Times" w:cs="Helvetica"/>
        </w:rPr>
        <w:t xml:space="preserve">by </w:t>
      </w:r>
      <w:r w:rsidR="00023EE7">
        <w:rPr>
          <w:rFonts w:ascii="Times" w:hAnsi="Times" w:cs="Helvetica"/>
        </w:rPr>
        <w:t>modeling tree regeneration with and without an interaction effect</w:t>
      </w:r>
      <w:r w:rsidR="004730AA">
        <w:rPr>
          <w:rFonts w:ascii="Times" w:hAnsi="Times" w:cs="Helvetica"/>
        </w:rPr>
        <w:t xml:space="preserve"> between the two</w:t>
      </w:r>
      <w:r w:rsidR="00023EE7">
        <w:rPr>
          <w:rFonts w:ascii="Times" w:hAnsi="Times" w:cs="Helvetica"/>
        </w:rPr>
        <w:t xml:space="preserve"> and evaluating subsequent AIC</w:t>
      </w:r>
      <w:r w:rsidR="00CF4F45">
        <w:rPr>
          <w:rFonts w:ascii="Times" w:hAnsi="Times" w:cs="Helvetica"/>
        </w:rPr>
        <w:t xml:space="preserve"> and BIC values.</w:t>
      </w:r>
    </w:p>
    <w:p w14:paraId="1B24AA5A" w14:textId="31E208D6" w:rsidR="00D36EE1" w:rsidRDefault="00E63914" w:rsidP="00E9317E">
      <w:pPr>
        <w:autoSpaceDE w:val="0"/>
        <w:autoSpaceDN w:val="0"/>
        <w:adjustRightInd w:val="0"/>
        <w:spacing w:line="480" w:lineRule="auto"/>
        <w:ind w:firstLine="720"/>
        <w:rPr>
          <w:rFonts w:ascii="Times" w:hAnsi="Times" w:cs="Helvetica"/>
        </w:rPr>
      </w:pPr>
      <w:r>
        <w:rPr>
          <w:rFonts w:ascii="Times" w:hAnsi="Times" w:cs="Helvetica"/>
          <w:color w:val="000000" w:themeColor="text1"/>
        </w:rPr>
        <w:t>To examine whether post-fire tree regeneration within fire histories was impacted further by topographic or post-fire soil characteristics</w:t>
      </w:r>
      <w:r w:rsidR="007002E7">
        <w:rPr>
          <w:rFonts w:ascii="Times" w:hAnsi="Times" w:cs="Helvetica"/>
        </w:rPr>
        <w:t xml:space="preserve">, we </w:t>
      </w:r>
      <w:r>
        <w:rPr>
          <w:rFonts w:ascii="Times" w:hAnsi="Times" w:cs="Helvetica"/>
        </w:rPr>
        <w:t xml:space="preserve">hierarchically </w:t>
      </w:r>
      <w:r w:rsidR="007002E7">
        <w:rPr>
          <w:rFonts w:ascii="Times" w:hAnsi="Times" w:cs="Helvetica"/>
        </w:rPr>
        <w:t xml:space="preserve">tested linear mixed effect models containing </w:t>
      </w:r>
      <w:r w:rsidR="00E9317E">
        <w:rPr>
          <w:rFonts w:ascii="Times" w:hAnsi="Times" w:cs="Helvetica"/>
        </w:rPr>
        <w:t>those</w:t>
      </w:r>
      <w:r w:rsidR="007002E7">
        <w:rPr>
          <w:rFonts w:ascii="Times" w:hAnsi="Times" w:cs="Helvetica"/>
        </w:rPr>
        <w:t xml:space="preserve"> attributes as fixed effects</w:t>
      </w:r>
      <w:r w:rsidR="00B435AD">
        <w:rPr>
          <w:rFonts w:ascii="Times" w:hAnsi="Times" w:cs="Helvetica"/>
        </w:rPr>
        <w:t>.</w:t>
      </w:r>
      <w:r w:rsidR="00C17F26">
        <w:rPr>
          <w:rFonts w:ascii="Times" w:hAnsi="Times" w:cs="Helvetica"/>
        </w:rPr>
        <w:t xml:space="preserve"> We accounted for the variation explained by</w:t>
      </w:r>
      <w:r w:rsidR="00B435AD">
        <w:rPr>
          <w:rFonts w:ascii="Times" w:hAnsi="Times" w:cs="Helvetica"/>
        </w:rPr>
        <w:t xml:space="preserve"> </w:t>
      </w:r>
      <w:r w:rsidR="00C17F26">
        <w:rPr>
          <w:rFonts w:ascii="Times" w:hAnsi="Times" w:cs="Helvetica"/>
        </w:rPr>
        <w:t xml:space="preserve">fire and site type by </w:t>
      </w:r>
      <w:r>
        <w:rPr>
          <w:rFonts w:ascii="Times" w:hAnsi="Times" w:cs="Helvetica"/>
        </w:rPr>
        <w:t xml:space="preserve">treating </w:t>
      </w:r>
      <w:del w:id="216" w:author="Brian Buma" w:date="2020-03-24T18:47:00Z">
        <w:r w:rsidDel="005273D1">
          <w:rPr>
            <w:rFonts w:ascii="Times" w:hAnsi="Times" w:cs="Helvetica"/>
          </w:rPr>
          <w:delText xml:space="preserve">either </w:delText>
        </w:r>
      </w:del>
      <w:ins w:id="217" w:author="Brian Buma" w:date="2020-03-24T18:47:00Z">
        <w:r w:rsidR="005273D1">
          <w:rPr>
            <w:rFonts w:ascii="Times" w:hAnsi="Times" w:cs="Helvetica"/>
          </w:rPr>
          <w:t xml:space="preserve">them </w:t>
        </w:r>
      </w:ins>
      <w:r>
        <w:rPr>
          <w:rFonts w:ascii="Times" w:hAnsi="Times" w:cs="Helvetica"/>
        </w:rPr>
        <w:t>as random effects</w:t>
      </w:r>
      <w:r w:rsidR="00C17F26">
        <w:rPr>
          <w:rFonts w:ascii="Times" w:hAnsi="Times" w:cs="Helvetica"/>
        </w:rPr>
        <w:t xml:space="preserve">, allowing us to focus on </w:t>
      </w:r>
      <w:r w:rsidR="00023EE7">
        <w:rPr>
          <w:rFonts w:ascii="Times" w:hAnsi="Times" w:cs="Helvetica"/>
        </w:rPr>
        <w:t>any potential additional effect</w:t>
      </w:r>
      <w:r w:rsidR="00C17F26">
        <w:rPr>
          <w:rFonts w:ascii="Times" w:hAnsi="Times" w:cs="Helvetica"/>
        </w:rPr>
        <w:t xml:space="preserve"> of </w:t>
      </w:r>
      <w:r w:rsidR="00CF4F45">
        <w:rPr>
          <w:rFonts w:ascii="Times" w:hAnsi="Times" w:cs="Helvetica"/>
        </w:rPr>
        <w:t xml:space="preserve">local </w:t>
      </w:r>
      <w:r w:rsidR="00C17F26">
        <w:rPr>
          <w:rFonts w:ascii="Times" w:hAnsi="Times" w:cs="Helvetica"/>
        </w:rPr>
        <w:t>topograph</w:t>
      </w:r>
      <w:r w:rsidR="00023EE7">
        <w:rPr>
          <w:rFonts w:ascii="Times" w:hAnsi="Times" w:cs="Helvetica"/>
        </w:rPr>
        <w:t>ic</w:t>
      </w:r>
      <w:r w:rsidR="00C17F26">
        <w:rPr>
          <w:rFonts w:ascii="Times" w:hAnsi="Times" w:cs="Helvetica"/>
        </w:rPr>
        <w:t xml:space="preserve"> </w:t>
      </w:r>
      <w:r w:rsidR="00023EE7">
        <w:rPr>
          <w:rFonts w:ascii="Times" w:hAnsi="Times" w:cs="Helvetica"/>
        </w:rPr>
        <w:t>or</w:t>
      </w:r>
      <w:r w:rsidR="00C17F26">
        <w:rPr>
          <w:rFonts w:ascii="Times" w:hAnsi="Times" w:cs="Helvetica"/>
        </w:rPr>
        <w:t xml:space="preserve"> soil </w:t>
      </w:r>
      <w:r w:rsidR="000E5B95">
        <w:rPr>
          <w:rFonts w:ascii="Times" w:hAnsi="Times" w:cs="Helvetica"/>
        </w:rPr>
        <w:t>characteristics</w:t>
      </w:r>
      <w:r w:rsidR="007002E7">
        <w:rPr>
          <w:rFonts w:ascii="Times" w:hAnsi="Times" w:cs="Helvetica"/>
        </w:rPr>
        <w:t>.</w:t>
      </w:r>
      <w:r w:rsidR="007B50EA" w:rsidRPr="007B50EA">
        <w:rPr>
          <w:rFonts w:ascii="Times" w:hAnsi="Times" w:cs="Helvetica"/>
        </w:rPr>
        <w:t xml:space="preserve"> Fixed effects included</w:t>
      </w:r>
      <w:r w:rsidR="00C17F26">
        <w:rPr>
          <w:rFonts w:ascii="Times" w:hAnsi="Times" w:cs="Helvetica"/>
        </w:rPr>
        <w:t xml:space="preserve"> the following</w:t>
      </w:r>
      <w:r w:rsidR="006A6137">
        <w:rPr>
          <w:rFonts w:ascii="Times" w:hAnsi="Times" w:cs="Helvetica"/>
        </w:rPr>
        <w:t xml:space="preserve"> </w:t>
      </w:r>
      <w:r w:rsidR="00E9317E">
        <w:rPr>
          <w:rFonts w:ascii="Times" w:hAnsi="Times" w:cs="Helvetica"/>
        </w:rPr>
        <w:t>topographic</w:t>
      </w:r>
      <w:r w:rsidR="00F568AC">
        <w:rPr>
          <w:rFonts w:ascii="Times" w:hAnsi="Times" w:cs="Helvetica"/>
        </w:rPr>
        <w:t xml:space="preserve"> and </w:t>
      </w:r>
      <w:r w:rsidR="00C17F26">
        <w:rPr>
          <w:rFonts w:ascii="Times" w:hAnsi="Times" w:cs="Helvetica"/>
        </w:rPr>
        <w:t>soil</w:t>
      </w:r>
      <w:r w:rsidR="00220BAB">
        <w:rPr>
          <w:rFonts w:ascii="Times" w:hAnsi="Times" w:cs="Helvetica"/>
        </w:rPr>
        <w:t xml:space="preserve"> characteristics</w:t>
      </w:r>
      <w:r w:rsidR="005E0C06">
        <w:rPr>
          <w:rFonts w:ascii="Times" w:hAnsi="Times" w:cs="Helvetica"/>
        </w:rPr>
        <w:t>:</w:t>
      </w:r>
      <w:r w:rsidR="005E6454">
        <w:rPr>
          <w:rFonts w:ascii="Times" w:hAnsi="Times" w:cs="Helvetica"/>
        </w:rPr>
        <w:t xml:space="preserve"> s</w:t>
      </w:r>
      <w:r w:rsidR="006A6137">
        <w:rPr>
          <w:rFonts w:ascii="Times" w:hAnsi="Times" w:cs="Helvetica"/>
        </w:rPr>
        <w:t xml:space="preserve">lope, </w:t>
      </w:r>
      <w:r w:rsidR="006D4500">
        <w:rPr>
          <w:rFonts w:ascii="Times" w:hAnsi="Times" w:cs="Helvetica"/>
        </w:rPr>
        <w:t xml:space="preserve">total annual </w:t>
      </w:r>
      <w:r w:rsidR="006A6137">
        <w:rPr>
          <w:rFonts w:ascii="Times" w:hAnsi="Times" w:cs="Helvetica"/>
        </w:rPr>
        <w:t>solar radiation, average organic layer depth</w:t>
      </w:r>
      <w:r w:rsidR="005E0C06">
        <w:rPr>
          <w:rFonts w:ascii="Times" w:hAnsi="Times" w:cs="Helvetica"/>
        </w:rPr>
        <w:t>,</w:t>
      </w:r>
      <w:r w:rsidR="006A6137">
        <w:rPr>
          <w:rFonts w:ascii="Times" w:hAnsi="Times" w:cs="Helvetica"/>
        </w:rPr>
        <w:t xml:space="preserve"> and average exposed mineral soil</w:t>
      </w:r>
      <w:r w:rsidR="005E6454">
        <w:rPr>
          <w:rFonts w:ascii="Times" w:hAnsi="Times" w:cs="Helvetica"/>
        </w:rPr>
        <w:t>.</w:t>
      </w:r>
      <w:r w:rsidR="00E0174E" w:rsidRPr="00E0174E">
        <w:rPr>
          <w:rFonts w:ascii="Times" w:hAnsi="Times" w:cs="Helvetica"/>
        </w:rPr>
        <w:t xml:space="preserve"> </w:t>
      </w:r>
      <w:r w:rsidR="00E0174E">
        <w:rPr>
          <w:rFonts w:ascii="Times" w:hAnsi="Times" w:cs="Helvetica"/>
        </w:rPr>
        <w:t xml:space="preserve">Slope and solar radiation for each site were calculated using </w:t>
      </w:r>
      <w:r w:rsidR="00E0174E" w:rsidRPr="00C66314">
        <w:rPr>
          <w:rFonts w:ascii="Times" w:hAnsi="Times" w:cs="Helvetica"/>
          <w:color w:val="000000" w:themeColor="text1"/>
        </w:rPr>
        <w:t>IFSAR digital elevation models from the Alaska mapping initiative</w:t>
      </w:r>
      <w:r w:rsidR="00E0174E">
        <w:rPr>
          <w:rFonts w:ascii="Times" w:hAnsi="Times" w:cs="Helvetica"/>
          <w:color w:val="000000" w:themeColor="text1"/>
        </w:rPr>
        <w:t xml:space="preserve"> (</w:t>
      </w:r>
      <w:commentRangeStart w:id="218"/>
      <w:r w:rsidR="00E0174E">
        <w:rPr>
          <w:rFonts w:ascii="Times" w:hAnsi="Times" w:cs="Helvetica"/>
          <w:color w:val="000000" w:themeColor="text1"/>
        </w:rPr>
        <w:t>USGS 2019</w:t>
      </w:r>
      <w:commentRangeEnd w:id="218"/>
      <w:r w:rsidR="005273D1">
        <w:rPr>
          <w:rStyle w:val="CommentReference"/>
          <w:rFonts w:asciiTheme="minorHAnsi" w:eastAsiaTheme="minorHAnsi" w:hAnsiTheme="minorHAnsi" w:cstheme="minorBidi"/>
        </w:rPr>
        <w:commentReference w:id="218"/>
      </w:r>
      <w:r w:rsidR="00E0174E">
        <w:rPr>
          <w:rFonts w:ascii="Times" w:hAnsi="Times" w:cs="Helvetica"/>
          <w:color w:val="000000" w:themeColor="text1"/>
        </w:rPr>
        <w:t>)</w:t>
      </w:r>
      <w:r w:rsidR="00E0174E" w:rsidRPr="00C66314">
        <w:rPr>
          <w:rFonts w:ascii="Times" w:hAnsi="Times" w:cs="Helvetica"/>
          <w:color w:val="000000" w:themeColor="text1"/>
        </w:rPr>
        <w:t xml:space="preserve">. </w:t>
      </w:r>
      <w:r w:rsidR="005E6454">
        <w:rPr>
          <w:rFonts w:ascii="Times" w:hAnsi="Times" w:cs="Helvetica"/>
        </w:rPr>
        <w:t xml:space="preserve"> </w:t>
      </w:r>
      <w:r w:rsidR="00220BAB">
        <w:rPr>
          <w:rFonts w:ascii="Times" w:hAnsi="Times" w:cs="Helvetica"/>
        </w:rPr>
        <w:t>Elevation, while an important factor driving tree community composition in Alaska, was not included as a variable since it did not vary meaningfully</w:t>
      </w:r>
      <w:r w:rsidR="00412A6A">
        <w:rPr>
          <w:rFonts w:ascii="Times" w:hAnsi="Times" w:cs="Helvetica"/>
        </w:rPr>
        <w:t xml:space="preserve"> </w:t>
      </w:r>
      <w:del w:id="219" w:author="Brian Buma" w:date="2020-03-24T18:48:00Z">
        <w:r w:rsidR="00220BAB" w:rsidDel="005273D1">
          <w:rPr>
            <w:rFonts w:ascii="Times" w:hAnsi="Times" w:cs="Helvetica"/>
          </w:rPr>
          <w:delText xml:space="preserve">within </w:delText>
        </w:r>
      </w:del>
      <w:ins w:id="220" w:author="Brian Buma" w:date="2020-03-24T18:48:00Z">
        <w:r w:rsidR="005273D1">
          <w:rPr>
            <w:rFonts w:ascii="Times" w:hAnsi="Times" w:cs="Helvetica"/>
          </w:rPr>
          <w:t xml:space="preserve">across </w:t>
        </w:r>
      </w:ins>
      <w:r w:rsidR="00220BAB">
        <w:rPr>
          <w:rFonts w:ascii="Times" w:hAnsi="Times" w:cs="Helvetica"/>
        </w:rPr>
        <w:t>sites</w:t>
      </w:r>
      <w:r w:rsidR="000E5B95">
        <w:rPr>
          <w:rFonts w:ascii="Times" w:hAnsi="Times" w:cs="Helvetica"/>
        </w:rPr>
        <w:t xml:space="preserve"> </w:t>
      </w:r>
      <w:r w:rsidR="000E5B95" w:rsidRPr="00412A6A">
        <w:rPr>
          <w:rFonts w:ascii="Times" w:hAnsi="Times" w:cs="Helvetica"/>
          <w:color w:val="000000" w:themeColor="text1"/>
        </w:rPr>
        <w:t>(</w:t>
      </w:r>
      <w:r w:rsidR="00412A6A" w:rsidRPr="00412A6A">
        <w:rPr>
          <w:rFonts w:ascii="Times" w:hAnsi="Times" w:cs="Helvetica"/>
          <w:color w:val="000000" w:themeColor="text1"/>
        </w:rPr>
        <w:t>Fig.</w:t>
      </w:r>
      <w:r w:rsidR="00EC344D" w:rsidRPr="00412A6A">
        <w:rPr>
          <w:rFonts w:ascii="Times" w:hAnsi="Times" w:cs="Helvetica"/>
          <w:color w:val="000000" w:themeColor="text1"/>
        </w:rPr>
        <w:t xml:space="preserve"> S</w:t>
      </w:r>
      <w:r w:rsidR="00412A6A" w:rsidRPr="00412A6A">
        <w:rPr>
          <w:rFonts w:ascii="Times" w:hAnsi="Times" w:cs="Helvetica"/>
          <w:color w:val="000000" w:themeColor="text1"/>
        </w:rPr>
        <w:t>1B</w:t>
      </w:r>
      <w:r w:rsidR="000E5B95" w:rsidRPr="00412A6A">
        <w:rPr>
          <w:rFonts w:ascii="Times" w:hAnsi="Times" w:cs="Helvetica"/>
          <w:color w:val="000000" w:themeColor="text1"/>
        </w:rPr>
        <w:t>)</w:t>
      </w:r>
      <w:r w:rsidR="00220BAB" w:rsidRPr="00412A6A">
        <w:rPr>
          <w:rFonts w:ascii="Times" w:hAnsi="Times" w:cs="Helvetica"/>
          <w:color w:val="000000" w:themeColor="text1"/>
        </w:rPr>
        <w:t>.</w:t>
      </w:r>
      <w:r w:rsidR="00C17F26" w:rsidRPr="00412A6A">
        <w:rPr>
          <w:rFonts w:ascii="Times" w:hAnsi="Times" w:cs="Helvetica"/>
          <w:color w:val="000000" w:themeColor="text1"/>
        </w:rPr>
        <w:t xml:space="preserve"> </w:t>
      </w:r>
      <w:r w:rsidR="00A924CD">
        <w:rPr>
          <w:rFonts w:ascii="Times" w:hAnsi="Times" w:cs="Helvetica"/>
        </w:rPr>
        <w:t>All fixed effects were standardized (mean zero, SD 1) using the ‘</w:t>
      </w:r>
      <w:proofErr w:type="spellStart"/>
      <w:r w:rsidR="00A924CD">
        <w:rPr>
          <w:rFonts w:ascii="Times" w:hAnsi="Times" w:cs="Helvetica"/>
        </w:rPr>
        <w:t>effectsize</w:t>
      </w:r>
      <w:proofErr w:type="spellEnd"/>
      <w:r w:rsidR="00A924CD">
        <w:rPr>
          <w:rFonts w:ascii="Times" w:hAnsi="Times" w:cs="Helvetica"/>
        </w:rPr>
        <w:t xml:space="preserve">’ package in R to allow for </w:t>
      </w:r>
      <w:r w:rsidR="00D94313">
        <w:rPr>
          <w:rFonts w:ascii="Times" w:hAnsi="Times" w:cs="Helvetica"/>
        </w:rPr>
        <w:t xml:space="preserve">direct </w:t>
      </w:r>
      <w:r w:rsidR="00A924CD">
        <w:rPr>
          <w:rFonts w:ascii="Times" w:hAnsi="Times" w:cs="Helvetica"/>
        </w:rPr>
        <w:t>comparison of effect size</w:t>
      </w:r>
      <w:r w:rsidR="00D94313">
        <w:rPr>
          <w:rFonts w:ascii="Times" w:hAnsi="Times" w:cs="Helvetica"/>
        </w:rPr>
        <w:t xml:space="preserve"> magnitude</w:t>
      </w:r>
      <w:r w:rsidR="00A924CD">
        <w:rPr>
          <w:rFonts w:ascii="Times" w:hAnsi="Times" w:cs="Helvetica"/>
        </w:rPr>
        <w:t xml:space="preserve"> (Makowski et al. 2019). </w:t>
      </w:r>
      <w:r w:rsidR="006A6137">
        <w:rPr>
          <w:rFonts w:ascii="Times" w:hAnsi="Times" w:cs="Helvetica"/>
        </w:rPr>
        <w:t>Overall model fit was evaluated using AIC</w:t>
      </w:r>
      <w:r w:rsidR="00CF4F45">
        <w:rPr>
          <w:rFonts w:ascii="Times" w:hAnsi="Times" w:cs="Helvetica"/>
        </w:rPr>
        <w:t xml:space="preserve"> and BIC values</w:t>
      </w:r>
      <w:r w:rsidR="006A6137">
        <w:rPr>
          <w:rFonts w:ascii="Times" w:hAnsi="Times" w:cs="Helvetica"/>
        </w:rPr>
        <w:t xml:space="preserve">. </w:t>
      </w:r>
    </w:p>
    <w:p w14:paraId="45F115C8" w14:textId="38E94A03" w:rsidR="003735F2" w:rsidRPr="006939FC" w:rsidRDefault="00916905" w:rsidP="006939FC">
      <w:pPr>
        <w:autoSpaceDE w:val="0"/>
        <w:autoSpaceDN w:val="0"/>
        <w:adjustRightInd w:val="0"/>
        <w:spacing w:line="480" w:lineRule="auto"/>
        <w:ind w:firstLine="720"/>
        <w:rPr>
          <w:rFonts w:ascii="Times" w:hAnsi="Times" w:cs="Helvetica"/>
        </w:rPr>
      </w:pPr>
      <w:r>
        <w:rPr>
          <w:rFonts w:ascii="Times" w:hAnsi="Times" w:cs="Helvetica"/>
        </w:rPr>
        <w:lastRenderedPageBreak/>
        <w:t>All analys</w:t>
      </w:r>
      <w:r w:rsidR="004E76FA">
        <w:rPr>
          <w:rFonts w:ascii="Times" w:hAnsi="Times" w:cs="Helvetica"/>
        </w:rPr>
        <w:t xml:space="preserve">is, model </w:t>
      </w:r>
      <w:r w:rsidR="001675FB">
        <w:rPr>
          <w:rFonts w:ascii="Times" w:hAnsi="Times" w:cs="Helvetica"/>
        </w:rPr>
        <w:t>fit,</w:t>
      </w:r>
      <w:r w:rsidR="004E76FA">
        <w:rPr>
          <w:rFonts w:ascii="Times" w:hAnsi="Times" w:cs="Helvetica"/>
        </w:rPr>
        <w:t xml:space="preserve"> and selection</w:t>
      </w:r>
      <w:r>
        <w:rPr>
          <w:rFonts w:ascii="Times" w:hAnsi="Times" w:cs="Helvetica"/>
        </w:rPr>
        <w:t xml:space="preserve"> were performed in R</w:t>
      </w:r>
      <w:r w:rsidR="00CF4F45">
        <w:rPr>
          <w:rFonts w:ascii="Times" w:hAnsi="Times" w:cs="Helvetica"/>
        </w:rPr>
        <w:t>-Studio</w:t>
      </w:r>
      <w:r>
        <w:rPr>
          <w:rFonts w:ascii="Times" w:hAnsi="Times" w:cs="Helvetica"/>
        </w:rPr>
        <w:t xml:space="preserve"> version </w:t>
      </w:r>
      <w:r w:rsidR="008678B9">
        <w:rPr>
          <w:rFonts w:ascii="Times" w:hAnsi="Times" w:cs="Helvetica"/>
        </w:rPr>
        <w:t xml:space="preserve">1.2.1335 </w:t>
      </w:r>
      <w:r>
        <w:rPr>
          <w:rFonts w:ascii="Times" w:hAnsi="Times" w:cs="Helvetica"/>
        </w:rPr>
        <w:t>(R Development Core Team, 201</w:t>
      </w:r>
      <w:r w:rsidR="001F6997">
        <w:rPr>
          <w:rFonts w:ascii="Times" w:hAnsi="Times" w:cs="Helvetica"/>
        </w:rPr>
        <w:t>8</w:t>
      </w:r>
      <w:r>
        <w:rPr>
          <w:rFonts w:ascii="Times" w:hAnsi="Times" w:cs="Helvetica"/>
        </w:rPr>
        <w:t xml:space="preserve">) and reported means include </w:t>
      </w:r>
      <w:r w:rsidR="007D6FF5">
        <w:rPr>
          <w:rFonts w:ascii="Times" w:hAnsi="Times" w:cs="Helvetica"/>
        </w:rPr>
        <w:t>one</w:t>
      </w:r>
      <w:r>
        <w:rPr>
          <w:rFonts w:ascii="Times" w:hAnsi="Times" w:cs="Helvetica"/>
        </w:rPr>
        <w:t xml:space="preserve"> standard </w:t>
      </w:r>
      <w:r w:rsidR="00F6410B">
        <w:rPr>
          <w:rFonts w:ascii="Times" w:hAnsi="Times" w:cs="Helvetica"/>
        </w:rPr>
        <w:t>deviation</w:t>
      </w:r>
      <w:r>
        <w:rPr>
          <w:rFonts w:ascii="Times" w:hAnsi="Times" w:cs="Helvetica"/>
        </w:rPr>
        <w:t>.</w:t>
      </w:r>
      <w:r w:rsidR="008678B9">
        <w:rPr>
          <w:rFonts w:ascii="Times" w:hAnsi="Times" w:cs="Helvetica"/>
        </w:rPr>
        <w:t xml:space="preserve"> </w:t>
      </w:r>
      <w:r w:rsidR="00CF4F45">
        <w:rPr>
          <w:rFonts w:ascii="Times" w:hAnsi="Times" w:cs="Helvetica"/>
        </w:rPr>
        <w:t>Linear</w:t>
      </w:r>
      <w:r>
        <w:rPr>
          <w:rFonts w:ascii="Times" w:hAnsi="Times" w:cs="Helvetica"/>
        </w:rPr>
        <w:t xml:space="preserve"> </w:t>
      </w:r>
      <w:r w:rsidR="001675FB">
        <w:rPr>
          <w:rFonts w:ascii="Times" w:hAnsi="Times" w:cs="Helvetica"/>
        </w:rPr>
        <w:t>mixed models</w:t>
      </w:r>
      <w:r>
        <w:rPr>
          <w:rFonts w:ascii="Times" w:hAnsi="Times" w:cs="Helvetica"/>
        </w:rPr>
        <w:t xml:space="preserve"> were conducted </w:t>
      </w:r>
      <w:r w:rsidR="004E76FA">
        <w:rPr>
          <w:rFonts w:ascii="Times" w:hAnsi="Times" w:cs="Helvetica"/>
        </w:rPr>
        <w:t>using</w:t>
      </w:r>
      <w:r>
        <w:rPr>
          <w:rFonts w:ascii="Times" w:hAnsi="Times" w:cs="Helvetica"/>
        </w:rPr>
        <w:t xml:space="preserve"> ‘lme4’ (Bates et al. 2019). Because our plots are clustered by design to take advantage of natural experimental conditions, spatial autocorrelation among plots was assessed </w:t>
      </w:r>
      <w:r w:rsidR="00D270D1">
        <w:rPr>
          <w:rFonts w:ascii="Times" w:hAnsi="Times" w:cs="Helvetica"/>
        </w:rPr>
        <w:t>using Moran’s I</w:t>
      </w:r>
      <w:r w:rsidR="00D94313">
        <w:rPr>
          <w:rFonts w:ascii="Times" w:hAnsi="Times" w:cs="Helvetica"/>
        </w:rPr>
        <w:t xml:space="preserve"> (Moran 1950)</w:t>
      </w:r>
      <w:r w:rsidR="00C34E9C">
        <w:rPr>
          <w:rFonts w:ascii="Times" w:hAnsi="Times" w:cs="Helvetica"/>
        </w:rPr>
        <w:t xml:space="preserve">. </w:t>
      </w:r>
      <w:commentRangeStart w:id="221"/>
      <w:r>
        <w:rPr>
          <w:rFonts w:ascii="Times" w:hAnsi="Times" w:cs="Helvetica"/>
        </w:rPr>
        <w:t>We foun</w:t>
      </w:r>
      <w:r w:rsidR="0070545D">
        <w:rPr>
          <w:rFonts w:ascii="Times" w:hAnsi="Times" w:cs="Helvetica"/>
        </w:rPr>
        <w:t>d</w:t>
      </w:r>
      <w:r>
        <w:rPr>
          <w:rFonts w:ascii="Times" w:hAnsi="Times" w:cs="Helvetica"/>
        </w:rPr>
        <w:t xml:space="preserve"> evidence of spatial autocorrelation </w:t>
      </w:r>
      <w:r w:rsidR="0070545D">
        <w:rPr>
          <w:rFonts w:ascii="Times" w:hAnsi="Times" w:cs="Helvetica"/>
        </w:rPr>
        <w:t xml:space="preserve">within </w:t>
      </w:r>
      <w:r w:rsidR="00D165B7">
        <w:rPr>
          <w:rFonts w:ascii="Times" w:hAnsi="Times" w:cs="Helvetica"/>
        </w:rPr>
        <w:t xml:space="preserve">tree data of </w:t>
      </w:r>
      <w:r w:rsidR="00C91572">
        <w:rPr>
          <w:rFonts w:ascii="Times" w:hAnsi="Times" w:cs="Helvetica"/>
        </w:rPr>
        <w:t>l</w:t>
      </w:r>
      <w:r w:rsidR="0070545D">
        <w:rPr>
          <w:rFonts w:ascii="Times" w:hAnsi="Times" w:cs="Helvetica"/>
        </w:rPr>
        <w:t xml:space="preserve">owland plots </w:t>
      </w:r>
      <w:r>
        <w:rPr>
          <w:rFonts w:ascii="Times" w:hAnsi="Times" w:cs="Helvetica"/>
        </w:rPr>
        <w:t>(Table</w:t>
      </w:r>
      <w:r w:rsidRPr="00153F97">
        <w:rPr>
          <w:rFonts w:ascii="Times" w:hAnsi="Times" w:cs="Helvetica"/>
          <w:color w:val="000000" w:themeColor="text1"/>
        </w:rPr>
        <w:t xml:space="preserve"> </w:t>
      </w:r>
      <w:r w:rsidR="00056508">
        <w:rPr>
          <w:rFonts w:ascii="Times" w:hAnsi="Times" w:cs="Helvetica"/>
          <w:color w:val="000000" w:themeColor="text1"/>
        </w:rPr>
        <w:t>S</w:t>
      </w:r>
      <w:r w:rsidR="004C1E54">
        <w:rPr>
          <w:rFonts w:ascii="Times" w:hAnsi="Times" w:cs="Helvetica"/>
          <w:color w:val="000000" w:themeColor="text1"/>
        </w:rPr>
        <w:t>4</w:t>
      </w:r>
      <w:r>
        <w:rPr>
          <w:rFonts w:ascii="Times" w:hAnsi="Times" w:cs="Helvetica"/>
        </w:rPr>
        <w:t>)</w:t>
      </w:r>
      <w:r w:rsidR="00CF4F45">
        <w:rPr>
          <w:rFonts w:ascii="Times" w:hAnsi="Times" w:cs="Helvetica"/>
        </w:rPr>
        <w:t>.</w:t>
      </w:r>
      <w:commentRangeEnd w:id="221"/>
      <w:r w:rsidR="005273D1">
        <w:rPr>
          <w:rStyle w:val="CommentReference"/>
          <w:rFonts w:asciiTheme="minorHAnsi" w:eastAsiaTheme="minorHAnsi" w:hAnsiTheme="minorHAnsi" w:cstheme="minorBidi"/>
        </w:rPr>
        <w:commentReference w:id="221"/>
      </w:r>
    </w:p>
    <w:p w14:paraId="01420625" w14:textId="77777777" w:rsidR="0040213C" w:rsidRDefault="0040213C">
      <w:pPr>
        <w:rPr>
          <w:rFonts w:ascii="Times" w:eastAsiaTheme="majorEastAsia" w:hAnsi="Times" w:cstheme="majorBidi"/>
          <w:b/>
          <w:color w:val="000000" w:themeColor="text1"/>
          <w:szCs w:val="32"/>
        </w:rPr>
      </w:pPr>
      <w:r>
        <w:br w:type="page"/>
      </w:r>
    </w:p>
    <w:p w14:paraId="351FD637" w14:textId="0550A120" w:rsidR="009F67AA" w:rsidRDefault="001F33FB" w:rsidP="006939FC">
      <w:pPr>
        <w:pStyle w:val="Heading1"/>
      </w:pPr>
      <w:r>
        <w:lastRenderedPageBreak/>
        <w:t xml:space="preserve">III. </w:t>
      </w:r>
      <w:r w:rsidR="00D36EE1">
        <w:t>Results</w:t>
      </w:r>
    </w:p>
    <w:p w14:paraId="519635AB" w14:textId="6D1EBA0C" w:rsidR="00EA5063" w:rsidRDefault="00EA5063" w:rsidP="00FA491C">
      <w:pPr>
        <w:autoSpaceDE w:val="0"/>
        <w:autoSpaceDN w:val="0"/>
        <w:adjustRightInd w:val="0"/>
        <w:jc w:val="center"/>
        <w:rPr>
          <w:rFonts w:ascii="Times" w:hAnsi="Times" w:cs="Helvetica"/>
          <w:b/>
          <w:bCs/>
          <w:sz w:val="20"/>
          <w:szCs w:val="20"/>
        </w:rPr>
      </w:pPr>
      <w:r>
        <w:rPr>
          <w:rFonts w:ascii="Times" w:hAnsi="Times" w:cs="Helvetica"/>
          <w:b/>
          <w:bCs/>
          <w:noProof/>
          <w:sz w:val="20"/>
          <w:szCs w:val="20"/>
        </w:rPr>
        <w:drawing>
          <wp:inline distT="0" distB="0" distL="0" distR="0" wp14:anchorId="5C39352F" wp14:editId="240AE5F8">
            <wp:extent cx="4619708" cy="1764965"/>
            <wp:effectExtent l="0" t="0" r="3175"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burn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809" cy="1776465"/>
                    </a:xfrm>
                    <a:prstGeom prst="rect">
                      <a:avLst/>
                    </a:prstGeom>
                  </pic:spPr>
                </pic:pic>
              </a:graphicData>
            </a:graphic>
          </wp:inline>
        </w:drawing>
      </w:r>
    </w:p>
    <w:p w14:paraId="4ED454BF" w14:textId="5C3E9EE1" w:rsidR="00ED581A" w:rsidRPr="00EA5063" w:rsidRDefault="00ED581A" w:rsidP="00ED581A">
      <w:pPr>
        <w:autoSpaceDE w:val="0"/>
        <w:autoSpaceDN w:val="0"/>
        <w:adjustRightInd w:val="0"/>
        <w:spacing w:line="360" w:lineRule="auto"/>
        <w:rPr>
          <w:rFonts w:ascii="Times" w:hAnsi="Times" w:cs="Helvetica"/>
          <w:b/>
          <w:bCs/>
          <w:sz w:val="20"/>
          <w:szCs w:val="20"/>
        </w:rPr>
      </w:pPr>
      <w:commentRangeStart w:id="222"/>
      <w:r w:rsidRPr="00EA5063">
        <w:rPr>
          <w:rFonts w:ascii="Times" w:hAnsi="Times" w:cs="Helvetica"/>
          <w:b/>
          <w:bCs/>
          <w:sz w:val="20"/>
          <w:szCs w:val="20"/>
        </w:rPr>
        <w:t xml:space="preserve">Fig. </w:t>
      </w:r>
      <w:r>
        <w:rPr>
          <w:rFonts w:ascii="Times" w:hAnsi="Times" w:cs="Helvetica"/>
          <w:b/>
          <w:bCs/>
          <w:sz w:val="20"/>
          <w:szCs w:val="20"/>
        </w:rPr>
        <w:t>3</w:t>
      </w:r>
      <w:r w:rsidRPr="00EA5063">
        <w:rPr>
          <w:rFonts w:ascii="Times" w:hAnsi="Times" w:cs="Helvetica"/>
          <w:b/>
          <w:bCs/>
          <w:sz w:val="20"/>
          <w:szCs w:val="20"/>
        </w:rPr>
        <w:t xml:space="preserve">. Density and basal area of unburned reference plots in upland and lowland site. </w:t>
      </w:r>
      <w:commentRangeEnd w:id="222"/>
      <w:r w:rsidR="005273D1">
        <w:rPr>
          <w:rStyle w:val="CommentReference"/>
          <w:rFonts w:asciiTheme="minorHAnsi" w:eastAsiaTheme="minorHAnsi" w:hAnsiTheme="minorHAnsi" w:cstheme="minorBidi"/>
        </w:rPr>
        <w:commentReference w:id="222"/>
      </w:r>
    </w:p>
    <w:p w14:paraId="447065BE" w14:textId="00A25550" w:rsidR="00685821" w:rsidRPr="00EC344D" w:rsidRDefault="00D94313" w:rsidP="00EC344D">
      <w:pPr>
        <w:autoSpaceDE w:val="0"/>
        <w:autoSpaceDN w:val="0"/>
        <w:adjustRightInd w:val="0"/>
        <w:spacing w:line="480" w:lineRule="auto"/>
        <w:ind w:firstLine="720"/>
        <w:rPr>
          <w:rFonts w:ascii="Times" w:hAnsi="Times" w:cs="Helvetica"/>
          <w:color w:val="FF0000"/>
        </w:rPr>
      </w:pPr>
      <w:del w:id="223" w:author="Brian Buma" w:date="2020-03-24T18:52:00Z">
        <w:r w:rsidDel="00BA5400">
          <w:rPr>
            <w:rFonts w:ascii="Times" w:hAnsi="Times" w:cs="Helvetica"/>
            <w:color w:val="000000" w:themeColor="text1"/>
          </w:rPr>
          <w:delText xml:space="preserve">We examined characteristics of stand structure and composition in unburned reference plots to infer starting </w:delText>
        </w:r>
        <w:r w:rsidR="00BC2D63" w:rsidDel="00BA5400">
          <w:rPr>
            <w:rFonts w:ascii="Times" w:hAnsi="Times" w:cs="Helvetica"/>
            <w:color w:val="000000" w:themeColor="text1"/>
          </w:rPr>
          <w:delText>conditions</w:delText>
        </w:r>
        <w:r w:rsidDel="00BA5400">
          <w:rPr>
            <w:rFonts w:ascii="Times" w:hAnsi="Times" w:cs="Helvetica"/>
            <w:color w:val="000000" w:themeColor="text1"/>
          </w:rPr>
          <w:delText xml:space="preserve"> of burned stands and to determine whether </w:delText>
        </w:r>
        <w:r w:rsidR="00BC2D63" w:rsidDel="00BA5400">
          <w:rPr>
            <w:rFonts w:ascii="Times" w:hAnsi="Times" w:cs="Helvetica"/>
            <w:color w:val="000000" w:themeColor="text1"/>
          </w:rPr>
          <w:delText xml:space="preserve">stand characteristics in </w:delText>
        </w:r>
        <w:r w:rsidDel="00BA5400">
          <w:rPr>
            <w:rFonts w:ascii="Times" w:hAnsi="Times" w:cs="Helvetica"/>
            <w:color w:val="000000" w:themeColor="text1"/>
          </w:rPr>
          <w:delText>the two sites (upland and lowland) varied significantly pr</w:delText>
        </w:r>
        <w:r w:rsidR="0080135E" w:rsidDel="00BA5400">
          <w:rPr>
            <w:rFonts w:ascii="Times" w:hAnsi="Times" w:cs="Helvetica"/>
            <w:color w:val="000000" w:themeColor="text1"/>
          </w:rPr>
          <w:delText xml:space="preserve">ior to </w:delText>
        </w:r>
        <w:r w:rsidDel="00BA5400">
          <w:rPr>
            <w:rFonts w:ascii="Times" w:hAnsi="Times" w:cs="Helvetica"/>
            <w:color w:val="000000" w:themeColor="text1"/>
          </w:rPr>
          <w:delText xml:space="preserve">fire. </w:delText>
        </w:r>
        <w:r w:rsidR="002133FA" w:rsidDel="00BA5400">
          <w:rPr>
            <w:rFonts w:ascii="Times" w:hAnsi="Times" w:cs="Helvetica"/>
            <w:color w:val="000000" w:themeColor="text1"/>
          </w:rPr>
          <w:delText xml:space="preserve">Few deciduous species were present in unburned plots in either site. </w:delText>
        </w:r>
      </w:del>
      <w:ins w:id="224" w:author="Brian Buma" w:date="2020-03-24T18:52:00Z">
        <w:r w:rsidR="00BA5400">
          <w:rPr>
            <w:rFonts w:ascii="Times" w:hAnsi="Times" w:cs="Helvetica"/>
            <w:color w:val="000000" w:themeColor="text1"/>
          </w:rPr>
          <w:t xml:space="preserve">Unburned plots were dominated by conifers, by design. </w:t>
        </w:r>
      </w:ins>
      <w:r w:rsidR="00FA491C">
        <w:rPr>
          <w:rFonts w:ascii="Times" w:hAnsi="Times" w:cs="Helvetica"/>
          <w:color w:val="000000" w:themeColor="text1"/>
        </w:rPr>
        <w:t>Both conifer basal area and density</w:t>
      </w:r>
      <w:r>
        <w:rPr>
          <w:rFonts w:ascii="Times" w:hAnsi="Times" w:cs="Helvetica"/>
          <w:color w:val="000000" w:themeColor="text1"/>
        </w:rPr>
        <w:t xml:space="preserve"> were significantly higher in unburned upland sites compared to lowland counterparts </w:t>
      </w:r>
      <w:r w:rsidRPr="00FA491C">
        <w:rPr>
          <w:rFonts w:ascii="Times" w:hAnsi="Times" w:cs="Helvetica"/>
          <w:color w:val="000000" w:themeColor="text1"/>
        </w:rPr>
        <w:t>(</w:t>
      </w:r>
      <w:r w:rsidR="002133FA" w:rsidRPr="00FA491C">
        <w:rPr>
          <w:rFonts w:ascii="Times" w:hAnsi="Times" w:cs="Helvetica"/>
          <w:color w:val="000000" w:themeColor="text1"/>
        </w:rPr>
        <w:t>Dunn’s</w:t>
      </w:r>
      <w:r w:rsidRPr="00FA491C">
        <w:rPr>
          <w:rFonts w:ascii="Times" w:hAnsi="Times" w:cs="Helvetica"/>
          <w:color w:val="000000" w:themeColor="text1"/>
        </w:rPr>
        <w:t xml:space="preserve"> test, </w:t>
      </w:r>
      <w:r w:rsidR="00FA491C" w:rsidRPr="00FA491C">
        <w:rPr>
          <w:rFonts w:ascii="Times" w:hAnsi="Times" w:cs="Helvetica"/>
          <w:color w:val="000000" w:themeColor="text1"/>
        </w:rPr>
        <w:t xml:space="preserve">basal area </w:t>
      </w:r>
      <w:r w:rsidRPr="00FA491C">
        <w:rPr>
          <w:rFonts w:ascii="Times" w:hAnsi="Times" w:cs="Helvetica"/>
          <w:color w:val="000000" w:themeColor="text1"/>
        </w:rPr>
        <w:t xml:space="preserve">p = </w:t>
      </w:r>
      <w:r w:rsidR="00FA491C" w:rsidRPr="00FA491C">
        <w:rPr>
          <w:rFonts w:ascii="Times" w:hAnsi="Times" w:cs="Helvetica"/>
          <w:color w:val="000000" w:themeColor="text1"/>
        </w:rPr>
        <w:t>&lt;0.001, density p = &lt;0.001</w:t>
      </w:r>
      <w:ins w:id="225" w:author="Brian Buma" w:date="2020-03-24T18:56:00Z">
        <w:r w:rsidR="00BA5400">
          <w:rPr>
            <w:rFonts w:ascii="Times" w:hAnsi="Times" w:cs="Helvetica"/>
            <w:color w:val="000000" w:themeColor="text1"/>
          </w:rPr>
          <w:t xml:space="preserve">; </w:t>
        </w:r>
      </w:ins>
      <w:del w:id="226" w:author="Brian Buma" w:date="2020-03-24T18:56:00Z">
        <w:r w:rsidRPr="00FA491C" w:rsidDel="00BA5400">
          <w:rPr>
            <w:rFonts w:ascii="Times" w:hAnsi="Times" w:cs="Helvetica"/>
            <w:color w:val="000000" w:themeColor="text1"/>
          </w:rPr>
          <w:delText xml:space="preserve">) </w:delText>
        </w:r>
        <w:r w:rsidDel="00BA5400">
          <w:rPr>
            <w:rFonts w:ascii="Times" w:hAnsi="Times" w:cs="Helvetica"/>
            <w:color w:val="000000" w:themeColor="text1"/>
          </w:rPr>
          <w:delText>(</w:delText>
        </w:r>
      </w:del>
      <w:r>
        <w:rPr>
          <w:rFonts w:ascii="Times" w:hAnsi="Times" w:cs="Helvetica"/>
          <w:color w:val="000000" w:themeColor="text1"/>
        </w:rPr>
        <w:t xml:space="preserve">Fig. </w:t>
      </w:r>
      <w:r w:rsidR="00EA5063">
        <w:rPr>
          <w:rFonts w:ascii="Times" w:hAnsi="Times" w:cs="Helvetica"/>
          <w:color w:val="000000" w:themeColor="text1"/>
        </w:rPr>
        <w:t>3</w:t>
      </w:r>
      <w:r>
        <w:rPr>
          <w:rFonts w:ascii="Times" w:hAnsi="Times" w:cs="Helvetica"/>
          <w:color w:val="000000" w:themeColor="text1"/>
        </w:rPr>
        <w:t>).</w:t>
      </w:r>
      <w:r w:rsidR="002A2579">
        <w:rPr>
          <w:rFonts w:ascii="Times" w:hAnsi="Times" w:cs="Helvetica"/>
          <w:color w:val="000000" w:themeColor="text1"/>
        </w:rPr>
        <w:t xml:space="preserve">  </w:t>
      </w:r>
    </w:p>
    <w:p w14:paraId="504E790B" w14:textId="47110648" w:rsidR="00EC344D" w:rsidRPr="006939FC" w:rsidRDefault="00EC344D" w:rsidP="006939FC">
      <w:pPr>
        <w:pStyle w:val="Heading2"/>
      </w:pPr>
      <w:r w:rsidRPr="006939FC">
        <w:t>Patterns of regeneration across reburns</w:t>
      </w:r>
    </w:p>
    <w:p w14:paraId="5CFE09E6" w14:textId="5E7F1EBE" w:rsidR="003735F2" w:rsidRPr="00EC344D" w:rsidRDefault="003735F2" w:rsidP="003735F2">
      <w:pPr>
        <w:autoSpaceDE w:val="0"/>
        <w:autoSpaceDN w:val="0"/>
        <w:adjustRightInd w:val="0"/>
        <w:spacing w:line="480" w:lineRule="auto"/>
        <w:jc w:val="center"/>
        <w:rPr>
          <w:rFonts w:ascii="Times" w:hAnsi="Times" w:cs="Helvetica"/>
          <w:b/>
          <w:bCs/>
        </w:rPr>
      </w:pPr>
      <w:r>
        <w:rPr>
          <w:rFonts w:ascii="Times" w:hAnsi="Times" w:cs="Helvetica"/>
          <w:b/>
          <w:bCs/>
          <w:noProof/>
        </w:rPr>
        <w:drawing>
          <wp:inline distT="0" distB="0" distL="0" distR="0" wp14:anchorId="4DCB478C" wp14:editId="0A84AE9D">
            <wp:extent cx="4275667" cy="2851358"/>
            <wp:effectExtent l="0" t="0" r="4445" b="6350"/>
            <wp:docPr id="3" name="Picture 3"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en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9686" cy="2860707"/>
                    </a:xfrm>
                    <a:prstGeom prst="rect">
                      <a:avLst/>
                    </a:prstGeom>
                  </pic:spPr>
                </pic:pic>
              </a:graphicData>
            </a:graphic>
          </wp:inline>
        </w:drawing>
      </w:r>
    </w:p>
    <w:p w14:paraId="1BA1E522" w14:textId="537464F1" w:rsidR="00ED581A" w:rsidRPr="00ED581A" w:rsidRDefault="00ED581A" w:rsidP="00ED581A">
      <w:pPr>
        <w:autoSpaceDE w:val="0"/>
        <w:autoSpaceDN w:val="0"/>
        <w:adjustRightInd w:val="0"/>
        <w:spacing w:line="276" w:lineRule="auto"/>
        <w:rPr>
          <w:rFonts w:ascii="Times" w:hAnsi="Times" w:cs="Helvetica"/>
          <w:b/>
          <w:bCs/>
          <w:sz w:val="20"/>
          <w:szCs w:val="20"/>
        </w:rPr>
      </w:pPr>
      <w:r w:rsidRPr="00360D1A">
        <w:rPr>
          <w:rFonts w:ascii="Times" w:hAnsi="Times" w:cs="Helvetica"/>
          <w:b/>
          <w:bCs/>
          <w:sz w:val="20"/>
          <w:szCs w:val="20"/>
        </w:rPr>
        <w:lastRenderedPageBreak/>
        <w:t xml:space="preserve">Figure </w:t>
      </w:r>
      <w:r>
        <w:rPr>
          <w:rFonts w:ascii="Times" w:hAnsi="Times" w:cs="Helvetica"/>
          <w:b/>
          <w:bCs/>
          <w:sz w:val="20"/>
          <w:szCs w:val="20"/>
        </w:rPr>
        <w:t>4</w:t>
      </w:r>
      <w:r w:rsidRPr="00360D1A">
        <w:rPr>
          <w:rFonts w:ascii="Times" w:hAnsi="Times" w:cs="Helvetica"/>
          <w:b/>
          <w:bCs/>
          <w:sz w:val="20"/>
          <w:szCs w:val="20"/>
        </w:rPr>
        <w:t xml:space="preserve">. Average proportion of </w:t>
      </w:r>
      <w:r w:rsidR="00BC2D63">
        <w:rPr>
          <w:rFonts w:ascii="Times" w:hAnsi="Times" w:cs="Helvetica"/>
          <w:b/>
          <w:bCs/>
          <w:sz w:val="20"/>
          <w:szCs w:val="20"/>
        </w:rPr>
        <w:t xml:space="preserve">trees and seedlings of species </w:t>
      </w:r>
      <w:r>
        <w:rPr>
          <w:rFonts w:ascii="Times" w:hAnsi="Times" w:cs="Helvetica"/>
          <w:b/>
          <w:bCs/>
          <w:sz w:val="20"/>
          <w:szCs w:val="20"/>
        </w:rPr>
        <w:t>present on a plot across reburn sequence</w:t>
      </w:r>
      <w:r w:rsidRPr="00360D1A">
        <w:rPr>
          <w:rFonts w:ascii="Times" w:hAnsi="Times" w:cs="Helvetica"/>
          <w:b/>
          <w:bCs/>
          <w:sz w:val="20"/>
          <w:szCs w:val="20"/>
        </w:rPr>
        <w:t xml:space="preserve"> between upland and lowland </w:t>
      </w:r>
      <w:r>
        <w:rPr>
          <w:rFonts w:ascii="Times" w:hAnsi="Times" w:cs="Helvetica"/>
          <w:b/>
          <w:bCs/>
          <w:sz w:val="20"/>
          <w:szCs w:val="20"/>
        </w:rPr>
        <w:t>plots</w:t>
      </w:r>
      <w:r w:rsidRPr="00360D1A">
        <w:rPr>
          <w:rFonts w:ascii="Times" w:hAnsi="Times" w:cs="Helvetica"/>
          <w:b/>
          <w:bCs/>
          <w:sz w:val="20"/>
          <w:szCs w:val="20"/>
        </w:rPr>
        <w:t xml:space="preserve">. </w:t>
      </w:r>
      <w:r>
        <w:rPr>
          <w:rFonts w:ascii="Times" w:hAnsi="Times" w:cs="Helvetica"/>
          <w:b/>
          <w:bCs/>
          <w:sz w:val="20"/>
          <w:szCs w:val="20"/>
        </w:rPr>
        <w:t>Error bars represent standard deviations.</w:t>
      </w:r>
      <w:r>
        <w:rPr>
          <w:rFonts w:ascii="Times" w:hAnsi="Times" w:cs="Helvetica"/>
          <w:b/>
          <w:bCs/>
          <w:noProof/>
        </w:rPr>
        <w:t xml:space="preserve"> </w:t>
      </w:r>
    </w:p>
    <w:p w14:paraId="6355DC2A" w14:textId="4621D980" w:rsidR="00C63BCA" w:rsidRDefault="00972B8E" w:rsidP="00121365">
      <w:pPr>
        <w:autoSpaceDE w:val="0"/>
        <w:autoSpaceDN w:val="0"/>
        <w:adjustRightInd w:val="0"/>
        <w:spacing w:line="480" w:lineRule="auto"/>
        <w:rPr>
          <w:rFonts w:ascii="Times" w:hAnsi="Times" w:cs="Helvetica"/>
          <w:i/>
          <w:iCs/>
        </w:rPr>
      </w:pPr>
      <w:r w:rsidRPr="00C11790">
        <w:rPr>
          <w:rFonts w:ascii="Times" w:hAnsi="Times" w:cs="Helvetica"/>
          <w:i/>
          <w:iCs/>
        </w:rPr>
        <w:t xml:space="preserve">Patterns in species </w:t>
      </w:r>
      <w:r w:rsidR="008D3841">
        <w:rPr>
          <w:rFonts w:ascii="Times" w:hAnsi="Times" w:cs="Helvetica"/>
          <w:i/>
          <w:iCs/>
        </w:rPr>
        <w:t>presence</w:t>
      </w:r>
    </w:p>
    <w:p w14:paraId="714E9B4B" w14:textId="62A2B5E6" w:rsidR="000A3FE0" w:rsidRDefault="000A3FE0" w:rsidP="003735F2">
      <w:pPr>
        <w:autoSpaceDE w:val="0"/>
        <w:autoSpaceDN w:val="0"/>
        <w:adjustRightInd w:val="0"/>
        <w:spacing w:line="480" w:lineRule="auto"/>
        <w:ind w:firstLine="720"/>
        <w:rPr>
          <w:rFonts w:ascii="Times" w:hAnsi="Times" w:cs="Helvetica"/>
          <w:bCs/>
          <w:color w:val="000000" w:themeColor="text1"/>
        </w:rPr>
      </w:pPr>
      <w:del w:id="227" w:author="Brian Buma" w:date="2020-03-24T18:53:00Z">
        <w:r w:rsidRPr="000A3FE0" w:rsidDel="00BA5400">
          <w:rPr>
            <w:rFonts w:ascii="Times" w:hAnsi="Times" w:cs="Helvetica"/>
            <w:bCs/>
          </w:rPr>
          <w:delText>Only canopies of unburned plots were predominantly composed of conifers: c</w:delText>
        </w:r>
      </w:del>
      <w:ins w:id="228" w:author="Brian Buma" w:date="2020-03-24T18:53:00Z">
        <w:r w:rsidR="00BA5400">
          <w:rPr>
            <w:rFonts w:ascii="Times" w:hAnsi="Times" w:cs="Helvetica"/>
            <w:bCs/>
          </w:rPr>
          <w:t>A</w:t>
        </w:r>
      </w:ins>
      <w:del w:id="229" w:author="Brian Buma" w:date="2020-03-24T18:53:00Z">
        <w:r w:rsidRPr="000A3FE0" w:rsidDel="00BA5400">
          <w:rPr>
            <w:rFonts w:ascii="Times" w:hAnsi="Times" w:cs="Helvetica"/>
            <w:bCs/>
          </w:rPr>
          <w:delText>anopies in a</w:delText>
        </w:r>
      </w:del>
      <w:r w:rsidRPr="000A3FE0">
        <w:rPr>
          <w:rFonts w:ascii="Times" w:hAnsi="Times" w:cs="Helvetica"/>
          <w:bCs/>
        </w:rPr>
        <w:t>ll burned sites were dominated in abundance by deciduous species</w:t>
      </w:r>
      <w:r w:rsidR="0030646A">
        <w:rPr>
          <w:rFonts w:ascii="Times" w:hAnsi="Times" w:cs="Helvetica"/>
          <w:bCs/>
        </w:rPr>
        <w:t xml:space="preserve"> (Fig. 4)</w:t>
      </w:r>
      <w:r w:rsidRPr="000A3FE0">
        <w:rPr>
          <w:rFonts w:ascii="Times" w:hAnsi="Times" w:cs="Helvetica"/>
          <w:bCs/>
        </w:rPr>
        <w:t>. Once-, twice- and thrice-burned upland canopies were predominantly</w:t>
      </w:r>
      <w:r w:rsidR="00FE4FDA">
        <w:rPr>
          <w:rFonts w:ascii="Times" w:hAnsi="Times" w:cs="Helvetica"/>
          <w:bCs/>
          <w:i/>
          <w:iCs/>
        </w:rPr>
        <w:t xml:space="preserve"> </w:t>
      </w:r>
      <w:r w:rsidR="00FE4FDA">
        <w:rPr>
          <w:rFonts w:ascii="Times" w:hAnsi="Times" w:cs="Helvetica"/>
          <w:bCs/>
        </w:rPr>
        <w:t>birch</w:t>
      </w:r>
      <w:r w:rsidRPr="000A3FE0">
        <w:rPr>
          <w:rFonts w:ascii="Times" w:hAnsi="Times" w:cs="Helvetica"/>
          <w:bCs/>
        </w:rPr>
        <w:t xml:space="preserve">, while the canopies in burned lowland plots differed across reburn sequence: </w:t>
      </w:r>
      <w:r w:rsidR="003735F2">
        <w:rPr>
          <w:rFonts w:ascii="Times" w:hAnsi="Times" w:cs="Helvetica"/>
          <w:bCs/>
        </w:rPr>
        <w:t>o</w:t>
      </w:r>
      <w:r w:rsidRPr="000A3FE0">
        <w:rPr>
          <w:rFonts w:ascii="Times" w:hAnsi="Times" w:cs="Helvetica"/>
          <w:bCs/>
        </w:rPr>
        <w:t xml:space="preserve">nce-burned lowland canopies were dominated by willow, canopies in twice-burned lowland plots were primarily birch while thrice-burned lowland canopies </w:t>
      </w:r>
      <w:r w:rsidR="00BC2D63">
        <w:rPr>
          <w:rFonts w:ascii="Times" w:hAnsi="Times" w:cs="Helvetica"/>
          <w:bCs/>
        </w:rPr>
        <w:t>were predominantly composed of</w:t>
      </w:r>
      <w:r w:rsidRPr="000A3FE0">
        <w:rPr>
          <w:rFonts w:ascii="Times" w:hAnsi="Times" w:cs="Helvetica"/>
          <w:bCs/>
        </w:rPr>
        <w:t xml:space="preserve"> aspen</w:t>
      </w:r>
      <w:r>
        <w:rPr>
          <w:rFonts w:ascii="Times" w:hAnsi="Times" w:cs="Helvetica"/>
          <w:bCs/>
        </w:rPr>
        <w:t xml:space="preserve"> </w:t>
      </w:r>
      <w:r w:rsidRPr="004C1E54">
        <w:rPr>
          <w:rFonts w:ascii="Times" w:hAnsi="Times" w:cs="Helvetica"/>
          <w:bCs/>
          <w:color w:val="000000" w:themeColor="text1"/>
        </w:rPr>
        <w:t>(Table S</w:t>
      </w:r>
      <w:r w:rsidR="004C1E54" w:rsidRPr="004C1E54">
        <w:rPr>
          <w:rFonts w:ascii="Times" w:hAnsi="Times" w:cs="Helvetica"/>
          <w:bCs/>
          <w:color w:val="000000" w:themeColor="text1"/>
        </w:rPr>
        <w:t>5</w:t>
      </w:r>
      <w:r w:rsidRPr="004C1E54">
        <w:rPr>
          <w:rFonts w:ascii="Times" w:hAnsi="Times" w:cs="Helvetica"/>
          <w:bCs/>
          <w:color w:val="000000" w:themeColor="text1"/>
        </w:rPr>
        <w:t>)</w:t>
      </w:r>
      <w:r w:rsidRPr="000A3FE0">
        <w:rPr>
          <w:rFonts w:ascii="Times" w:hAnsi="Times" w:cs="Helvetica"/>
          <w:bCs/>
          <w:color w:val="000000" w:themeColor="text1"/>
        </w:rPr>
        <w:t>.</w:t>
      </w:r>
      <w:commentRangeStart w:id="230"/>
      <w:r w:rsidRPr="000A3FE0">
        <w:rPr>
          <w:rFonts w:ascii="Times" w:hAnsi="Times" w:cs="Helvetica"/>
          <w:bCs/>
          <w:color w:val="000000" w:themeColor="text1"/>
        </w:rPr>
        <w:t xml:space="preserve"> </w:t>
      </w:r>
      <w:commentRangeEnd w:id="230"/>
      <w:r w:rsidR="00BA5400">
        <w:rPr>
          <w:rStyle w:val="CommentReference"/>
          <w:rFonts w:asciiTheme="minorHAnsi" w:eastAsiaTheme="minorHAnsi" w:hAnsiTheme="minorHAnsi" w:cstheme="minorBidi"/>
        </w:rPr>
        <w:commentReference w:id="230"/>
      </w:r>
    </w:p>
    <w:p w14:paraId="79D83BD7" w14:textId="21D16F57" w:rsidR="00ED581A" w:rsidRPr="00ED581A" w:rsidRDefault="006939FC" w:rsidP="006939FC">
      <w:pPr>
        <w:pStyle w:val="Heading2"/>
      </w:pPr>
      <w:commentRangeStart w:id="231"/>
      <w:r>
        <w:t>Post-fire conifer and deciduous</w:t>
      </w:r>
      <w:r w:rsidR="00ED581A" w:rsidRPr="00C11790">
        <w:t xml:space="preserve"> density</w:t>
      </w:r>
      <w:commentRangeEnd w:id="231"/>
      <w:r w:rsidR="00BA5400">
        <w:rPr>
          <w:rStyle w:val="CommentReference"/>
          <w:rFonts w:asciiTheme="minorHAnsi" w:eastAsiaTheme="minorHAnsi" w:hAnsiTheme="minorHAnsi" w:cstheme="minorBidi"/>
          <w:i w:val="0"/>
          <w:color w:val="auto"/>
        </w:rPr>
        <w:commentReference w:id="231"/>
      </w:r>
    </w:p>
    <w:p w14:paraId="6B0CFF62" w14:textId="5ABED586" w:rsidR="00121365" w:rsidRDefault="00CA67B5" w:rsidP="00FA491C">
      <w:pPr>
        <w:autoSpaceDE w:val="0"/>
        <w:autoSpaceDN w:val="0"/>
        <w:adjustRightInd w:val="0"/>
        <w:jc w:val="center"/>
        <w:rPr>
          <w:rFonts w:ascii="Times" w:hAnsi="Times" w:cs="Helvetica"/>
          <w:b/>
          <w:sz w:val="20"/>
          <w:szCs w:val="20"/>
        </w:rPr>
      </w:pPr>
      <w:r>
        <w:rPr>
          <w:rFonts w:ascii="Times" w:hAnsi="Times" w:cs="Helvetica"/>
          <w:b/>
          <w:noProof/>
          <w:sz w:val="20"/>
          <w:szCs w:val="20"/>
        </w:rPr>
        <w:drawing>
          <wp:inline distT="0" distB="0" distL="0" distR="0" wp14:anchorId="66125536" wp14:editId="334D7B25">
            <wp:extent cx="4890052" cy="3085017"/>
            <wp:effectExtent l="0" t="0" r="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4 at 12.14.27 PM.png"/>
                    <pic:cNvPicPr/>
                  </pic:nvPicPr>
                  <pic:blipFill>
                    <a:blip r:embed="rId15">
                      <a:extLst>
                        <a:ext uri="{28A0092B-C50C-407E-A947-70E740481C1C}">
                          <a14:useLocalDpi xmlns:a14="http://schemas.microsoft.com/office/drawing/2010/main" val="0"/>
                        </a:ext>
                      </a:extLst>
                    </a:blip>
                    <a:stretch>
                      <a:fillRect/>
                    </a:stretch>
                  </pic:blipFill>
                  <pic:spPr>
                    <a:xfrm>
                      <a:off x="0" y="0"/>
                      <a:ext cx="4897887" cy="3089960"/>
                    </a:xfrm>
                    <a:prstGeom prst="rect">
                      <a:avLst/>
                    </a:prstGeom>
                  </pic:spPr>
                </pic:pic>
              </a:graphicData>
            </a:graphic>
          </wp:inline>
        </w:drawing>
      </w:r>
    </w:p>
    <w:p w14:paraId="239EB67B" w14:textId="7EFDA65D" w:rsidR="00ED581A" w:rsidRDefault="00ED581A" w:rsidP="00ED581A">
      <w:pPr>
        <w:rPr>
          <w:rFonts w:ascii="Times" w:hAnsi="Times" w:cs="Helvetica"/>
          <w:b/>
          <w:sz w:val="20"/>
          <w:szCs w:val="20"/>
        </w:rPr>
      </w:pPr>
      <w:r w:rsidRPr="00C63BCA">
        <w:rPr>
          <w:rFonts w:ascii="Times" w:hAnsi="Times" w:cs="Helvetica"/>
          <w:b/>
          <w:sz w:val="20"/>
          <w:szCs w:val="20"/>
        </w:rPr>
        <w:t xml:space="preserve">Figure </w:t>
      </w:r>
      <w:r>
        <w:rPr>
          <w:rFonts w:ascii="Times" w:hAnsi="Times" w:cs="Helvetica"/>
          <w:b/>
          <w:sz w:val="20"/>
          <w:szCs w:val="20"/>
        </w:rPr>
        <w:t>5</w:t>
      </w:r>
      <w:r w:rsidRPr="00C63BCA">
        <w:rPr>
          <w:rFonts w:ascii="Times" w:hAnsi="Times" w:cs="Helvetica"/>
          <w:b/>
          <w:sz w:val="20"/>
          <w:szCs w:val="20"/>
        </w:rPr>
        <w:t xml:space="preserve">. </w:t>
      </w:r>
      <w:r>
        <w:rPr>
          <w:rFonts w:ascii="Times" w:hAnsi="Times" w:cs="Times"/>
          <w:b/>
          <w:bCs/>
          <w:sz w:val="20"/>
          <w:szCs w:val="20"/>
        </w:rPr>
        <w:t xml:space="preserve">Conifer and deciduous tree density (stems/ha) across reburn sequence and between </w:t>
      </w:r>
      <w:r w:rsidR="00BC2D63">
        <w:rPr>
          <w:rFonts w:ascii="Times" w:hAnsi="Times" w:cs="Times"/>
          <w:b/>
          <w:bCs/>
          <w:sz w:val="20"/>
          <w:szCs w:val="20"/>
        </w:rPr>
        <w:t>upland and lowland sites</w:t>
      </w:r>
      <w:r>
        <w:rPr>
          <w:rFonts w:ascii="Times" w:hAnsi="Times" w:cs="Times"/>
          <w:b/>
          <w:bCs/>
          <w:sz w:val="20"/>
          <w:szCs w:val="20"/>
        </w:rPr>
        <w:t xml:space="preserve">. Results from Dunn’s multiple pairwise comparison test shown where differences were significant. Only sequential comparison results presented. </w:t>
      </w:r>
      <w:r>
        <w:rPr>
          <w:rFonts w:ascii="Times" w:hAnsi="Times" w:cs="Helvetica"/>
          <w:b/>
          <w:bCs/>
          <w:sz w:val="20"/>
          <w:szCs w:val="20"/>
        </w:rPr>
        <w:t xml:space="preserve">Significance of effect indicated as follows: *** p </w:t>
      </w:r>
      <w:r>
        <w:rPr>
          <w:rFonts w:ascii="Times" w:hAnsi="Times" w:cs="Helvetica"/>
          <w:b/>
          <w:bCs/>
          <w:sz w:val="20"/>
          <w:szCs w:val="20"/>
        </w:rPr>
        <w:sym w:font="Symbol" w:char="F0A3"/>
      </w:r>
      <w:r>
        <w:rPr>
          <w:rFonts w:ascii="Times" w:hAnsi="Times" w:cs="Helvetica"/>
          <w:b/>
          <w:bCs/>
          <w:sz w:val="20"/>
          <w:szCs w:val="20"/>
        </w:rPr>
        <w:t xml:space="preserve"> 0.001, ** p </w:t>
      </w:r>
      <w:r>
        <w:rPr>
          <w:rFonts w:ascii="Times" w:hAnsi="Times" w:cs="Helvetica"/>
          <w:b/>
          <w:bCs/>
          <w:sz w:val="20"/>
          <w:szCs w:val="20"/>
        </w:rPr>
        <w:sym w:font="Symbol" w:char="F0A3"/>
      </w:r>
      <w:r>
        <w:rPr>
          <w:rFonts w:ascii="Times" w:hAnsi="Times" w:cs="Helvetica"/>
          <w:b/>
          <w:bCs/>
          <w:sz w:val="20"/>
          <w:szCs w:val="20"/>
        </w:rPr>
        <w:t xml:space="preserve"> 0.01, * p </w:t>
      </w:r>
      <w:r>
        <w:rPr>
          <w:rFonts w:ascii="Times" w:hAnsi="Times" w:cs="Helvetica"/>
          <w:b/>
          <w:bCs/>
          <w:sz w:val="20"/>
          <w:szCs w:val="20"/>
        </w:rPr>
        <w:sym w:font="Symbol" w:char="F0A3"/>
      </w:r>
      <w:r>
        <w:rPr>
          <w:rFonts w:ascii="Times" w:hAnsi="Times" w:cs="Helvetica"/>
          <w:b/>
          <w:bCs/>
          <w:sz w:val="20"/>
          <w:szCs w:val="20"/>
        </w:rPr>
        <w:t xml:space="preserve"> 0.05.</w:t>
      </w:r>
    </w:p>
    <w:p w14:paraId="689DF113" w14:textId="77777777" w:rsidR="00ED581A" w:rsidRPr="00B46ACC" w:rsidRDefault="00ED581A" w:rsidP="00FA491C">
      <w:pPr>
        <w:autoSpaceDE w:val="0"/>
        <w:autoSpaceDN w:val="0"/>
        <w:adjustRightInd w:val="0"/>
        <w:jc w:val="center"/>
        <w:rPr>
          <w:rFonts w:ascii="Times" w:hAnsi="Times" w:cs="Helvetica"/>
          <w:b/>
          <w:sz w:val="20"/>
          <w:szCs w:val="20"/>
        </w:rPr>
      </w:pPr>
    </w:p>
    <w:p w14:paraId="0C84485B" w14:textId="47755B29" w:rsidR="005B1AAC" w:rsidRPr="006B0AE5" w:rsidRDefault="00C34937" w:rsidP="00834A2E">
      <w:pPr>
        <w:autoSpaceDE w:val="0"/>
        <w:autoSpaceDN w:val="0"/>
        <w:adjustRightInd w:val="0"/>
        <w:spacing w:line="480" w:lineRule="auto"/>
        <w:ind w:firstLine="720"/>
        <w:rPr>
          <w:rFonts w:ascii="Times" w:hAnsi="Times" w:cs="Helvetica"/>
          <w:color w:val="000000" w:themeColor="text1"/>
        </w:rPr>
      </w:pPr>
      <w:r>
        <w:rPr>
          <w:rFonts w:ascii="Times" w:hAnsi="Times" w:cs="Helvetica"/>
        </w:rPr>
        <w:t>Tree density</w:t>
      </w:r>
      <w:r w:rsidR="00060F14">
        <w:rPr>
          <w:rFonts w:ascii="Times" w:hAnsi="Times" w:cs="Helvetica"/>
        </w:rPr>
        <w:t xml:space="preserve"> was highest in</w:t>
      </w:r>
      <w:r w:rsidR="00620AB0">
        <w:rPr>
          <w:rFonts w:ascii="Times" w:hAnsi="Times" w:cs="Helvetica"/>
        </w:rPr>
        <w:t xml:space="preserve"> unburned plots in both </w:t>
      </w:r>
      <w:r w:rsidR="00895D39">
        <w:rPr>
          <w:rFonts w:ascii="Times" w:hAnsi="Times" w:cs="Helvetica"/>
        </w:rPr>
        <w:t>sites</w:t>
      </w:r>
      <w:r w:rsidR="000E5B95" w:rsidRPr="00AE199B">
        <w:rPr>
          <w:rFonts w:ascii="Times" w:hAnsi="Times" w:cs="Helvetica"/>
          <w:color w:val="000000" w:themeColor="text1"/>
        </w:rPr>
        <w:t xml:space="preserve"> </w:t>
      </w:r>
      <w:r w:rsidR="00620AB0" w:rsidRPr="00AE199B">
        <w:rPr>
          <w:rFonts w:ascii="Times" w:hAnsi="Times" w:cs="Helvetica"/>
          <w:color w:val="000000" w:themeColor="text1"/>
        </w:rPr>
        <w:t xml:space="preserve">(mean </w:t>
      </w:r>
      <w:r w:rsidR="00AE199B" w:rsidRPr="00AE199B">
        <w:rPr>
          <w:rFonts w:ascii="Times" w:hAnsi="Times" w:cs="Helvetica"/>
          <w:color w:val="000000" w:themeColor="text1"/>
        </w:rPr>
        <w:t>2,622</w:t>
      </w:r>
      <w:r w:rsidR="00827553" w:rsidRPr="00AE199B">
        <w:rPr>
          <w:rFonts w:ascii="Times" w:hAnsi="Times" w:cs="Helvetica"/>
          <w:color w:val="000000" w:themeColor="text1"/>
        </w:rPr>
        <w:t xml:space="preserve"> </w:t>
      </w:r>
      <w:r w:rsidR="00620AB0" w:rsidRPr="00AE199B">
        <w:rPr>
          <w:rFonts w:ascii="Times" w:hAnsi="Times" w:cs="Helvetica"/>
          <w:color w:val="000000" w:themeColor="text1"/>
        </w:rPr>
        <w:t>stems per ha</w:t>
      </w:r>
      <w:r w:rsidR="00C63BCA" w:rsidRPr="00AE199B">
        <w:rPr>
          <w:rFonts w:ascii="Times" w:hAnsi="Times" w:cs="Helvetica"/>
          <w:color w:val="000000" w:themeColor="text1"/>
        </w:rPr>
        <w:t>,</w:t>
      </w:r>
      <w:r w:rsidR="00620AB0" w:rsidRPr="00AE199B">
        <w:rPr>
          <w:rFonts w:ascii="Times" w:hAnsi="Times" w:cs="Helvetica"/>
          <w:color w:val="000000" w:themeColor="text1"/>
        </w:rPr>
        <w:t xml:space="preserve"> </w:t>
      </w:r>
      <w:r w:rsidR="00C34E9C" w:rsidRPr="00AE199B">
        <w:rPr>
          <w:rFonts w:ascii="Times" w:hAnsi="Times" w:cs="Helvetica"/>
          <w:color w:val="000000" w:themeColor="text1"/>
        </w:rPr>
        <w:t>SD</w:t>
      </w:r>
      <w:r w:rsidR="00620AB0" w:rsidRPr="00AE199B">
        <w:rPr>
          <w:rFonts w:ascii="Times" w:hAnsi="Times" w:cs="Helvetica"/>
          <w:color w:val="000000" w:themeColor="text1"/>
        </w:rPr>
        <w:t xml:space="preserve"> </w:t>
      </w:r>
      <w:r w:rsidR="00AE199B" w:rsidRPr="00AE199B">
        <w:rPr>
          <w:rFonts w:ascii="Times" w:hAnsi="Times" w:cs="Helvetica"/>
          <w:color w:val="000000" w:themeColor="text1"/>
        </w:rPr>
        <w:t>1,568</w:t>
      </w:r>
      <w:r w:rsidR="00827553" w:rsidRPr="00AE199B">
        <w:rPr>
          <w:rFonts w:ascii="Times" w:hAnsi="Times" w:cs="Helvetica"/>
          <w:color w:val="000000" w:themeColor="text1"/>
        </w:rPr>
        <w:t xml:space="preserve"> in uplands and </w:t>
      </w:r>
      <w:r w:rsidR="00AE199B" w:rsidRPr="00AE199B">
        <w:rPr>
          <w:rFonts w:ascii="Times" w:hAnsi="Times" w:cs="Helvetica"/>
          <w:color w:val="000000" w:themeColor="text1"/>
        </w:rPr>
        <w:t>1,222</w:t>
      </w:r>
      <w:r w:rsidR="00827553" w:rsidRPr="00AE199B">
        <w:rPr>
          <w:rFonts w:ascii="Times" w:hAnsi="Times" w:cs="Helvetica"/>
          <w:color w:val="000000" w:themeColor="text1"/>
        </w:rPr>
        <w:t xml:space="preserve"> stems</w:t>
      </w:r>
      <w:r w:rsidR="00ED6EAB" w:rsidRPr="00AE199B">
        <w:rPr>
          <w:rFonts w:ascii="Times" w:hAnsi="Times" w:cs="Helvetica"/>
          <w:color w:val="000000" w:themeColor="text1"/>
        </w:rPr>
        <w:t>/</w:t>
      </w:r>
      <w:r w:rsidR="00827553" w:rsidRPr="00AE199B">
        <w:rPr>
          <w:rFonts w:ascii="Times" w:hAnsi="Times" w:cs="Helvetica"/>
          <w:color w:val="000000" w:themeColor="text1"/>
        </w:rPr>
        <w:t xml:space="preserve">ha, </w:t>
      </w:r>
      <w:r w:rsidR="00C34E9C" w:rsidRPr="00AE199B">
        <w:rPr>
          <w:rFonts w:ascii="Times" w:hAnsi="Times" w:cs="Helvetica"/>
          <w:color w:val="000000" w:themeColor="text1"/>
        </w:rPr>
        <w:t>SD</w:t>
      </w:r>
      <w:r w:rsidR="00827553" w:rsidRPr="00AE199B">
        <w:rPr>
          <w:rFonts w:ascii="Times" w:hAnsi="Times" w:cs="Helvetica"/>
          <w:color w:val="000000" w:themeColor="text1"/>
        </w:rPr>
        <w:t xml:space="preserve"> </w:t>
      </w:r>
      <w:r w:rsidR="00AE199B" w:rsidRPr="00AE199B">
        <w:rPr>
          <w:rFonts w:ascii="Times" w:hAnsi="Times" w:cs="Helvetica"/>
          <w:color w:val="000000" w:themeColor="text1"/>
        </w:rPr>
        <w:t>703</w:t>
      </w:r>
      <w:r w:rsidR="00827553" w:rsidRPr="00AE199B">
        <w:rPr>
          <w:rFonts w:ascii="Times" w:hAnsi="Times" w:cs="Helvetica"/>
          <w:color w:val="000000" w:themeColor="text1"/>
        </w:rPr>
        <w:t xml:space="preserve"> in lowlands</w:t>
      </w:r>
      <w:r w:rsidR="00620AB0" w:rsidRPr="00AE199B">
        <w:rPr>
          <w:rFonts w:ascii="Times" w:hAnsi="Times" w:cs="Helvetica"/>
          <w:color w:val="000000" w:themeColor="text1"/>
        </w:rPr>
        <w:t>)</w:t>
      </w:r>
      <w:r w:rsidR="00E62E45" w:rsidRPr="00AE199B">
        <w:rPr>
          <w:rFonts w:ascii="Times" w:hAnsi="Times" w:cs="Helvetica"/>
          <w:color w:val="000000" w:themeColor="text1"/>
        </w:rPr>
        <w:t xml:space="preserve"> </w:t>
      </w:r>
      <w:r w:rsidR="00E62E45">
        <w:rPr>
          <w:rFonts w:ascii="Times" w:hAnsi="Times" w:cs="Helvetica"/>
        </w:rPr>
        <w:t>and</w:t>
      </w:r>
      <w:r w:rsidR="00827553">
        <w:rPr>
          <w:rFonts w:ascii="Times" w:hAnsi="Times" w:cs="Helvetica"/>
        </w:rPr>
        <w:t xml:space="preserve"> declined with continued reburning in both </w:t>
      </w:r>
      <w:r w:rsidR="00895D39">
        <w:rPr>
          <w:rFonts w:ascii="Times" w:hAnsi="Times" w:cs="Helvetica"/>
        </w:rPr>
        <w:t>upland and lowland plots</w:t>
      </w:r>
      <w:r w:rsidR="005158E4">
        <w:rPr>
          <w:rFonts w:ascii="Times" w:hAnsi="Times" w:cs="Helvetica"/>
        </w:rPr>
        <w:t xml:space="preserve"> (Fig</w:t>
      </w:r>
      <w:r w:rsidR="00BC2D63">
        <w:rPr>
          <w:rFonts w:ascii="Times" w:hAnsi="Times" w:cs="Helvetica"/>
        </w:rPr>
        <w:t>.</w:t>
      </w:r>
      <w:r w:rsidR="005158E4">
        <w:rPr>
          <w:rFonts w:ascii="Times" w:hAnsi="Times" w:cs="Helvetica"/>
        </w:rPr>
        <w:t xml:space="preserve"> </w:t>
      </w:r>
      <w:r w:rsidR="0030646A">
        <w:rPr>
          <w:rFonts w:ascii="Times" w:hAnsi="Times" w:cs="Helvetica"/>
        </w:rPr>
        <w:t>5</w:t>
      </w:r>
      <w:r w:rsidR="005158E4">
        <w:rPr>
          <w:rFonts w:ascii="Times" w:hAnsi="Times" w:cs="Helvetica"/>
        </w:rPr>
        <w:t>)</w:t>
      </w:r>
      <w:r w:rsidR="00827553">
        <w:rPr>
          <w:rFonts w:ascii="Times" w:hAnsi="Times" w:cs="Helvetica"/>
        </w:rPr>
        <w:t xml:space="preserve">. </w:t>
      </w:r>
      <w:r w:rsidR="00FF2C2F" w:rsidRPr="006B0AE5">
        <w:rPr>
          <w:rFonts w:ascii="Times" w:hAnsi="Times" w:cs="Helvetica"/>
          <w:color w:val="000000" w:themeColor="text1"/>
        </w:rPr>
        <w:t xml:space="preserve">Conifer density declined sharply after one </w:t>
      </w:r>
      <w:r w:rsidR="00FF2C2F" w:rsidRPr="006B0AE5">
        <w:rPr>
          <w:rFonts w:ascii="Times" w:hAnsi="Times" w:cs="Helvetica"/>
          <w:color w:val="000000" w:themeColor="text1"/>
        </w:rPr>
        <w:lastRenderedPageBreak/>
        <w:t xml:space="preserve">fire in both </w:t>
      </w:r>
      <w:r w:rsidR="006B0AE5" w:rsidRPr="006B0AE5">
        <w:rPr>
          <w:rFonts w:ascii="Times" w:hAnsi="Times" w:cs="Helvetica"/>
          <w:color w:val="000000" w:themeColor="text1"/>
        </w:rPr>
        <w:t>sites and</w:t>
      </w:r>
      <w:r w:rsidR="00FF2C2F" w:rsidRPr="006B0AE5">
        <w:rPr>
          <w:rFonts w:ascii="Times" w:hAnsi="Times" w:cs="Helvetica"/>
          <w:color w:val="000000" w:themeColor="text1"/>
        </w:rPr>
        <w:t xml:space="preserve"> remained low with each additional fire. </w:t>
      </w:r>
      <w:commentRangeStart w:id="232"/>
      <w:r w:rsidR="00FF2C2F" w:rsidRPr="006B0AE5">
        <w:rPr>
          <w:rFonts w:ascii="Times" w:hAnsi="Times" w:cs="Helvetica"/>
          <w:color w:val="000000" w:themeColor="text1"/>
        </w:rPr>
        <w:t xml:space="preserve">Deciduous density appeared to increase faster in upland plots compared to lowland: density of deciduous species increased significantly after </w:t>
      </w:r>
      <w:r w:rsidR="006B0AE5" w:rsidRPr="006B0AE5">
        <w:rPr>
          <w:rFonts w:ascii="Times" w:hAnsi="Times" w:cs="Helvetica"/>
          <w:color w:val="000000" w:themeColor="text1"/>
        </w:rPr>
        <w:t>2 fires in upland plots (p= &lt;0.001), but did not increase significantly until after three fires in lowland counterparts (p = &lt;0.001</w:t>
      </w:r>
      <w:commentRangeEnd w:id="232"/>
      <w:r w:rsidR="00BA5400">
        <w:rPr>
          <w:rStyle w:val="CommentReference"/>
          <w:rFonts w:asciiTheme="minorHAnsi" w:eastAsiaTheme="minorHAnsi" w:hAnsiTheme="minorHAnsi" w:cstheme="minorBidi"/>
        </w:rPr>
        <w:commentReference w:id="232"/>
      </w:r>
      <w:r w:rsidR="006B0AE5" w:rsidRPr="006B0AE5">
        <w:rPr>
          <w:rFonts w:ascii="Times" w:hAnsi="Times" w:cs="Helvetica"/>
          <w:color w:val="000000" w:themeColor="text1"/>
        </w:rPr>
        <w:t xml:space="preserve">) </w:t>
      </w:r>
      <w:r w:rsidR="00D969B9" w:rsidRPr="006B0AE5">
        <w:rPr>
          <w:rFonts w:ascii="Times" w:hAnsi="Times" w:cs="Helvetica"/>
          <w:color w:val="000000" w:themeColor="text1"/>
        </w:rPr>
        <w:t>(</w:t>
      </w:r>
      <w:r w:rsidR="009C56AC" w:rsidRPr="006B0AE5">
        <w:rPr>
          <w:rFonts w:ascii="Times" w:hAnsi="Times" w:cs="Helvetica"/>
          <w:color w:val="000000" w:themeColor="text1"/>
        </w:rPr>
        <w:t>Table S6</w:t>
      </w:r>
      <w:r w:rsidR="00D969B9" w:rsidRPr="006B0AE5">
        <w:rPr>
          <w:rFonts w:ascii="Times" w:hAnsi="Times" w:cs="Helvetica"/>
          <w:color w:val="000000" w:themeColor="text1"/>
        </w:rPr>
        <w:t>)</w:t>
      </w:r>
      <w:r w:rsidR="00197B26" w:rsidRPr="006B0AE5">
        <w:rPr>
          <w:rFonts w:ascii="Times" w:hAnsi="Times" w:cs="Helvetica"/>
          <w:color w:val="000000" w:themeColor="text1"/>
        </w:rPr>
        <w:t xml:space="preserve">. </w:t>
      </w:r>
    </w:p>
    <w:p w14:paraId="40E8766C" w14:textId="17FCA9B9" w:rsidR="008D3841" w:rsidRPr="006939FC" w:rsidRDefault="006939FC" w:rsidP="006939FC">
      <w:pPr>
        <w:pStyle w:val="Heading2"/>
      </w:pPr>
      <w:r>
        <w:t>Post-fire conifer and deciduous basal area</w:t>
      </w:r>
    </w:p>
    <w:p w14:paraId="57FDCB75" w14:textId="767EB98F" w:rsidR="008D3841" w:rsidRPr="00CA67B5" w:rsidRDefault="008D3841" w:rsidP="008D3841">
      <w:pPr>
        <w:autoSpaceDE w:val="0"/>
        <w:autoSpaceDN w:val="0"/>
        <w:adjustRightInd w:val="0"/>
        <w:spacing w:line="480" w:lineRule="auto"/>
        <w:ind w:firstLine="720"/>
        <w:rPr>
          <w:rFonts w:ascii="Times" w:hAnsi="Times" w:cs="Helvetica"/>
          <w:color w:val="FF0000"/>
        </w:rPr>
      </w:pPr>
      <w:r w:rsidRPr="006B0AE5">
        <w:rPr>
          <w:rFonts w:ascii="Times" w:hAnsi="Times" w:cs="Helvetica"/>
          <w:color w:val="000000" w:themeColor="text1"/>
        </w:rPr>
        <w:t xml:space="preserve">Similar to </w:t>
      </w:r>
      <w:r w:rsidR="00C128E6">
        <w:rPr>
          <w:rFonts w:ascii="Times" w:hAnsi="Times" w:cs="Helvetica"/>
          <w:color w:val="000000" w:themeColor="text1"/>
        </w:rPr>
        <w:t xml:space="preserve">tree </w:t>
      </w:r>
      <w:r w:rsidRPr="006B0AE5">
        <w:rPr>
          <w:rFonts w:ascii="Times" w:hAnsi="Times" w:cs="Helvetica"/>
          <w:color w:val="000000" w:themeColor="text1"/>
        </w:rPr>
        <w:t>densit</w:t>
      </w:r>
      <w:r w:rsidR="00C128E6">
        <w:rPr>
          <w:rFonts w:ascii="Times" w:hAnsi="Times" w:cs="Helvetica"/>
          <w:color w:val="000000" w:themeColor="text1"/>
        </w:rPr>
        <w:t>y</w:t>
      </w:r>
      <w:r w:rsidRPr="006B0AE5">
        <w:rPr>
          <w:rFonts w:ascii="Times" w:hAnsi="Times" w:cs="Helvetica"/>
          <w:color w:val="000000" w:themeColor="text1"/>
        </w:rPr>
        <w:t xml:space="preserve">, conifer basal area </w:t>
      </w:r>
      <w:r w:rsidR="006B0AE5" w:rsidRPr="006B0AE5">
        <w:rPr>
          <w:rFonts w:ascii="Times" w:hAnsi="Times" w:cs="Helvetica"/>
          <w:color w:val="000000" w:themeColor="text1"/>
        </w:rPr>
        <w:t xml:space="preserve">declined significantly after one fire in both sites and never recovered </w:t>
      </w:r>
      <w:r w:rsidRPr="006B0AE5">
        <w:rPr>
          <w:rFonts w:ascii="Times" w:hAnsi="Times" w:cs="Helvetica"/>
          <w:color w:val="000000" w:themeColor="text1"/>
        </w:rPr>
        <w:t>(Dunn’s test, upland p = &lt;0.001, lowland p = &lt;0.001)</w:t>
      </w:r>
      <w:r w:rsidR="009C56AC" w:rsidRPr="006B0AE5">
        <w:rPr>
          <w:rFonts w:ascii="Times" w:hAnsi="Times" w:cs="Helvetica"/>
          <w:color w:val="000000" w:themeColor="text1"/>
        </w:rPr>
        <w:t xml:space="preserve"> (Fig. 6)</w:t>
      </w:r>
      <w:r w:rsidRPr="006B0AE5">
        <w:rPr>
          <w:rFonts w:ascii="Times" w:hAnsi="Times" w:cs="Helvetica"/>
          <w:color w:val="000000" w:themeColor="text1"/>
        </w:rPr>
        <w:t xml:space="preserve">. </w:t>
      </w:r>
      <w:r w:rsidR="006B0AE5">
        <w:rPr>
          <w:rFonts w:ascii="Times" w:hAnsi="Times" w:cs="Helvetica"/>
          <w:color w:val="000000" w:themeColor="text1"/>
        </w:rPr>
        <w:t>After one fire, d</w:t>
      </w:r>
      <w:r w:rsidR="006B0AE5" w:rsidRPr="006B0AE5">
        <w:rPr>
          <w:rFonts w:ascii="Times" w:hAnsi="Times" w:cs="Helvetica"/>
          <w:color w:val="000000" w:themeColor="text1"/>
        </w:rPr>
        <w:t xml:space="preserve">eciduous basal area increased significantly with each reburn in both sites </w:t>
      </w:r>
      <w:r w:rsidRPr="006B0AE5">
        <w:rPr>
          <w:rFonts w:ascii="Times" w:hAnsi="Times" w:cs="Helvetica"/>
          <w:color w:val="000000" w:themeColor="text1"/>
        </w:rPr>
        <w:t>(</w:t>
      </w:r>
      <w:r w:rsidR="00C128E6">
        <w:rPr>
          <w:rFonts w:ascii="Times" w:hAnsi="Times" w:cs="Helvetica"/>
          <w:color w:val="000000" w:themeColor="text1"/>
        </w:rPr>
        <w:t>Fig. 6</w:t>
      </w:r>
      <w:r w:rsidRPr="006B0AE5">
        <w:rPr>
          <w:rFonts w:ascii="Times" w:hAnsi="Times" w:cs="Helvetica"/>
          <w:color w:val="000000" w:themeColor="text1"/>
        </w:rPr>
        <w:t xml:space="preserve">). </w:t>
      </w:r>
      <w:r w:rsidR="00C128E6">
        <w:rPr>
          <w:rFonts w:ascii="Times" w:hAnsi="Times" w:cs="Helvetica"/>
          <w:color w:val="000000" w:themeColor="text1"/>
        </w:rPr>
        <w:t>Total basal area of reburned plots never recovered to unburned levels (Table S6).</w:t>
      </w:r>
    </w:p>
    <w:p w14:paraId="6F096958" w14:textId="3CBE4F83" w:rsidR="0006312A" w:rsidRDefault="001322F4" w:rsidP="00ED581A">
      <w:pPr>
        <w:jc w:val="center"/>
        <w:rPr>
          <w:rFonts w:ascii="Times" w:hAnsi="Times" w:cs="Helvetica"/>
          <w:b/>
          <w:bCs/>
          <w:sz w:val="20"/>
          <w:szCs w:val="20"/>
        </w:rPr>
      </w:pPr>
      <w:commentRangeStart w:id="233"/>
      <w:r>
        <w:rPr>
          <w:rFonts w:ascii="Times" w:hAnsi="Times" w:cs="Helvetica"/>
          <w:b/>
          <w:bCs/>
          <w:noProof/>
          <w:sz w:val="20"/>
          <w:szCs w:val="20"/>
        </w:rPr>
        <w:drawing>
          <wp:inline distT="0" distB="0" distL="0" distR="0" wp14:anchorId="73CB6447" wp14:editId="57967ADB">
            <wp:extent cx="4825497" cy="290509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al area.png"/>
                    <pic:cNvPicPr/>
                  </pic:nvPicPr>
                  <pic:blipFill>
                    <a:blip r:embed="rId16">
                      <a:extLst>
                        <a:ext uri="{28A0092B-C50C-407E-A947-70E740481C1C}">
                          <a14:useLocalDpi xmlns:a14="http://schemas.microsoft.com/office/drawing/2010/main" val="0"/>
                        </a:ext>
                      </a:extLst>
                    </a:blip>
                    <a:stretch>
                      <a:fillRect/>
                    </a:stretch>
                  </pic:blipFill>
                  <pic:spPr>
                    <a:xfrm>
                      <a:off x="0" y="0"/>
                      <a:ext cx="4832214" cy="2909138"/>
                    </a:xfrm>
                    <a:prstGeom prst="rect">
                      <a:avLst/>
                    </a:prstGeom>
                  </pic:spPr>
                </pic:pic>
              </a:graphicData>
            </a:graphic>
          </wp:inline>
        </w:drawing>
      </w:r>
      <w:commentRangeEnd w:id="233"/>
      <w:r w:rsidR="00BA5400">
        <w:rPr>
          <w:rStyle w:val="CommentReference"/>
          <w:rFonts w:asciiTheme="minorHAnsi" w:eastAsiaTheme="minorHAnsi" w:hAnsiTheme="minorHAnsi" w:cstheme="minorBidi"/>
        </w:rPr>
        <w:commentReference w:id="233"/>
      </w:r>
    </w:p>
    <w:p w14:paraId="5BB39FA3" w14:textId="036315E5" w:rsidR="00ED581A" w:rsidRPr="008D3841" w:rsidRDefault="00ED581A" w:rsidP="00ED581A">
      <w:pPr>
        <w:rPr>
          <w:rFonts w:ascii="Times" w:hAnsi="Times" w:cs="Helvetica"/>
          <w:b/>
          <w:bCs/>
          <w:sz w:val="20"/>
          <w:szCs w:val="20"/>
        </w:rPr>
      </w:pPr>
      <w:r>
        <w:rPr>
          <w:rFonts w:ascii="Times" w:hAnsi="Times" w:cs="Times"/>
          <w:b/>
          <w:bCs/>
          <w:sz w:val="20"/>
          <w:szCs w:val="20"/>
        </w:rPr>
        <w:t>Figure</w:t>
      </w:r>
      <w:r w:rsidRPr="006C40D9">
        <w:rPr>
          <w:rFonts w:ascii="Times" w:hAnsi="Times" w:cs="Times"/>
          <w:b/>
          <w:bCs/>
          <w:sz w:val="20"/>
          <w:szCs w:val="20"/>
        </w:rPr>
        <w:t xml:space="preserve"> </w:t>
      </w:r>
      <w:r>
        <w:rPr>
          <w:rFonts w:ascii="Times" w:hAnsi="Times" w:cs="Times"/>
          <w:b/>
          <w:bCs/>
          <w:sz w:val="20"/>
          <w:szCs w:val="20"/>
        </w:rPr>
        <w:t>6</w:t>
      </w:r>
      <w:r w:rsidRPr="006C40D9">
        <w:rPr>
          <w:rFonts w:ascii="Times" w:hAnsi="Times" w:cs="Times"/>
          <w:b/>
          <w:bCs/>
          <w:sz w:val="20"/>
          <w:szCs w:val="20"/>
        </w:rPr>
        <w:t>.</w:t>
      </w:r>
      <w:r>
        <w:rPr>
          <w:rFonts w:ascii="Times" w:hAnsi="Times" w:cs="Times"/>
          <w:b/>
          <w:bCs/>
          <w:sz w:val="20"/>
          <w:szCs w:val="20"/>
        </w:rPr>
        <w:t xml:space="preserve"> Conifer and deciduous tree basal area (m2/Ha) across reburn sequence and between site types. Results from Dunn’s multiple pairwise comparison test shown where differences were significant. Only sequential comparison results presented. </w:t>
      </w:r>
      <w:r>
        <w:rPr>
          <w:rFonts w:ascii="Times" w:hAnsi="Times" w:cs="Helvetica"/>
          <w:b/>
          <w:bCs/>
          <w:sz w:val="20"/>
          <w:szCs w:val="20"/>
        </w:rPr>
        <w:t xml:space="preserve">Significance of effect indicated as follows: **** p </w:t>
      </w:r>
      <w:r>
        <w:rPr>
          <w:rFonts w:ascii="Times" w:hAnsi="Times" w:cs="Helvetica"/>
          <w:b/>
          <w:bCs/>
          <w:sz w:val="20"/>
          <w:szCs w:val="20"/>
        </w:rPr>
        <w:sym w:font="Symbol" w:char="F0A3"/>
      </w:r>
      <w:r>
        <w:rPr>
          <w:rFonts w:ascii="Times" w:hAnsi="Times" w:cs="Helvetica"/>
          <w:b/>
          <w:bCs/>
          <w:sz w:val="20"/>
          <w:szCs w:val="20"/>
        </w:rPr>
        <w:t xml:space="preserve"> 0.0001, ** p </w:t>
      </w:r>
      <w:r>
        <w:rPr>
          <w:rFonts w:ascii="Times" w:hAnsi="Times" w:cs="Helvetica"/>
          <w:b/>
          <w:bCs/>
          <w:sz w:val="20"/>
          <w:szCs w:val="20"/>
        </w:rPr>
        <w:sym w:font="Symbol" w:char="F0A3"/>
      </w:r>
      <w:r>
        <w:rPr>
          <w:rFonts w:ascii="Times" w:hAnsi="Times" w:cs="Helvetica"/>
          <w:b/>
          <w:bCs/>
          <w:sz w:val="20"/>
          <w:szCs w:val="20"/>
        </w:rPr>
        <w:t xml:space="preserve"> 0.01, * p </w:t>
      </w:r>
      <w:r>
        <w:rPr>
          <w:rFonts w:ascii="Times" w:hAnsi="Times" w:cs="Helvetica"/>
          <w:b/>
          <w:bCs/>
          <w:sz w:val="20"/>
          <w:szCs w:val="20"/>
        </w:rPr>
        <w:sym w:font="Symbol" w:char="F0A3"/>
      </w:r>
      <w:r>
        <w:rPr>
          <w:rFonts w:ascii="Times" w:hAnsi="Times" w:cs="Helvetica"/>
          <w:b/>
          <w:bCs/>
          <w:sz w:val="20"/>
          <w:szCs w:val="20"/>
        </w:rPr>
        <w:t xml:space="preserve"> 0.05.</w:t>
      </w:r>
    </w:p>
    <w:p w14:paraId="498EDD12" w14:textId="77777777" w:rsidR="00ED581A" w:rsidRDefault="00ED581A">
      <w:pPr>
        <w:rPr>
          <w:rFonts w:ascii="Times" w:hAnsi="Times" w:cs="Helvetica"/>
          <w:b/>
          <w:bCs/>
        </w:rPr>
      </w:pPr>
      <w:r>
        <w:rPr>
          <w:rFonts w:ascii="Times" w:hAnsi="Times" w:cs="Helvetica"/>
          <w:b/>
          <w:bCs/>
        </w:rPr>
        <w:br w:type="page"/>
      </w:r>
    </w:p>
    <w:p w14:paraId="5D7A2123" w14:textId="75E730BA" w:rsidR="00A15946" w:rsidRDefault="006939FC" w:rsidP="006939FC">
      <w:pPr>
        <w:pStyle w:val="Heading2"/>
      </w:pPr>
      <w:r>
        <w:lastRenderedPageBreak/>
        <w:t>P</w:t>
      </w:r>
      <w:r w:rsidR="008D3841">
        <w:t>ost-fire soil characteristics across reburns</w:t>
      </w:r>
    </w:p>
    <w:p w14:paraId="18978D6A" w14:textId="22EC7417" w:rsidR="001F33FB" w:rsidRPr="00652C83" w:rsidRDefault="00652C83" w:rsidP="00652C83">
      <w:pPr>
        <w:autoSpaceDE w:val="0"/>
        <w:autoSpaceDN w:val="0"/>
        <w:adjustRightInd w:val="0"/>
        <w:rPr>
          <w:rFonts w:ascii="Times" w:hAnsi="Times" w:cs="Helvetica"/>
          <w:b/>
          <w:bCs/>
        </w:rPr>
      </w:pPr>
      <w:r>
        <w:rPr>
          <w:rFonts w:ascii="Times" w:hAnsi="Times" w:cs="Helvetica"/>
          <w:b/>
          <w:bCs/>
          <w:noProof/>
        </w:rPr>
        <w:drawing>
          <wp:inline distT="0" distB="0" distL="0" distR="0" wp14:anchorId="52C47605" wp14:editId="5F2C861C">
            <wp:extent cx="6328166" cy="2027582"/>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3 at 12.01.02 PM.png"/>
                    <pic:cNvPicPr/>
                  </pic:nvPicPr>
                  <pic:blipFill>
                    <a:blip r:embed="rId17">
                      <a:extLst>
                        <a:ext uri="{28A0092B-C50C-407E-A947-70E740481C1C}">
                          <a14:useLocalDpi xmlns:a14="http://schemas.microsoft.com/office/drawing/2010/main" val="0"/>
                        </a:ext>
                      </a:extLst>
                    </a:blip>
                    <a:stretch>
                      <a:fillRect/>
                    </a:stretch>
                  </pic:blipFill>
                  <pic:spPr>
                    <a:xfrm>
                      <a:off x="0" y="0"/>
                      <a:ext cx="6342598" cy="2032206"/>
                    </a:xfrm>
                    <a:prstGeom prst="rect">
                      <a:avLst/>
                    </a:prstGeom>
                  </pic:spPr>
                </pic:pic>
              </a:graphicData>
            </a:graphic>
          </wp:inline>
        </w:drawing>
      </w:r>
    </w:p>
    <w:p w14:paraId="1EF376CE" w14:textId="0B4A3526" w:rsidR="00ED581A" w:rsidRPr="00ED581A" w:rsidRDefault="00ED581A" w:rsidP="00ED581A">
      <w:pPr>
        <w:autoSpaceDE w:val="0"/>
        <w:autoSpaceDN w:val="0"/>
        <w:adjustRightInd w:val="0"/>
        <w:rPr>
          <w:rFonts w:ascii="Times" w:hAnsi="Times" w:cs="Helvetica"/>
          <w:b/>
          <w:bCs/>
        </w:rPr>
      </w:pPr>
      <w:r w:rsidRPr="002642C7">
        <w:rPr>
          <w:rFonts w:ascii="Times" w:hAnsi="Times" w:cs="Helvetica"/>
          <w:b/>
          <w:bCs/>
          <w:sz w:val="20"/>
          <w:szCs w:val="20"/>
        </w:rPr>
        <w:t xml:space="preserve">Figure </w:t>
      </w:r>
      <w:r w:rsidR="00652C83">
        <w:rPr>
          <w:rFonts w:ascii="Times" w:hAnsi="Times" w:cs="Helvetica"/>
          <w:b/>
          <w:bCs/>
          <w:sz w:val="20"/>
          <w:szCs w:val="20"/>
        </w:rPr>
        <w:t>7</w:t>
      </w:r>
      <w:r w:rsidRPr="002642C7">
        <w:rPr>
          <w:rFonts w:ascii="Times" w:hAnsi="Times" w:cs="Helvetica"/>
          <w:b/>
          <w:bCs/>
          <w:sz w:val="20"/>
          <w:szCs w:val="20"/>
        </w:rPr>
        <w:t xml:space="preserve">. </w:t>
      </w:r>
      <w:r w:rsidR="00C128E6">
        <w:rPr>
          <w:rFonts w:ascii="Times" w:hAnsi="Times" w:cs="Helvetica"/>
          <w:b/>
          <w:bCs/>
          <w:sz w:val="20"/>
          <w:szCs w:val="20"/>
        </w:rPr>
        <w:t>Soil characteristics</w:t>
      </w:r>
      <w:r w:rsidR="00652C83">
        <w:rPr>
          <w:rFonts w:ascii="Times" w:hAnsi="Times" w:cs="Helvetica"/>
          <w:b/>
          <w:bCs/>
          <w:sz w:val="20"/>
          <w:szCs w:val="20"/>
        </w:rPr>
        <w:t xml:space="preserve"> in </w:t>
      </w:r>
      <w:r w:rsidR="00C128E6">
        <w:rPr>
          <w:rFonts w:ascii="Times" w:hAnsi="Times" w:cs="Helvetica"/>
          <w:b/>
          <w:bCs/>
          <w:sz w:val="20"/>
          <w:szCs w:val="20"/>
        </w:rPr>
        <w:t>u</w:t>
      </w:r>
      <w:r w:rsidR="00652C83">
        <w:rPr>
          <w:rFonts w:ascii="Times" w:hAnsi="Times" w:cs="Helvetica"/>
          <w:b/>
          <w:bCs/>
          <w:sz w:val="20"/>
          <w:szCs w:val="20"/>
        </w:rPr>
        <w:t xml:space="preserve">pland and </w:t>
      </w:r>
      <w:r w:rsidR="00C128E6">
        <w:rPr>
          <w:rFonts w:ascii="Times" w:hAnsi="Times" w:cs="Helvetica"/>
          <w:b/>
          <w:bCs/>
          <w:sz w:val="20"/>
          <w:szCs w:val="20"/>
        </w:rPr>
        <w:t>l</w:t>
      </w:r>
      <w:r w:rsidR="00652C83">
        <w:rPr>
          <w:rFonts w:ascii="Times" w:hAnsi="Times" w:cs="Helvetica"/>
          <w:b/>
          <w:bCs/>
          <w:sz w:val="20"/>
          <w:szCs w:val="20"/>
        </w:rPr>
        <w:t xml:space="preserve">owland plots. A) Inferred </w:t>
      </w:r>
      <w:r w:rsidR="00BC2D63">
        <w:rPr>
          <w:rFonts w:ascii="Times" w:hAnsi="Times" w:cs="Helvetica"/>
          <w:b/>
          <w:bCs/>
          <w:sz w:val="20"/>
          <w:szCs w:val="20"/>
        </w:rPr>
        <w:t>soil</w:t>
      </w:r>
      <w:r w:rsidR="00652C83">
        <w:rPr>
          <w:rFonts w:ascii="Times" w:hAnsi="Times" w:cs="Helvetica"/>
          <w:b/>
          <w:bCs/>
          <w:sz w:val="20"/>
          <w:szCs w:val="20"/>
        </w:rPr>
        <w:t xml:space="preserve"> consumption: distance in centimeters between highest adventitious black spruce roots to soil surface </w:t>
      </w:r>
      <w:r w:rsidR="00154A47">
        <w:rPr>
          <w:rFonts w:ascii="Times" w:hAnsi="Times" w:cs="Helvetica"/>
          <w:b/>
          <w:bCs/>
          <w:sz w:val="20"/>
          <w:szCs w:val="20"/>
        </w:rPr>
        <w:t>according to number of fires</w:t>
      </w:r>
      <w:r w:rsidR="00652C83">
        <w:rPr>
          <w:rFonts w:ascii="Times" w:hAnsi="Times" w:cs="Helvetica"/>
          <w:b/>
          <w:bCs/>
          <w:sz w:val="20"/>
          <w:szCs w:val="20"/>
        </w:rPr>
        <w:t>. B</w:t>
      </w:r>
      <w:r>
        <w:rPr>
          <w:rFonts w:ascii="Times" w:hAnsi="Times" w:cs="Helvetica"/>
          <w:b/>
          <w:bCs/>
          <w:sz w:val="20"/>
          <w:szCs w:val="20"/>
        </w:rPr>
        <w:t xml:space="preserve">) </w:t>
      </w:r>
      <w:r w:rsidRPr="002642C7">
        <w:rPr>
          <w:rFonts w:ascii="Times" w:hAnsi="Times" w:cs="Helvetica"/>
          <w:b/>
          <w:bCs/>
          <w:sz w:val="20"/>
          <w:szCs w:val="20"/>
        </w:rPr>
        <w:t xml:space="preserve">Depth of </w:t>
      </w:r>
      <w:r>
        <w:rPr>
          <w:rFonts w:ascii="Times" w:hAnsi="Times" w:cs="Helvetica"/>
          <w:b/>
          <w:bCs/>
          <w:sz w:val="20"/>
          <w:szCs w:val="20"/>
        </w:rPr>
        <w:t>o</w:t>
      </w:r>
      <w:r w:rsidRPr="002642C7">
        <w:rPr>
          <w:rFonts w:ascii="Times" w:hAnsi="Times" w:cs="Helvetica"/>
          <w:b/>
          <w:bCs/>
          <w:sz w:val="20"/>
          <w:szCs w:val="20"/>
        </w:rPr>
        <w:t xml:space="preserve">rganic </w:t>
      </w:r>
      <w:r>
        <w:rPr>
          <w:rFonts w:ascii="Times" w:hAnsi="Times" w:cs="Helvetica"/>
          <w:b/>
          <w:bCs/>
          <w:sz w:val="20"/>
          <w:szCs w:val="20"/>
        </w:rPr>
        <w:t>l</w:t>
      </w:r>
      <w:r w:rsidRPr="002642C7">
        <w:rPr>
          <w:rFonts w:ascii="Times" w:hAnsi="Times" w:cs="Helvetica"/>
          <w:b/>
          <w:bCs/>
          <w:sz w:val="20"/>
          <w:szCs w:val="20"/>
        </w:rPr>
        <w:t xml:space="preserve">ayer (cm) </w:t>
      </w:r>
      <w:r>
        <w:rPr>
          <w:rFonts w:ascii="Times" w:hAnsi="Times" w:cs="Helvetica"/>
          <w:b/>
          <w:bCs/>
          <w:sz w:val="20"/>
          <w:szCs w:val="20"/>
        </w:rPr>
        <w:t>in</w:t>
      </w:r>
      <w:r w:rsidRPr="002642C7">
        <w:rPr>
          <w:rFonts w:ascii="Times" w:hAnsi="Times" w:cs="Helvetica"/>
          <w:b/>
          <w:bCs/>
          <w:sz w:val="20"/>
          <w:szCs w:val="20"/>
        </w:rPr>
        <w:t xml:space="preserve"> </w:t>
      </w:r>
      <w:r>
        <w:rPr>
          <w:rFonts w:ascii="Times" w:hAnsi="Times" w:cs="Helvetica"/>
          <w:b/>
          <w:bCs/>
          <w:sz w:val="20"/>
          <w:szCs w:val="20"/>
        </w:rPr>
        <w:t>u</w:t>
      </w:r>
      <w:r w:rsidRPr="002642C7">
        <w:rPr>
          <w:rFonts w:ascii="Times" w:hAnsi="Times" w:cs="Helvetica"/>
          <w:b/>
          <w:bCs/>
          <w:sz w:val="20"/>
          <w:szCs w:val="20"/>
        </w:rPr>
        <w:t xml:space="preserve">pland and </w:t>
      </w:r>
      <w:r>
        <w:rPr>
          <w:rFonts w:ascii="Times" w:hAnsi="Times" w:cs="Helvetica"/>
          <w:b/>
          <w:bCs/>
          <w:sz w:val="20"/>
          <w:szCs w:val="20"/>
        </w:rPr>
        <w:t>l</w:t>
      </w:r>
      <w:r w:rsidRPr="002642C7">
        <w:rPr>
          <w:rFonts w:ascii="Times" w:hAnsi="Times" w:cs="Helvetica"/>
          <w:b/>
          <w:bCs/>
          <w:sz w:val="20"/>
          <w:szCs w:val="20"/>
        </w:rPr>
        <w:t xml:space="preserve">owland </w:t>
      </w:r>
      <w:r>
        <w:rPr>
          <w:rFonts w:ascii="Times" w:hAnsi="Times" w:cs="Helvetica"/>
          <w:b/>
          <w:bCs/>
          <w:sz w:val="20"/>
          <w:szCs w:val="20"/>
        </w:rPr>
        <w:t>plots</w:t>
      </w:r>
      <w:r w:rsidRPr="002642C7">
        <w:rPr>
          <w:rFonts w:ascii="Times" w:hAnsi="Times" w:cs="Helvetica"/>
          <w:b/>
          <w:bCs/>
          <w:sz w:val="20"/>
          <w:szCs w:val="20"/>
        </w:rPr>
        <w:t xml:space="preserve"> according to </w:t>
      </w:r>
      <w:r w:rsidR="00154A47">
        <w:rPr>
          <w:rFonts w:ascii="Times" w:hAnsi="Times" w:cs="Helvetica"/>
          <w:b/>
          <w:bCs/>
          <w:sz w:val="20"/>
          <w:szCs w:val="20"/>
        </w:rPr>
        <w:t>reburn sequence</w:t>
      </w:r>
      <w:r w:rsidRPr="008919A3">
        <w:rPr>
          <w:rFonts w:ascii="Times" w:hAnsi="Times" w:cs="Helvetica"/>
          <w:b/>
          <w:bCs/>
          <w:sz w:val="20"/>
          <w:szCs w:val="20"/>
        </w:rPr>
        <w:t xml:space="preserve">. </w:t>
      </w:r>
      <w:r w:rsidR="00652C83">
        <w:rPr>
          <w:rFonts w:ascii="Times" w:hAnsi="Times" w:cs="Helvetica"/>
          <w:b/>
          <w:bCs/>
          <w:sz w:val="20"/>
          <w:szCs w:val="20"/>
        </w:rPr>
        <w:t>C</w:t>
      </w:r>
      <w:r w:rsidRPr="008919A3">
        <w:rPr>
          <w:rFonts w:ascii="Times" w:hAnsi="Times" w:cs="Helvetica"/>
          <w:b/>
          <w:bCs/>
          <w:sz w:val="20"/>
          <w:szCs w:val="20"/>
        </w:rPr>
        <w:t xml:space="preserve">) Percent cover of exposed mineral soil in </w:t>
      </w:r>
      <w:r>
        <w:rPr>
          <w:rFonts w:ascii="Times" w:hAnsi="Times" w:cs="Helvetica"/>
          <w:b/>
          <w:bCs/>
          <w:sz w:val="20"/>
          <w:szCs w:val="20"/>
        </w:rPr>
        <w:t>u</w:t>
      </w:r>
      <w:r w:rsidRPr="008919A3">
        <w:rPr>
          <w:rFonts w:ascii="Times" w:hAnsi="Times" w:cs="Helvetica"/>
          <w:b/>
          <w:bCs/>
          <w:sz w:val="20"/>
          <w:szCs w:val="20"/>
        </w:rPr>
        <w:t xml:space="preserve">pland and </w:t>
      </w:r>
      <w:r>
        <w:rPr>
          <w:rFonts w:ascii="Times" w:hAnsi="Times" w:cs="Helvetica"/>
          <w:b/>
          <w:bCs/>
          <w:sz w:val="20"/>
          <w:szCs w:val="20"/>
        </w:rPr>
        <w:t>l</w:t>
      </w:r>
      <w:r w:rsidRPr="008919A3">
        <w:rPr>
          <w:rFonts w:ascii="Times" w:hAnsi="Times" w:cs="Helvetica"/>
          <w:b/>
          <w:bCs/>
          <w:sz w:val="20"/>
          <w:szCs w:val="20"/>
        </w:rPr>
        <w:t xml:space="preserve">owland </w:t>
      </w:r>
      <w:r>
        <w:rPr>
          <w:rFonts w:ascii="Times" w:hAnsi="Times" w:cs="Helvetica"/>
          <w:b/>
          <w:bCs/>
          <w:sz w:val="20"/>
          <w:szCs w:val="20"/>
        </w:rPr>
        <w:t>plots</w:t>
      </w:r>
      <w:r w:rsidRPr="008919A3">
        <w:rPr>
          <w:rFonts w:ascii="Times" w:hAnsi="Times" w:cs="Helvetica"/>
          <w:b/>
          <w:bCs/>
          <w:sz w:val="20"/>
          <w:szCs w:val="20"/>
        </w:rPr>
        <w:t xml:space="preserve"> across </w:t>
      </w:r>
      <w:r>
        <w:rPr>
          <w:rFonts w:ascii="Times" w:hAnsi="Times" w:cs="Helvetica"/>
          <w:b/>
          <w:bCs/>
          <w:sz w:val="20"/>
          <w:szCs w:val="20"/>
        </w:rPr>
        <w:t>reburn sequence</w:t>
      </w:r>
      <w:r w:rsidRPr="008919A3">
        <w:rPr>
          <w:rFonts w:ascii="Times" w:hAnsi="Times" w:cs="Helvetica"/>
          <w:b/>
          <w:bCs/>
          <w:sz w:val="20"/>
          <w:szCs w:val="20"/>
        </w:rPr>
        <w:t>.</w:t>
      </w:r>
      <w:r>
        <w:rPr>
          <w:rFonts w:ascii="Times" w:hAnsi="Times" w:cs="Helvetica"/>
          <w:b/>
          <w:bCs/>
        </w:rPr>
        <w:t xml:space="preserve"> </w:t>
      </w:r>
    </w:p>
    <w:p w14:paraId="5CE409E8" w14:textId="77777777" w:rsidR="00CF75A3" w:rsidRDefault="00CF75A3" w:rsidP="00CF75A3">
      <w:pPr>
        <w:autoSpaceDE w:val="0"/>
        <w:autoSpaceDN w:val="0"/>
        <w:adjustRightInd w:val="0"/>
        <w:rPr>
          <w:rFonts w:ascii="Times" w:hAnsi="Times" w:cs="Helvetica"/>
          <w:b/>
          <w:bCs/>
        </w:rPr>
      </w:pPr>
    </w:p>
    <w:p w14:paraId="7DBF8166" w14:textId="7B666652" w:rsidR="00A15946" w:rsidRDefault="00A15946" w:rsidP="00E9317E">
      <w:pPr>
        <w:autoSpaceDE w:val="0"/>
        <w:autoSpaceDN w:val="0"/>
        <w:adjustRightInd w:val="0"/>
        <w:spacing w:line="480" w:lineRule="auto"/>
        <w:ind w:firstLine="720"/>
        <w:rPr>
          <w:rFonts w:ascii="Times" w:hAnsi="Times" w:cs="Helvetica"/>
        </w:rPr>
      </w:pPr>
      <w:r>
        <w:rPr>
          <w:rFonts w:ascii="Times" w:hAnsi="Times" w:cs="Helvetica"/>
        </w:rPr>
        <w:t>Adventitious roots were only available to sample in once- and twice-burned plots</w:t>
      </w:r>
      <w:r w:rsidR="000A163C">
        <w:rPr>
          <w:rFonts w:ascii="Times" w:hAnsi="Times" w:cs="Helvetica"/>
        </w:rPr>
        <w:t>, as three burn plots had no</w:t>
      </w:r>
      <w:r w:rsidR="00AF1C80">
        <w:rPr>
          <w:rFonts w:ascii="Times" w:hAnsi="Times" w:cs="Helvetica"/>
        </w:rPr>
        <w:t xml:space="preserve"> black spruce</w:t>
      </w:r>
      <w:r w:rsidR="006B0AE5">
        <w:rPr>
          <w:rFonts w:ascii="Times" w:hAnsi="Times" w:cs="Helvetica"/>
        </w:rPr>
        <w:t xml:space="preserve"> snags left</w:t>
      </w:r>
      <w:r w:rsidR="00AF1C80">
        <w:rPr>
          <w:rFonts w:ascii="Times" w:hAnsi="Times" w:cs="Helvetica"/>
        </w:rPr>
        <w:t xml:space="preserve"> </w:t>
      </w:r>
      <w:r w:rsidR="000A163C">
        <w:rPr>
          <w:rFonts w:ascii="Times" w:hAnsi="Times" w:cs="Helvetica"/>
        </w:rPr>
        <w:t>to assess</w:t>
      </w:r>
      <w:del w:id="234" w:author="Brian Buma" w:date="2020-03-24T19:01:00Z">
        <w:r w:rsidR="005158E4" w:rsidDel="005634EB">
          <w:rPr>
            <w:rFonts w:ascii="Times" w:hAnsi="Times" w:cs="Helvetica"/>
          </w:rPr>
          <w:delText xml:space="preserve"> (Fig</w:delText>
        </w:r>
        <w:r w:rsidR="00BC2D63" w:rsidDel="005634EB">
          <w:rPr>
            <w:rFonts w:ascii="Times" w:hAnsi="Times" w:cs="Helvetica"/>
          </w:rPr>
          <w:delText>.</w:delText>
        </w:r>
        <w:r w:rsidR="005158E4" w:rsidDel="005634EB">
          <w:rPr>
            <w:rFonts w:ascii="Times" w:hAnsi="Times" w:cs="Helvetica"/>
          </w:rPr>
          <w:delText xml:space="preserve"> </w:delText>
        </w:r>
        <w:r w:rsidR="00652C83" w:rsidDel="005634EB">
          <w:rPr>
            <w:rFonts w:ascii="Times" w:hAnsi="Times" w:cs="Helvetica"/>
          </w:rPr>
          <w:delText>7A</w:delText>
        </w:r>
        <w:r w:rsidR="005158E4" w:rsidDel="005634EB">
          <w:rPr>
            <w:rFonts w:ascii="Times" w:hAnsi="Times" w:cs="Helvetica"/>
          </w:rPr>
          <w:delText>)</w:delText>
        </w:r>
      </w:del>
      <w:r>
        <w:rPr>
          <w:rFonts w:ascii="Times" w:hAnsi="Times" w:cs="Helvetica"/>
        </w:rPr>
        <w:t xml:space="preserve">. </w:t>
      </w:r>
      <w:r w:rsidR="005E21CD">
        <w:rPr>
          <w:rFonts w:ascii="Times" w:hAnsi="Times" w:cs="Helvetica"/>
        </w:rPr>
        <w:t>Depth of adventitious roots implied greater inferred soil consumption in upland plots, particularly after one fire</w:t>
      </w:r>
      <w:ins w:id="235" w:author="Brian Buma" w:date="2020-03-24T19:01:00Z">
        <w:r w:rsidR="005634EB">
          <w:rPr>
            <w:rFonts w:ascii="Times" w:hAnsi="Times" w:cs="Helvetica"/>
          </w:rPr>
          <w:t xml:space="preserve"> (Fig. 7A)</w:t>
        </w:r>
      </w:ins>
      <w:r w:rsidR="005E21CD">
        <w:rPr>
          <w:rFonts w:ascii="Times" w:hAnsi="Times" w:cs="Helvetica"/>
        </w:rPr>
        <w:t xml:space="preserve">. </w:t>
      </w:r>
    </w:p>
    <w:p w14:paraId="502F8FF5" w14:textId="0022E31E" w:rsidR="002642C7" w:rsidRDefault="005634EB" w:rsidP="00E9317E">
      <w:pPr>
        <w:autoSpaceDE w:val="0"/>
        <w:autoSpaceDN w:val="0"/>
        <w:adjustRightInd w:val="0"/>
        <w:spacing w:line="480" w:lineRule="auto"/>
        <w:ind w:firstLine="720"/>
        <w:rPr>
          <w:rFonts w:ascii="Times" w:hAnsi="Times" w:cs="Helvetica"/>
        </w:rPr>
      </w:pPr>
      <w:commentRangeStart w:id="236"/>
      <w:ins w:id="237" w:author="Brian Buma" w:date="2020-03-24T19:01:00Z">
        <w:r>
          <w:rPr>
            <w:rFonts w:ascii="Times" w:hAnsi="Times" w:cs="Helvetica"/>
          </w:rPr>
          <w:t>Despite similar depths in unburned locations</w:t>
        </w:r>
        <w:commentRangeEnd w:id="236"/>
        <w:r>
          <w:rPr>
            <w:rStyle w:val="CommentReference"/>
            <w:rFonts w:asciiTheme="minorHAnsi" w:eastAsiaTheme="minorHAnsi" w:hAnsiTheme="minorHAnsi" w:cstheme="minorBidi"/>
          </w:rPr>
          <w:commentReference w:id="236"/>
        </w:r>
        <w:r>
          <w:rPr>
            <w:rFonts w:ascii="Times" w:hAnsi="Times" w:cs="Helvetica"/>
          </w:rPr>
          <w:t xml:space="preserve">, </w:t>
        </w:r>
      </w:ins>
      <w:del w:id="238" w:author="Brian Buma" w:date="2020-03-24T19:01:00Z">
        <w:r w:rsidR="002642C7" w:rsidDel="005634EB">
          <w:rPr>
            <w:rFonts w:ascii="Times" w:hAnsi="Times" w:cs="Helvetica"/>
          </w:rPr>
          <w:delText>L</w:delText>
        </w:r>
      </w:del>
      <w:ins w:id="239" w:author="Brian Buma" w:date="2020-03-24T19:01:00Z">
        <w:r>
          <w:rPr>
            <w:rFonts w:ascii="Times" w:hAnsi="Times" w:cs="Helvetica"/>
          </w:rPr>
          <w:t>l</w:t>
        </w:r>
      </w:ins>
      <w:r w:rsidR="002642C7">
        <w:rPr>
          <w:rFonts w:ascii="Times" w:hAnsi="Times" w:cs="Helvetica"/>
        </w:rPr>
        <w:t xml:space="preserve">owland organic-layers were thicker than upland layers regardless of </w:t>
      </w:r>
      <w:r w:rsidR="00E03124">
        <w:rPr>
          <w:rFonts w:ascii="Times" w:hAnsi="Times" w:cs="Helvetica"/>
        </w:rPr>
        <w:t>number of reburns</w:t>
      </w:r>
      <w:r w:rsidR="002642C7">
        <w:rPr>
          <w:rFonts w:ascii="Times" w:hAnsi="Times" w:cs="Helvetica"/>
        </w:rPr>
        <w:t xml:space="preserve"> by a factor of 1.6, and the difference between the two sites was largest in twice-burned plots where lowland organic-layers were larger by a factor of 3.2. </w:t>
      </w:r>
      <w:r w:rsidR="004E6BCB">
        <w:rPr>
          <w:rFonts w:ascii="Times" w:hAnsi="Times" w:cs="Helvetica"/>
        </w:rPr>
        <w:t>The decline in organic layer depth occurs faster in upland plots than in lowland plots: organi</w:t>
      </w:r>
      <w:r w:rsidR="003C518F">
        <w:rPr>
          <w:rFonts w:ascii="Times" w:hAnsi="Times" w:cs="Helvetica"/>
        </w:rPr>
        <w:t>c layers were reduced by a facto</w:t>
      </w:r>
      <w:r w:rsidR="004E6BCB">
        <w:rPr>
          <w:rFonts w:ascii="Times" w:hAnsi="Times" w:cs="Helvetica"/>
        </w:rPr>
        <w:t xml:space="preserve">r of </w:t>
      </w:r>
      <w:r w:rsidR="0071100D">
        <w:rPr>
          <w:rFonts w:ascii="Times" w:hAnsi="Times" w:cs="Helvetica"/>
        </w:rPr>
        <w:t>3.2</w:t>
      </w:r>
      <w:r w:rsidR="004E6BCB">
        <w:rPr>
          <w:rFonts w:ascii="Times" w:hAnsi="Times" w:cs="Helvetica"/>
        </w:rPr>
        <w:t xml:space="preserve"> after one fire in upland plots, but only by a factor of </w:t>
      </w:r>
      <w:r w:rsidR="0071100D">
        <w:rPr>
          <w:rFonts w:ascii="Times" w:hAnsi="Times" w:cs="Helvetica"/>
        </w:rPr>
        <w:t>1.8</w:t>
      </w:r>
      <w:r w:rsidR="004E6BCB">
        <w:rPr>
          <w:rFonts w:ascii="Times" w:hAnsi="Times" w:cs="Helvetica"/>
        </w:rPr>
        <w:t xml:space="preserve"> in lowland plots</w:t>
      </w:r>
      <w:r w:rsidR="005158E4">
        <w:rPr>
          <w:rFonts w:ascii="Times" w:hAnsi="Times" w:cs="Helvetica"/>
        </w:rPr>
        <w:t xml:space="preserve"> (Fig</w:t>
      </w:r>
      <w:r w:rsidR="00BC2D63">
        <w:rPr>
          <w:rFonts w:ascii="Times" w:hAnsi="Times" w:cs="Helvetica"/>
        </w:rPr>
        <w:t>.</w:t>
      </w:r>
      <w:r w:rsidR="005158E4">
        <w:rPr>
          <w:rFonts w:ascii="Times" w:hAnsi="Times" w:cs="Helvetica"/>
        </w:rPr>
        <w:t xml:space="preserve"> </w:t>
      </w:r>
      <w:r w:rsidR="00652C83">
        <w:rPr>
          <w:rFonts w:ascii="Times" w:hAnsi="Times" w:cs="Helvetica"/>
        </w:rPr>
        <w:t>7</w:t>
      </w:r>
      <w:r w:rsidR="005E21CD">
        <w:rPr>
          <w:rFonts w:ascii="Times" w:hAnsi="Times" w:cs="Helvetica"/>
        </w:rPr>
        <w:t>B</w:t>
      </w:r>
      <w:r w:rsidR="005158E4">
        <w:rPr>
          <w:rFonts w:ascii="Times" w:hAnsi="Times" w:cs="Helvetica"/>
        </w:rPr>
        <w:t>)</w:t>
      </w:r>
      <w:r w:rsidR="00CF75A3" w:rsidRPr="00CF75A3">
        <w:rPr>
          <w:rFonts w:ascii="Times" w:hAnsi="Times" w:cs="Helvetica"/>
          <w:color w:val="000000" w:themeColor="text1"/>
        </w:rPr>
        <w:t>.</w:t>
      </w:r>
      <w:r w:rsidR="007362BD" w:rsidRPr="00CF75A3">
        <w:rPr>
          <w:rFonts w:ascii="Times" w:hAnsi="Times" w:cs="Helvetica"/>
          <w:color w:val="000000" w:themeColor="text1"/>
        </w:rPr>
        <w:t xml:space="preserve"> </w:t>
      </w:r>
      <w:r w:rsidR="003C518F">
        <w:rPr>
          <w:rFonts w:ascii="Times" w:hAnsi="Times" w:cs="Helvetica"/>
        </w:rPr>
        <w:t xml:space="preserve">Similar trends exist </w:t>
      </w:r>
      <w:r w:rsidR="005E21CD">
        <w:rPr>
          <w:rFonts w:ascii="Times" w:hAnsi="Times" w:cs="Helvetica"/>
        </w:rPr>
        <w:t>in</w:t>
      </w:r>
      <w:r w:rsidR="003C518F">
        <w:rPr>
          <w:rFonts w:ascii="Times" w:hAnsi="Times" w:cs="Helvetica"/>
        </w:rPr>
        <w:t xml:space="preserve"> exposed mineral soil:</w:t>
      </w:r>
      <w:r w:rsidR="004E6BCB">
        <w:rPr>
          <w:rFonts w:ascii="Times" w:hAnsi="Times" w:cs="Helvetica"/>
        </w:rPr>
        <w:t xml:space="preserve"> </w:t>
      </w:r>
      <w:r w:rsidR="003C518F">
        <w:rPr>
          <w:rFonts w:ascii="Times" w:hAnsi="Times" w:cs="Helvetica"/>
        </w:rPr>
        <w:t>u</w:t>
      </w:r>
      <w:r w:rsidR="00141F91">
        <w:rPr>
          <w:rFonts w:ascii="Times" w:hAnsi="Times" w:cs="Helvetica"/>
        </w:rPr>
        <w:t>pland</w:t>
      </w:r>
      <w:r w:rsidR="00950B73">
        <w:rPr>
          <w:rFonts w:ascii="Times" w:hAnsi="Times" w:cs="Helvetica"/>
        </w:rPr>
        <w:t xml:space="preserve"> plots</w:t>
      </w:r>
      <w:r w:rsidR="008919A3">
        <w:rPr>
          <w:rFonts w:ascii="Times" w:hAnsi="Times" w:cs="Helvetica"/>
        </w:rPr>
        <w:t xml:space="preserve"> had no exposed mineral soil </w:t>
      </w:r>
      <w:r w:rsidR="00141F91">
        <w:rPr>
          <w:rFonts w:ascii="Times" w:hAnsi="Times" w:cs="Helvetica"/>
        </w:rPr>
        <w:t>in unburned</w:t>
      </w:r>
      <w:r w:rsidR="004D5DDE">
        <w:rPr>
          <w:rFonts w:ascii="Times" w:hAnsi="Times" w:cs="Helvetica"/>
        </w:rPr>
        <w:t xml:space="preserve"> plots </w:t>
      </w:r>
      <w:r w:rsidR="001675FB">
        <w:rPr>
          <w:rFonts w:ascii="Times" w:hAnsi="Times" w:cs="Helvetica"/>
        </w:rPr>
        <w:t>but</w:t>
      </w:r>
      <w:r w:rsidR="00950B73">
        <w:rPr>
          <w:rFonts w:ascii="Times" w:hAnsi="Times" w:cs="Helvetica"/>
        </w:rPr>
        <w:t xml:space="preserve"> saw an increase in the amount of exposed mineral soil, up to 10</w:t>
      </w:r>
      <w:r w:rsidR="003C518F">
        <w:rPr>
          <w:rFonts w:ascii="Times" w:hAnsi="Times" w:cs="Helvetica"/>
        </w:rPr>
        <w:t>0% in some thrice-burned plots</w:t>
      </w:r>
      <w:r w:rsidR="005158E4">
        <w:rPr>
          <w:rFonts w:ascii="Times" w:hAnsi="Times" w:cs="Helvetica"/>
        </w:rPr>
        <w:t xml:space="preserve"> (Fig</w:t>
      </w:r>
      <w:r w:rsidR="00BC2D63">
        <w:rPr>
          <w:rFonts w:ascii="Times" w:hAnsi="Times" w:cs="Helvetica"/>
        </w:rPr>
        <w:t>.</w:t>
      </w:r>
      <w:r w:rsidR="005158E4">
        <w:rPr>
          <w:rFonts w:ascii="Times" w:hAnsi="Times" w:cs="Helvetica"/>
        </w:rPr>
        <w:t xml:space="preserve"> </w:t>
      </w:r>
      <w:r w:rsidR="00652C83">
        <w:rPr>
          <w:rFonts w:ascii="Times" w:hAnsi="Times" w:cs="Helvetica"/>
        </w:rPr>
        <w:t>7</w:t>
      </w:r>
      <w:r w:rsidR="005E21CD">
        <w:rPr>
          <w:rFonts w:ascii="Times" w:hAnsi="Times" w:cs="Helvetica"/>
        </w:rPr>
        <w:t>C</w:t>
      </w:r>
      <w:r w:rsidR="005158E4">
        <w:rPr>
          <w:rFonts w:ascii="Times" w:hAnsi="Times" w:cs="Helvetica"/>
        </w:rPr>
        <w:t>)</w:t>
      </w:r>
      <w:r w:rsidR="003C518F">
        <w:rPr>
          <w:rFonts w:ascii="Times" w:hAnsi="Times" w:cs="Helvetica"/>
        </w:rPr>
        <w:t xml:space="preserve">. </w:t>
      </w:r>
    </w:p>
    <w:p w14:paraId="4F425C6A" w14:textId="20A5A4BF" w:rsidR="00A15946" w:rsidRPr="008D3841" w:rsidRDefault="008D3841" w:rsidP="006939FC">
      <w:pPr>
        <w:pStyle w:val="Heading2"/>
        <w:rPr>
          <w:color w:val="FF0000"/>
        </w:rPr>
      </w:pPr>
      <w:r w:rsidRPr="000E5E26">
        <w:t>Impact of repeat fires and topography on tree regeneration</w:t>
      </w:r>
    </w:p>
    <w:p w14:paraId="2605D258" w14:textId="5E01B6BB" w:rsidR="00241C5E" w:rsidRPr="00763460" w:rsidRDefault="00763460" w:rsidP="00763460">
      <w:pPr>
        <w:autoSpaceDE w:val="0"/>
        <w:autoSpaceDN w:val="0"/>
        <w:adjustRightInd w:val="0"/>
        <w:spacing w:line="480" w:lineRule="auto"/>
        <w:rPr>
          <w:rFonts w:ascii="Times" w:hAnsi="Times" w:cs="Helvetica"/>
        </w:rPr>
      </w:pPr>
      <w:r>
        <w:rPr>
          <w:rFonts w:ascii="Times" w:hAnsi="Times" w:cs="Helvetica"/>
        </w:rPr>
        <w:tab/>
      </w:r>
      <w:commentRangeStart w:id="240"/>
      <w:ins w:id="241" w:author="Brian Buma" w:date="2020-03-24T19:03:00Z">
        <w:r w:rsidR="00B4080B">
          <w:rPr>
            <w:rFonts w:ascii="Times" w:hAnsi="Times" w:cs="Helvetica"/>
          </w:rPr>
          <w:t xml:space="preserve">Based on XXX analysis, </w:t>
        </w:r>
      </w:ins>
      <w:del w:id="242" w:author="Brian Buma" w:date="2020-03-24T19:03:00Z">
        <w:r w:rsidR="00150711" w:rsidDel="00B4080B">
          <w:rPr>
            <w:rFonts w:ascii="Times" w:hAnsi="Times" w:cs="Helvetica"/>
          </w:rPr>
          <w:delText>D</w:delText>
        </w:r>
      </w:del>
      <w:ins w:id="243" w:author="Brian Buma" w:date="2020-03-24T19:03:00Z">
        <w:r w:rsidR="00B4080B">
          <w:rPr>
            <w:rFonts w:ascii="Times" w:hAnsi="Times" w:cs="Helvetica"/>
          </w:rPr>
          <w:t>d</w:t>
        </w:r>
        <w:commentRangeEnd w:id="240"/>
        <w:r w:rsidR="00B4080B">
          <w:rPr>
            <w:rStyle w:val="CommentReference"/>
            <w:rFonts w:asciiTheme="minorHAnsi" w:eastAsiaTheme="minorHAnsi" w:hAnsiTheme="minorHAnsi" w:cstheme="minorBidi"/>
          </w:rPr>
          <w:commentReference w:id="240"/>
        </w:r>
      </w:ins>
      <w:r w:rsidR="00150711">
        <w:rPr>
          <w:rFonts w:ascii="Times" w:hAnsi="Times" w:cs="Helvetica"/>
        </w:rPr>
        <w:t>ensity and basal area of conifer and deciduous species were controlled by different factors.</w:t>
      </w:r>
      <w:r w:rsidR="00D849F9">
        <w:rPr>
          <w:rFonts w:ascii="Times" w:hAnsi="Times" w:cs="Helvetica"/>
        </w:rPr>
        <w:t xml:space="preserve"> </w:t>
      </w:r>
      <w:r w:rsidR="00150711">
        <w:rPr>
          <w:rFonts w:ascii="Times" w:hAnsi="Times" w:cs="Helvetica"/>
          <w:color w:val="000000" w:themeColor="text1"/>
        </w:rPr>
        <w:t xml:space="preserve">Conifer density, conifer basal area and deciduous density were </w:t>
      </w:r>
      <w:r w:rsidR="00150711">
        <w:rPr>
          <w:rFonts w:ascii="Times" w:hAnsi="Times" w:cs="Helvetica"/>
          <w:color w:val="000000" w:themeColor="text1"/>
        </w:rPr>
        <w:lastRenderedPageBreak/>
        <w:t>primarily driven by number of fires, while deciduous basal area was best described by site type</w:t>
      </w:r>
      <w:r w:rsidR="00D849F9">
        <w:rPr>
          <w:rFonts w:ascii="Times" w:hAnsi="Times" w:cs="Helvetica"/>
          <w:color w:val="000000" w:themeColor="text1"/>
        </w:rPr>
        <w:t xml:space="preserve">. </w:t>
      </w:r>
      <w:r w:rsidR="00216987">
        <w:rPr>
          <w:rFonts w:ascii="Times" w:hAnsi="Times" w:cs="Helvetica"/>
          <w:color w:val="000000" w:themeColor="text1"/>
        </w:rPr>
        <w:t xml:space="preserve">In every case, model fit (as evaluated by AIC and BIC values) improved when number of fires and site type were held as separate effects (rather than interacting terms), and </w:t>
      </w:r>
      <w:r w:rsidR="00150711">
        <w:rPr>
          <w:rFonts w:ascii="Times" w:hAnsi="Times" w:cs="Helvetica"/>
          <w:color w:val="000000" w:themeColor="text1"/>
        </w:rPr>
        <w:t xml:space="preserve">in models of conifer density, basal area and deciduous density, </w:t>
      </w:r>
      <w:r w:rsidR="00216987">
        <w:rPr>
          <w:rFonts w:ascii="Times" w:hAnsi="Times" w:cs="Helvetica"/>
          <w:color w:val="000000" w:themeColor="text1"/>
        </w:rPr>
        <w:t>model fit improved when site type was dropped entirely (Table S</w:t>
      </w:r>
      <w:r w:rsidR="00150711">
        <w:rPr>
          <w:rFonts w:ascii="Times" w:hAnsi="Times" w:cs="Helvetica"/>
          <w:color w:val="000000" w:themeColor="text1"/>
        </w:rPr>
        <w:t>6</w:t>
      </w:r>
      <w:r w:rsidR="00216987">
        <w:rPr>
          <w:rFonts w:ascii="Times" w:hAnsi="Times" w:cs="Helvetica"/>
          <w:color w:val="000000" w:themeColor="text1"/>
        </w:rPr>
        <w:t xml:space="preserve">). </w:t>
      </w:r>
      <w:r w:rsidR="00150711">
        <w:rPr>
          <w:rFonts w:ascii="Times" w:hAnsi="Times" w:cs="Helvetica"/>
          <w:color w:val="000000" w:themeColor="text1"/>
        </w:rPr>
        <w:t>A l</w:t>
      </w:r>
      <w:r w:rsidR="00216987">
        <w:rPr>
          <w:rFonts w:ascii="Times" w:hAnsi="Times" w:cs="Helvetica"/>
          <w:color w:val="000000" w:themeColor="text1"/>
        </w:rPr>
        <w:t>ack of interaction</w:t>
      </w:r>
      <w:r w:rsidR="00150711">
        <w:rPr>
          <w:rFonts w:ascii="Times" w:hAnsi="Times" w:cs="Helvetica"/>
          <w:color w:val="000000" w:themeColor="text1"/>
        </w:rPr>
        <w:t xml:space="preserve"> or site type effect</w:t>
      </w:r>
      <w:r w:rsidR="00216987">
        <w:rPr>
          <w:rFonts w:ascii="Times" w:hAnsi="Times" w:cs="Helvetica"/>
          <w:color w:val="000000" w:themeColor="text1"/>
        </w:rPr>
        <w:t xml:space="preserve"> indicates that 3 short-interval fires had similar effects on deciduous and conifer post-fire regeneration in both the upland and lowland site. In both sites, increasing number of reburns reduced both conifer tree density and conifer basal area. Increasing short-interval fires lead to greater deciduous density in both upland and lowland sites (Fig. 5 and 6).</w:t>
      </w:r>
      <w:r w:rsidR="00150711">
        <w:rPr>
          <w:rFonts w:ascii="Times" w:hAnsi="Times" w:cs="Helvetica"/>
          <w:color w:val="000000" w:themeColor="text1"/>
        </w:rPr>
        <w:t xml:space="preserve"> </w:t>
      </w:r>
      <w:commentRangeStart w:id="244"/>
      <w:r w:rsidR="00150711">
        <w:rPr>
          <w:rFonts w:ascii="Times" w:hAnsi="Times" w:cs="Helvetica"/>
          <w:color w:val="000000" w:themeColor="text1"/>
        </w:rPr>
        <w:t xml:space="preserve">The control of site type on deciduous basal area may indicate the strength of the effect of site-level differences inferred from unburned reference plots on post-fire deciduous abundance. </w:t>
      </w:r>
      <w:commentRangeEnd w:id="244"/>
      <w:r w:rsidR="00B4080B">
        <w:rPr>
          <w:rStyle w:val="CommentReference"/>
          <w:rFonts w:asciiTheme="minorHAnsi" w:eastAsiaTheme="minorHAnsi" w:hAnsiTheme="minorHAnsi" w:cstheme="minorBidi"/>
        </w:rPr>
        <w:commentReference w:id="244"/>
      </w:r>
    </w:p>
    <w:p w14:paraId="4612444F" w14:textId="2D5B1A65" w:rsidR="009226B5" w:rsidRPr="00E26116" w:rsidRDefault="00B435AD" w:rsidP="00B435AD">
      <w:pPr>
        <w:autoSpaceDE w:val="0"/>
        <w:autoSpaceDN w:val="0"/>
        <w:adjustRightInd w:val="0"/>
        <w:rPr>
          <w:rFonts w:ascii="Times" w:hAnsi="Times" w:cs="Helvetica"/>
          <w:b/>
          <w:bCs/>
          <w:color w:val="000000" w:themeColor="text1"/>
          <w:sz w:val="20"/>
          <w:szCs w:val="20"/>
        </w:rPr>
      </w:pPr>
      <w:r w:rsidRPr="00E26116">
        <w:rPr>
          <w:rFonts w:ascii="Times" w:hAnsi="Times" w:cs="Helvetica"/>
          <w:b/>
          <w:bCs/>
          <w:color w:val="000000" w:themeColor="text1"/>
          <w:sz w:val="20"/>
          <w:szCs w:val="20"/>
        </w:rPr>
        <w:t xml:space="preserve">Table </w:t>
      </w:r>
      <w:r w:rsidR="0030646A" w:rsidRPr="00E26116">
        <w:rPr>
          <w:rFonts w:ascii="Times" w:hAnsi="Times" w:cs="Helvetica"/>
          <w:b/>
          <w:bCs/>
          <w:color w:val="000000" w:themeColor="text1"/>
          <w:sz w:val="20"/>
          <w:szCs w:val="20"/>
        </w:rPr>
        <w:t>1</w:t>
      </w:r>
      <w:r w:rsidRPr="00E26116">
        <w:rPr>
          <w:rFonts w:ascii="Times" w:hAnsi="Times" w:cs="Helvetica"/>
          <w:b/>
          <w:bCs/>
          <w:color w:val="000000" w:themeColor="text1"/>
          <w:sz w:val="20"/>
          <w:szCs w:val="20"/>
        </w:rPr>
        <w:t>. Parameters of fire-regen</w:t>
      </w:r>
      <w:r w:rsidR="005E21CD">
        <w:rPr>
          <w:rFonts w:ascii="Times" w:hAnsi="Times" w:cs="Helvetica"/>
          <w:b/>
          <w:bCs/>
          <w:color w:val="000000" w:themeColor="text1"/>
          <w:sz w:val="20"/>
          <w:szCs w:val="20"/>
        </w:rPr>
        <w:t>eration</w:t>
      </w:r>
      <w:r w:rsidRPr="00E26116">
        <w:rPr>
          <w:rFonts w:ascii="Times" w:hAnsi="Times" w:cs="Helvetica"/>
          <w:b/>
          <w:bCs/>
          <w:color w:val="000000" w:themeColor="text1"/>
          <w:sz w:val="20"/>
          <w:szCs w:val="20"/>
        </w:rPr>
        <w:t xml:space="preserve"> models (regen = fires + </w:t>
      </w:r>
      <w:r w:rsidR="00763460" w:rsidRPr="00E26116">
        <w:rPr>
          <w:rFonts w:ascii="Times" w:hAnsi="Times" w:cs="Helvetica"/>
          <w:b/>
          <w:bCs/>
          <w:color w:val="000000" w:themeColor="text1"/>
          <w:sz w:val="20"/>
          <w:szCs w:val="20"/>
        </w:rPr>
        <w:t xml:space="preserve">site + </w:t>
      </w:r>
      <w:r w:rsidRPr="00E26116">
        <w:rPr>
          <w:rFonts w:ascii="Times" w:hAnsi="Times" w:cs="Helvetica"/>
          <w:b/>
          <w:bCs/>
          <w:color w:val="000000" w:themeColor="text1"/>
          <w:sz w:val="20"/>
          <w:szCs w:val="20"/>
        </w:rPr>
        <w:t xml:space="preserve">(1 | </w:t>
      </w:r>
      <w:r w:rsidR="00763460" w:rsidRPr="00E26116">
        <w:rPr>
          <w:rFonts w:ascii="Times" w:hAnsi="Times" w:cs="Helvetica"/>
          <w:b/>
          <w:bCs/>
          <w:color w:val="000000" w:themeColor="text1"/>
          <w:sz w:val="20"/>
          <w:szCs w:val="20"/>
        </w:rPr>
        <w:t>plot ID number</w:t>
      </w:r>
      <w:r w:rsidRPr="00E26116">
        <w:rPr>
          <w:rFonts w:ascii="Times" w:hAnsi="Times" w:cs="Helvetica"/>
          <w:b/>
          <w:bCs/>
          <w:color w:val="000000" w:themeColor="text1"/>
          <w:sz w:val="20"/>
          <w:szCs w:val="20"/>
        </w:rPr>
        <w:t xml:space="preserve">) with </w:t>
      </w:r>
      <w:r w:rsidR="000B5338">
        <w:rPr>
          <w:rFonts w:ascii="Times" w:hAnsi="Times" w:cs="Helvetica"/>
          <w:b/>
          <w:bCs/>
          <w:color w:val="000000" w:themeColor="text1"/>
          <w:sz w:val="20"/>
          <w:szCs w:val="20"/>
        </w:rPr>
        <w:t xml:space="preserve">bootstrapped </w:t>
      </w:r>
      <w:r w:rsidRPr="00E26116">
        <w:rPr>
          <w:rFonts w:ascii="Times" w:hAnsi="Times" w:cs="Helvetica"/>
          <w:b/>
          <w:bCs/>
          <w:color w:val="000000" w:themeColor="text1"/>
          <w:sz w:val="20"/>
          <w:szCs w:val="20"/>
        </w:rPr>
        <w:t>CI, df and p-values based on Wald approximation.</w:t>
      </w:r>
      <w:r w:rsidR="0030646A" w:rsidRPr="00E26116">
        <w:rPr>
          <w:rFonts w:ascii="Times" w:hAnsi="Times" w:cs="Helvetica"/>
          <w:b/>
          <w:bCs/>
          <w:color w:val="000000" w:themeColor="text1"/>
          <w:sz w:val="20"/>
          <w:szCs w:val="20"/>
        </w:rPr>
        <w:t xml:space="preserve"> </w:t>
      </w:r>
      <w:r w:rsidR="009226B5" w:rsidRPr="00E26116">
        <w:rPr>
          <w:rFonts w:ascii="Times" w:hAnsi="Times" w:cs="Helvetica"/>
          <w:b/>
          <w:bCs/>
          <w:color w:val="000000" w:themeColor="text1"/>
          <w:sz w:val="20"/>
          <w:szCs w:val="20"/>
        </w:rPr>
        <w:t xml:space="preserve">Effects of fire and site </w:t>
      </w:r>
      <w:r w:rsidR="00E26116" w:rsidRPr="00E26116">
        <w:rPr>
          <w:rFonts w:ascii="Times" w:hAnsi="Times" w:cs="Helvetica"/>
          <w:b/>
          <w:bCs/>
          <w:color w:val="000000" w:themeColor="text1"/>
          <w:sz w:val="20"/>
          <w:szCs w:val="20"/>
        </w:rPr>
        <w:t xml:space="preserve">type </w:t>
      </w:r>
      <w:r w:rsidR="009226B5" w:rsidRPr="00E26116">
        <w:rPr>
          <w:rFonts w:ascii="Times" w:hAnsi="Times" w:cs="Helvetica"/>
          <w:b/>
          <w:bCs/>
          <w:color w:val="000000" w:themeColor="text1"/>
          <w:sz w:val="20"/>
          <w:szCs w:val="20"/>
        </w:rPr>
        <w:t xml:space="preserve">on post-fire density </w:t>
      </w:r>
      <w:r w:rsidR="00661EA5" w:rsidRPr="00E26116">
        <w:rPr>
          <w:rFonts w:ascii="Times" w:hAnsi="Times" w:cs="Helvetica"/>
          <w:b/>
          <w:bCs/>
          <w:color w:val="000000" w:themeColor="text1"/>
          <w:sz w:val="20"/>
          <w:szCs w:val="20"/>
        </w:rPr>
        <w:t xml:space="preserve">(stems/Ha) </w:t>
      </w:r>
      <w:r w:rsidR="009226B5" w:rsidRPr="00E26116">
        <w:rPr>
          <w:rFonts w:ascii="Times" w:hAnsi="Times" w:cs="Helvetica"/>
          <w:b/>
          <w:bCs/>
          <w:color w:val="000000" w:themeColor="text1"/>
          <w:sz w:val="20"/>
          <w:szCs w:val="20"/>
        </w:rPr>
        <w:t xml:space="preserve">and basal area </w:t>
      </w:r>
      <w:r w:rsidR="00661EA5" w:rsidRPr="00E26116">
        <w:rPr>
          <w:rFonts w:ascii="Times" w:hAnsi="Times" w:cs="Helvetica"/>
          <w:b/>
          <w:bCs/>
          <w:color w:val="000000" w:themeColor="text1"/>
          <w:sz w:val="20"/>
          <w:szCs w:val="20"/>
        </w:rPr>
        <w:t xml:space="preserve">(m2/Ha) </w:t>
      </w:r>
      <w:r w:rsidR="009226B5" w:rsidRPr="00E26116">
        <w:rPr>
          <w:rFonts w:ascii="Times" w:hAnsi="Times" w:cs="Helvetica"/>
          <w:b/>
          <w:bCs/>
          <w:color w:val="000000" w:themeColor="text1"/>
          <w:sz w:val="20"/>
          <w:szCs w:val="20"/>
        </w:rPr>
        <w:t xml:space="preserve">of conifer and deciduous trees. </w:t>
      </w:r>
    </w:p>
    <w:p w14:paraId="515EE879" w14:textId="77777777" w:rsidR="00B435AD" w:rsidRPr="0019376C" w:rsidRDefault="00B435AD" w:rsidP="00B435AD">
      <w:pPr>
        <w:autoSpaceDE w:val="0"/>
        <w:autoSpaceDN w:val="0"/>
        <w:adjustRightInd w:val="0"/>
        <w:rPr>
          <w:rFonts w:ascii="Times" w:hAnsi="Times" w:cs="Helvetica"/>
          <w:b/>
          <w:bCs/>
          <w:sz w:val="20"/>
          <w:szCs w:val="20"/>
        </w:rPr>
      </w:pPr>
    </w:p>
    <w:tbl>
      <w:tblPr>
        <w:tblStyle w:val="TableGridLight"/>
        <w:tblW w:w="0" w:type="auto"/>
        <w:tblLook w:val="04A0" w:firstRow="1" w:lastRow="0" w:firstColumn="1" w:lastColumn="0" w:noHBand="0" w:noVBand="1"/>
      </w:tblPr>
      <w:tblGrid>
        <w:gridCol w:w="1240"/>
        <w:gridCol w:w="1056"/>
        <w:gridCol w:w="1227"/>
        <w:gridCol w:w="1001"/>
        <w:gridCol w:w="875"/>
        <w:gridCol w:w="1811"/>
        <w:gridCol w:w="867"/>
        <w:gridCol w:w="546"/>
        <w:gridCol w:w="727"/>
      </w:tblGrid>
      <w:tr w:rsidR="00B435AD" w14:paraId="376FA7E6" w14:textId="77777777" w:rsidTr="00183576">
        <w:tc>
          <w:tcPr>
            <w:tcW w:w="1240" w:type="dxa"/>
          </w:tcPr>
          <w:p w14:paraId="41095C73"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Metric</w:t>
            </w:r>
          </w:p>
        </w:tc>
        <w:tc>
          <w:tcPr>
            <w:tcW w:w="1056" w:type="dxa"/>
          </w:tcPr>
          <w:p w14:paraId="1F2C703C"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Division</w:t>
            </w:r>
          </w:p>
        </w:tc>
        <w:tc>
          <w:tcPr>
            <w:tcW w:w="1227" w:type="dxa"/>
          </w:tcPr>
          <w:p w14:paraId="06DA7A14"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 xml:space="preserve">Effect </w:t>
            </w:r>
          </w:p>
        </w:tc>
        <w:tc>
          <w:tcPr>
            <w:tcW w:w="1001" w:type="dxa"/>
          </w:tcPr>
          <w:p w14:paraId="068A014C" w14:textId="77777777" w:rsidR="00B435AD" w:rsidRPr="0086434B" w:rsidRDefault="00B435AD" w:rsidP="00793FE5">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Coeff</w:t>
            </w:r>
            <w:proofErr w:type="spellEnd"/>
            <w:r w:rsidRPr="0086434B">
              <w:rPr>
                <w:rFonts w:ascii="Times" w:hAnsi="Times" w:cs="Helvetica"/>
                <w:b/>
                <w:bCs/>
                <w:sz w:val="22"/>
                <w:szCs w:val="22"/>
              </w:rPr>
              <w:t>.</w:t>
            </w:r>
          </w:p>
        </w:tc>
        <w:tc>
          <w:tcPr>
            <w:tcW w:w="875" w:type="dxa"/>
          </w:tcPr>
          <w:p w14:paraId="776084A4"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SE</w:t>
            </w:r>
          </w:p>
        </w:tc>
        <w:tc>
          <w:tcPr>
            <w:tcW w:w="1811" w:type="dxa"/>
          </w:tcPr>
          <w:p w14:paraId="4CCD8515"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95% CI</w:t>
            </w:r>
          </w:p>
        </w:tc>
        <w:tc>
          <w:tcPr>
            <w:tcW w:w="867" w:type="dxa"/>
          </w:tcPr>
          <w:p w14:paraId="03775A10" w14:textId="0E30E080" w:rsidR="00B435AD" w:rsidRPr="0086434B" w:rsidRDefault="00183576" w:rsidP="00793FE5">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t</w:t>
            </w:r>
          </w:p>
        </w:tc>
        <w:tc>
          <w:tcPr>
            <w:tcW w:w="546" w:type="dxa"/>
          </w:tcPr>
          <w:p w14:paraId="14C6CCB7"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df</w:t>
            </w:r>
          </w:p>
        </w:tc>
        <w:tc>
          <w:tcPr>
            <w:tcW w:w="727" w:type="dxa"/>
          </w:tcPr>
          <w:p w14:paraId="29A84519" w14:textId="77777777" w:rsidR="00B435AD" w:rsidRPr="0086434B" w:rsidRDefault="00B435AD"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p</w:t>
            </w:r>
          </w:p>
        </w:tc>
      </w:tr>
      <w:tr w:rsidR="009226B5" w14:paraId="175DC50B" w14:textId="77777777" w:rsidTr="00183576">
        <w:tc>
          <w:tcPr>
            <w:tcW w:w="1240" w:type="dxa"/>
            <w:vMerge w:val="restart"/>
          </w:tcPr>
          <w:p w14:paraId="5188F7E6"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Density</w:t>
            </w:r>
          </w:p>
        </w:tc>
        <w:tc>
          <w:tcPr>
            <w:tcW w:w="1056" w:type="dxa"/>
            <w:vMerge w:val="restart"/>
          </w:tcPr>
          <w:p w14:paraId="0E9B0820" w14:textId="77777777" w:rsidR="009226B5" w:rsidRPr="0086434B" w:rsidRDefault="009226B5"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Conifer</w:t>
            </w:r>
          </w:p>
        </w:tc>
        <w:tc>
          <w:tcPr>
            <w:tcW w:w="1227" w:type="dxa"/>
          </w:tcPr>
          <w:p w14:paraId="6C9377BC"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Pr>
          <w:p w14:paraId="70654567" w14:textId="3E0C6FD6"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44.97</w:t>
            </w:r>
          </w:p>
        </w:tc>
        <w:tc>
          <w:tcPr>
            <w:tcW w:w="875" w:type="dxa"/>
          </w:tcPr>
          <w:p w14:paraId="78248603" w14:textId="703DEA73"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19.95</w:t>
            </w:r>
          </w:p>
        </w:tc>
        <w:tc>
          <w:tcPr>
            <w:tcW w:w="1811" w:type="dxa"/>
          </w:tcPr>
          <w:p w14:paraId="2C361C33" w14:textId="3068E739" w:rsidR="009226B5" w:rsidRPr="0086434B" w:rsidRDefault="0018357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(5.87, 84.07)</w:t>
            </w:r>
          </w:p>
        </w:tc>
        <w:tc>
          <w:tcPr>
            <w:tcW w:w="867" w:type="dxa"/>
          </w:tcPr>
          <w:p w14:paraId="32E494CA" w14:textId="3C201D1B"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2.25</w:t>
            </w:r>
          </w:p>
        </w:tc>
        <w:tc>
          <w:tcPr>
            <w:tcW w:w="546" w:type="dxa"/>
          </w:tcPr>
          <w:p w14:paraId="062CCF12"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496</w:t>
            </w:r>
          </w:p>
        </w:tc>
        <w:tc>
          <w:tcPr>
            <w:tcW w:w="727" w:type="dxa"/>
          </w:tcPr>
          <w:p w14:paraId="0010962C" w14:textId="052CCA79"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0.024</w:t>
            </w:r>
          </w:p>
        </w:tc>
      </w:tr>
      <w:tr w:rsidR="009226B5" w14:paraId="60EDD37D" w14:textId="77777777" w:rsidTr="00183576">
        <w:tc>
          <w:tcPr>
            <w:tcW w:w="1240" w:type="dxa"/>
            <w:vMerge/>
          </w:tcPr>
          <w:p w14:paraId="035CED2D"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tcPr>
          <w:p w14:paraId="1F037EA2" w14:textId="77777777" w:rsidR="009226B5" w:rsidRPr="0086434B" w:rsidRDefault="009226B5" w:rsidP="00793FE5">
            <w:pPr>
              <w:autoSpaceDE w:val="0"/>
              <w:autoSpaceDN w:val="0"/>
              <w:adjustRightInd w:val="0"/>
              <w:spacing w:line="360" w:lineRule="auto"/>
              <w:rPr>
                <w:rFonts w:ascii="Times" w:hAnsi="Times" w:cs="Helvetica"/>
                <w:b/>
                <w:bCs/>
                <w:sz w:val="22"/>
                <w:szCs w:val="22"/>
              </w:rPr>
            </w:pPr>
          </w:p>
        </w:tc>
        <w:tc>
          <w:tcPr>
            <w:tcW w:w="1227" w:type="dxa"/>
          </w:tcPr>
          <w:p w14:paraId="641DBF5F" w14:textId="0A221EF3" w:rsidR="009226B5" w:rsidRPr="0086434B" w:rsidRDefault="00E10549"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Fire #</w:t>
            </w:r>
          </w:p>
        </w:tc>
        <w:tc>
          <w:tcPr>
            <w:tcW w:w="1001" w:type="dxa"/>
          </w:tcPr>
          <w:p w14:paraId="644381D1" w14:textId="348D5408"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-16.02</w:t>
            </w:r>
          </w:p>
        </w:tc>
        <w:tc>
          <w:tcPr>
            <w:tcW w:w="875" w:type="dxa"/>
          </w:tcPr>
          <w:p w14:paraId="0CD814C2" w14:textId="67B62A42"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9.43</w:t>
            </w:r>
          </w:p>
        </w:tc>
        <w:tc>
          <w:tcPr>
            <w:tcW w:w="1811" w:type="dxa"/>
          </w:tcPr>
          <w:p w14:paraId="58A1042F" w14:textId="5D1E0FF6" w:rsidR="009226B5" w:rsidRPr="0086434B" w:rsidRDefault="0018357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(-34.5, 2.46)</w:t>
            </w:r>
          </w:p>
        </w:tc>
        <w:tc>
          <w:tcPr>
            <w:tcW w:w="867" w:type="dxa"/>
          </w:tcPr>
          <w:p w14:paraId="342A5146" w14:textId="7483B6FB"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-1.7</w:t>
            </w:r>
          </w:p>
        </w:tc>
        <w:tc>
          <w:tcPr>
            <w:tcW w:w="546" w:type="dxa"/>
          </w:tcPr>
          <w:p w14:paraId="567CA7DF"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496</w:t>
            </w:r>
          </w:p>
        </w:tc>
        <w:tc>
          <w:tcPr>
            <w:tcW w:w="727" w:type="dxa"/>
          </w:tcPr>
          <w:p w14:paraId="0740EDC2" w14:textId="56C07CA2"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0.089</w:t>
            </w:r>
          </w:p>
        </w:tc>
      </w:tr>
      <w:tr w:rsidR="009226B5" w14:paraId="7D393D65" w14:textId="77777777" w:rsidTr="00183576">
        <w:tc>
          <w:tcPr>
            <w:tcW w:w="1240" w:type="dxa"/>
            <w:vMerge/>
          </w:tcPr>
          <w:p w14:paraId="1ED73C1A"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val="restart"/>
          </w:tcPr>
          <w:p w14:paraId="4229752E" w14:textId="77777777" w:rsidR="009226B5" w:rsidRPr="0086434B" w:rsidRDefault="009226B5" w:rsidP="00793FE5">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Decid</w:t>
            </w:r>
            <w:proofErr w:type="spellEnd"/>
            <w:r w:rsidRPr="0086434B">
              <w:rPr>
                <w:rFonts w:ascii="Times" w:hAnsi="Times" w:cs="Helvetica"/>
                <w:b/>
                <w:bCs/>
                <w:sz w:val="22"/>
                <w:szCs w:val="22"/>
              </w:rPr>
              <w:t>.</w:t>
            </w:r>
          </w:p>
          <w:p w14:paraId="4B814758" w14:textId="77777777" w:rsidR="009226B5" w:rsidRPr="0086434B" w:rsidRDefault="009226B5" w:rsidP="00793FE5">
            <w:pPr>
              <w:autoSpaceDE w:val="0"/>
              <w:autoSpaceDN w:val="0"/>
              <w:adjustRightInd w:val="0"/>
              <w:spacing w:line="360" w:lineRule="auto"/>
              <w:rPr>
                <w:rFonts w:ascii="Times" w:hAnsi="Times" w:cs="Helvetica"/>
                <w:b/>
                <w:bCs/>
                <w:sz w:val="22"/>
                <w:szCs w:val="22"/>
              </w:rPr>
            </w:pPr>
          </w:p>
        </w:tc>
        <w:tc>
          <w:tcPr>
            <w:tcW w:w="1227" w:type="dxa"/>
          </w:tcPr>
          <w:p w14:paraId="399AC872"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Pr>
          <w:p w14:paraId="02089037" w14:textId="3EB81BC1"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-309.64</w:t>
            </w:r>
          </w:p>
        </w:tc>
        <w:tc>
          <w:tcPr>
            <w:tcW w:w="875" w:type="dxa"/>
          </w:tcPr>
          <w:p w14:paraId="1D913672" w14:textId="70FE34F5"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563.41</w:t>
            </w:r>
          </w:p>
        </w:tc>
        <w:tc>
          <w:tcPr>
            <w:tcW w:w="1811" w:type="dxa"/>
          </w:tcPr>
          <w:p w14:paraId="66E26A30" w14:textId="65B2513F" w:rsidR="009226B5" w:rsidRPr="0086434B" w:rsidRDefault="0018357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(-1413.9, 794.63)</w:t>
            </w:r>
          </w:p>
        </w:tc>
        <w:tc>
          <w:tcPr>
            <w:tcW w:w="867" w:type="dxa"/>
          </w:tcPr>
          <w:p w14:paraId="17109BD1" w14:textId="4E29F4E1"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-0.55</w:t>
            </w:r>
          </w:p>
        </w:tc>
        <w:tc>
          <w:tcPr>
            <w:tcW w:w="546" w:type="dxa"/>
          </w:tcPr>
          <w:p w14:paraId="7336555F"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496</w:t>
            </w:r>
          </w:p>
        </w:tc>
        <w:tc>
          <w:tcPr>
            <w:tcW w:w="727" w:type="dxa"/>
          </w:tcPr>
          <w:p w14:paraId="0676236A" w14:textId="27994FE1"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0.583</w:t>
            </w:r>
          </w:p>
        </w:tc>
      </w:tr>
      <w:tr w:rsidR="009226B5" w14:paraId="4DD88C83" w14:textId="77777777" w:rsidTr="00183576">
        <w:tc>
          <w:tcPr>
            <w:tcW w:w="1240" w:type="dxa"/>
            <w:vMerge/>
          </w:tcPr>
          <w:p w14:paraId="17F54C1F"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tcPr>
          <w:p w14:paraId="387601A0" w14:textId="77777777" w:rsidR="009226B5" w:rsidRPr="0086434B" w:rsidRDefault="009226B5" w:rsidP="00793FE5">
            <w:pPr>
              <w:autoSpaceDE w:val="0"/>
              <w:autoSpaceDN w:val="0"/>
              <w:adjustRightInd w:val="0"/>
              <w:spacing w:line="360" w:lineRule="auto"/>
              <w:rPr>
                <w:rFonts w:ascii="Times" w:hAnsi="Times" w:cs="Helvetica"/>
                <w:b/>
                <w:bCs/>
                <w:sz w:val="22"/>
                <w:szCs w:val="22"/>
              </w:rPr>
            </w:pPr>
          </w:p>
        </w:tc>
        <w:tc>
          <w:tcPr>
            <w:tcW w:w="1227" w:type="dxa"/>
          </w:tcPr>
          <w:p w14:paraId="22293217" w14:textId="1A76E309"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Fire</w:t>
            </w:r>
            <w:r w:rsidR="00E10549">
              <w:rPr>
                <w:rFonts w:ascii="Times" w:hAnsi="Times" w:cs="Helvetica"/>
                <w:sz w:val="22"/>
                <w:szCs w:val="22"/>
              </w:rPr>
              <w:t xml:space="preserve"> #</w:t>
            </w:r>
          </w:p>
        </w:tc>
        <w:tc>
          <w:tcPr>
            <w:tcW w:w="1001" w:type="dxa"/>
          </w:tcPr>
          <w:p w14:paraId="21736377" w14:textId="7C2071DF" w:rsidR="009226B5" w:rsidRPr="0086434B" w:rsidRDefault="0018357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678.</w:t>
            </w:r>
            <w:r w:rsidR="00E26116">
              <w:rPr>
                <w:rFonts w:ascii="Times" w:hAnsi="Times" w:cs="Helvetica"/>
                <w:sz w:val="22"/>
                <w:szCs w:val="22"/>
              </w:rPr>
              <w:t>82</w:t>
            </w:r>
          </w:p>
        </w:tc>
        <w:tc>
          <w:tcPr>
            <w:tcW w:w="875" w:type="dxa"/>
          </w:tcPr>
          <w:p w14:paraId="62BB8E2A" w14:textId="286D48F2"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266.25</w:t>
            </w:r>
          </w:p>
        </w:tc>
        <w:tc>
          <w:tcPr>
            <w:tcW w:w="1811" w:type="dxa"/>
          </w:tcPr>
          <w:p w14:paraId="5049DB77" w14:textId="0FFF13F8" w:rsidR="009226B5" w:rsidRPr="0086434B" w:rsidRDefault="00E2611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(156.98, 1200.66)</w:t>
            </w:r>
          </w:p>
        </w:tc>
        <w:tc>
          <w:tcPr>
            <w:tcW w:w="867" w:type="dxa"/>
          </w:tcPr>
          <w:p w14:paraId="3C7547E3" w14:textId="4ED760E1"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2.55</w:t>
            </w:r>
          </w:p>
        </w:tc>
        <w:tc>
          <w:tcPr>
            <w:tcW w:w="546" w:type="dxa"/>
          </w:tcPr>
          <w:p w14:paraId="7A539944"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496</w:t>
            </w:r>
          </w:p>
        </w:tc>
        <w:tc>
          <w:tcPr>
            <w:tcW w:w="727" w:type="dxa"/>
          </w:tcPr>
          <w:p w14:paraId="742BC2AE" w14:textId="5864099F"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0.011</w:t>
            </w:r>
          </w:p>
        </w:tc>
      </w:tr>
      <w:tr w:rsidR="009226B5" w14:paraId="631489B7" w14:textId="77777777" w:rsidTr="00183576">
        <w:tc>
          <w:tcPr>
            <w:tcW w:w="1240" w:type="dxa"/>
            <w:vMerge w:val="restart"/>
          </w:tcPr>
          <w:p w14:paraId="07936ECF"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Basal Area</w:t>
            </w:r>
          </w:p>
        </w:tc>
        <w:tc>
          <w:tcPr>
            <w:tcW w:w="1056" w:type="dxa"/>
            <w:vMerge w:val="restart"/>
          </w:tcPr>
          <w:p w14:paraId="3E0EC049" w14:textId="77777777" w:rsidR="009226B5" w:rsidRPr="0086434B" w:rsidRDefault="009226B5" w:rsidP="00793FE5">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Conifer</w:t>
            </w:r>
          </w:p>
        </w:tc>
        <w:tc>
          <w:tcPr>
            <w:tcW w:w="1227" w:type="dxa"/>
          </w:tcPr>
          <w:p w14:paraId="56F37620"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Pr>
          <w:p w14:paraId="5507A003" w14:textId="3BC4F0C3"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7.03</w:t>
            </w:r>
          </w:p>
        </w:tc>
        <w:tc>
          <w:tcPr>
            <w:tcW w:w="875" w:type="dxa"/>
          </w:tcPr>
          <w:p w14:paraId="20926CA2" w14:textId="1C6D5EE4"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3.75</w:t>
            </w:r>
          </w:p>
        </w:tc>
        <w:tc>
          <w:tcPr>
            <w:tcW w:w="1811" w:type="dxa"/>
          </w:tcPr>
          <w:p w14:paraId="2C5E38A7" w14:textId="0584938F" w:rsidR="009226B5" w:rsidRPr="0086434B" w:rsidRDefault="00E2611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(-0.32, 14.38)</w:t>
            </w:r>
          </w:p>
        </w:tc>
        <w:tc>
          <w:tcPr>
            <w:tcW w:w="867" w:type="dxa"/>
          </w:tcPr>
          <w:p w14:paraId="35B0222E" w14:textId="0C89A093"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1.87</w:t>
            </w:r>
          </w:p>
        </w:tc>
        <w:tc>
          <w:tcPr>
            <w:tcW w:w="546" w:type="dxa"/>
          </w:tcPr>
          <w:p w14:paraId="411C0B70" w14:textId="088ABECB"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496</w:t>
            </w:r>
          </w:p>
        </w:tc>
        <w:tc>
          <w:tcPr>
            <w:tcW w:w="727" w:type="dxa"/>
          </w:tcPr>
          <w:p w14:paraId="6BEFA186" w14:textId="36D2E55D"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0.061</w:t>
            </w:r>
          </w:p>
        </w:tc>
      </w:tr>
      <w:tr w:rsidR="009226B5" w14:paraId="5035B9F6" w14:textId="77777777" w:rsidTr="00183576">
        <w:tc>
          <w:tcPr>
            <w:tcW w:w="1240" w:type="dxa"/>
            <w:vMerge/>
          </w:tcPr>
          <w:p w14:paraId="25F40B06"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tcPr>
          <w:p w14:paraId="1E579AFB" w14:textId="77777777" w:rsidR="009226B5" w:rsidRPr="0086434B" w:rsidRDefault="009226B5" w:rsidP="00793FE5">
            <w:pPr>
              <w:autoSpaceDE w:val="0"/>
              <w:autoSpaceDN w:val="0"/>
              <w:adjustRightInd w:val="0"/>
              <w:spacing w:line="360" w:lineRule="auto"/>
              <w:rPr>
                <w:rFonts w:ascii="Times" w:hAnsi="Times" w:cs="Helvetica"/>
                <w:b/>
                <w:bCs/>
                <w:sz w:val="22"/>
                <w:szCs w:val="22"/>
              </w:rPr>
            </w:pPr>
          </w:p>
        </w:tc>
        <w:tc>
          <w:tcPr>
            <w:tcW w:w="1227" w:type="dxa"/>
          </w:tcPr>
          <w:p w14:paraId="21E152B2" w14:textId="23A431DB"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 xml:space="preserve">Fire </w:t>
            </w:r>
            <w:r w:rsidR="00E10549">
              <w:rPr>
                <w:rFonts w:ascii="Times" w:hAnsi="Times" w:cs="Helvetica"/>
                <w:sz w:val="22"/>
                <w:szCs w:val="22"/>
              </w:rPr>
              <w:t>#</w:t>
            </w:r>
          </w:p>
        </w:tc>
        <w:tc>
          <w:tcPr>
            <w:tcW w:w="1001" w:type="dxa"/>
          </w:tcPr>
          <w:p w14:paraId="5C2E4364" w14:textId="6D067C0F"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-2.65</w:t>
            </w:r>
          </w:p>
        </w:tc>
        <w:tc>
          <w:tcPr>
            <w:tcW w:w="875" w:type="dxa"/>
          </w:tcPr>
          <w:p w14:paraId="75DC2D2A" w14:textId="3ADEE481"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1.77</w:t>
            </w:r>
          </w:p>
        </w:tc>
        <w:tc>
          <w:tcPr>
            <w:tcW w:w="1811" w:type="dxa"/>
          </w:tcPr>
          <w:p w14:paraId="1ABD9C4C" w14:textId="5BBD0E0C" w:rsidR="009226B5" w:rsidRPr="0086434B" w:rsidRDefault="00E2611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(-6.12, 0.83)</w:t>
            </w:r>
          </w:p>
        </w:tc>
        <w:tc>
          <w:tcPr>
            <w:tcW w:w="867" w:type="dxa"/>
          </w:tcPr>
          <w:p w14:paraId="7721C2C8" w14:textId="59C54307"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-1.49</w:t>
            </w:r>
          </w:p>
        </w:tc>
        <w:tc>
          <w:tcPr>
            <w:tcW w:w="546" w:type="dxa"/>
          </w:tcPr>
          <w:p w14:paraId="653A752E" w14:textId="6B63B7F9"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496</w:t>
            </w:r>
          </w:p>
        </w:tc>
        <w:tc>
          <w:tcPr>
            <w:tcW w:w="727" w:type="dxa"/>
          </w:tcPr>
          <w:p w14:paraId="0EAE4FBD" w14:textId="12FF0507"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0.136</w:t>
            </w:r>
          </w:p>
        </w:tc>
      </w:tr>
      <w:tr w:rsidR="009226B5" w14:paraId="5865F45B" w14:textId="77777777" w:rsidTr="00183576">
        <w:tc>
          <w:tcPr>
            <w:tcW w:w="1240" w:type="dxa"/>
            <w:vMerge/>
          </w:tcPr>
          <w:p w14:paraId="382BE3F7"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val="restart"/>
          </w:tcPr>
          <w:p w14:paraId="06D54D28" w14:textId="77777777" w:rsidR="009226B5" w:rsidRPr="0086434B" w:rsidRDefault="009226B5" w:rsidP="00793FE5">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Decid</w:t>
            </w:r>
            <w:proofErr w:type="spellEnd"/>
            <w:r w:rsidRPr="0086434B">
              <w:rPr>
                <w:rFonts w:ascii="Times" w:hAnsi="Times" w:cs="Helvetica"/>
                <w:b/>
                <w:bCs/>
                <w:sz w:val="22"/>
                <w:szCs w:val="22"/>
              </w:rPr>
              <w:t>.</w:t>
            </w:r>
          </w:p>
          <w:p w14:paraId="3FFDA384" w14:textId="77777777" w:rsidR="009226B5" w:rsidRPr="0086434B" w:rsidRDefault="009226B5" w:rsidP="00793FE5">
            <w:pPr>
              <w:autoSpaceDE w:val="0"/>
              <w:autoSpaceDN w:val="0"/>
              <w:adjustRightInd w:val="0"/>
              <w:spacing w:line="360" w:lineRule="auto"/>
              <w:rPr>
                <w:rFonts w:ascii="Times" w:hAnsi="Times" w:cs="Helvetica"/>
                <w:b/>
                <w:bCs/>
                <w:sz w:val="22"/>
                <w:szCs w:val="22"/>
              </w:rPr>
            </w:pPr>
          </w:p>
        </w:tc>
        <w:tc>
          <w:tcPr>
            <w:tcW w:w="1227" w:type="dxa"/>
          </w:tcPr>
          <w:p w14:paraId="0076CA56" w14:textId="77777777" w:rsidR="009226B5" w:rsidRPr="0086434B" w:rsidRDefault="009226B5" w:rsidP="00793FE5">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Pr>
          <w:p w14:paraId="683CEE60" w14:textId="0AD4538A"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138.89</w:t>
            </w:r>
          </w:p>
        </w:tc>
        <w:tc>
          <w:tcPr>
            <w:tcW w:w="875" w:type="dxa"/>
          </w:tcPr>
          <w:p w14:paraId="0491CE5E" w14:textId="60F3E62C"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27.49</w:t>
            </w:r>
          </w:p>
        </w:tc>
        <w:tc>
          <w:tcPr>
            <w:tcW w:w="1811" w:type="dxa"/>
          </w:tcPr>
          <w:p w14:paraId="68A6A3E5" w14:textId="5098380E" w:rsidR="009226B5" w:rsidRPr="0086434B" w:rsidRDefault="00E2611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(85.02, 192.76)</w:t>
            </w:r>
          </w:p>
        </w:tc>
        <w:tc>
          <w:tcPr>
            <w:tcW w:w="867" w:type="dxa"/>
          </w:tcPr>
          <w:p w14:paraId="5BEA676D" w14:textId="7CE19017"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5.05</w:t>
            </w:r>
          </w:p>
        </w:tc>
        <w:tc>
          <w:tcPr>
            <w:tcW w:w="546" w:type="dxa"/>
          </w:tcPr>
          <w:p w14:paraId="4A8E9544" w14:textId="026FF66D"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496</w:t>
            </w:r>
          </w:p>
        </w:tc>
        <w:tc>
          <w:tcPr>
            <w:tcW w:w="727" w:type="dxa"/>
          </w:tcPr>
          <w:p w14:paraId="5B013548" w14:textId="28AFB21E"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&lt;.001</w:t>
            </w:r>
          </w:p>
        </w:tc>
      </w:tr>
      <w:tr w:rsidR="009226B5" w14:paraId="498D819D" w14:textId="77777777" w:rsidTr="00183576">
        <w:tc>
          <w:tcPr>
            <w:tcW w:w="1240" w:type="dxa"/>
            <w:vMerge/>
          </w:tcPr>
          <w:p w14:paraId="63C2F2DB"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056" w:type="dxa"/>
            <w:vMerge/>
          </w:tcPr>
          <w:p w14:paraId="48EBAE46" w14:textId="77777777" w:rsidR="009226B5" w:rsidRPr="0086434B" w:rsidRDefault="009226B5" w:rsidP="00793FE5">
            <w:pPr>
              <w:autoSpaceDE w:val="0"/>
              <w:autoSpaceDN w:val="0"/>
              <w:adjustRightInd w:val="0"/>
              <w:spacing w:line="360" w:lineRule="auto"/>
              <w:rPr>
                <w:rFonts w:ascii="Times" w:hAnsi="Times" w:cs="Helvetica"/>
                <w:sz w:val="22"/>
                <w:szCs w:val="22"/>
              </w:rPr>
            </w:pPr>
          </w:p>
        </w:tc>
        <w:tc>
          <w:tcPr>
            <w:tcW w:w="1227" w:type="dxa"/>
          </w:tcPr>
          <w:p w14:paraId="148990CB" w14:textId="44223597" w:rsidR="009226B5" w:rsidRPr="0086434B" w:rsidRDefault="009226B5"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Site</w:t>
            </w:r>
          </w:p>
        </w:tc>
        <w:tc>
          <w:tcPr>
            <w:tcW w:w="1001" w:type="dxa"/>
          </w:tcPr>
          <w:p w14:paraId="7C847BA8" w14:textId="5645A614"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-107.69</w:t>
            </w:r>
          </w:p>
        </w:tc>
        <w:tc>
          <w:tcPr>
            <w:tcW w:w="875" w:type="dxa"/>
          </w:tcPr>
          <w:p w14:paraId="0188D9EA" w14:textId="6F03FEE3"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39.77</w:t>
            </w:r>
          </w:p>
        </w:tc>
        <w:tc>
          <w:tcPr>
            <w:tcW w:w="1811" w:type="dxa"/>
          </w:tcPr>
          <w:p w14:paraId="7A1C9F79" w14:textId="3EBF82E6" w:rsidR="009226B5" w:rsidRPr="0086434B" w:rsidRDefault="00E26116" w:rsidP="009226B5">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(-185.63, -29.75)</w:t>
            </w:r>
          </w:p>
        </w:tc>
        <w:tc>
          <w:tcPr>
            <w:tcW w:w="867" w:type="dxa"/>
          </w:tcPr>
          <w:p w14:paraId="371EF160" w14:textId="2D59AE00"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-2.71</w:t>
            </w:r>
          </w:p>
        </w:tc>
        <w:tc>
          <w:tcPr>
            <w:tcW w:w="546" w:type="dxa"/>
          </w:tcPr>
          <w:p w14:paraId="391EBE07" w14:textId="6C81EBD7"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496</w:t>
            </w:r>
          </w:p>
        </w:tc>
        <w:tc>
          <w:tcPr>
            <w:tcW w:w="727" w:type="dxa"/>
          </w:tcPr>
          <w:p w14:paraId="6B6CD753" w14:textId="7C1925A9" w:rsidR="009226B5" w:rsidRPr="0086434B" w:rsidRDefault="00E26116" w:rsidP="00793FE5">
            <w:pPr>
              <w:autoSpaceDE w:val="0"/>
              <w:autoSpaceDN w:val="0"/>
              <w:adjustRightInd w:val="0"/>
              <w:spacing w:line="360" w:lineRule="auto"/>
              <w:rPr>
                <w:rFonts w:ascii="Times" w:hAnsi="Times" w:cs="Helvetica"/>
                <w:sz w:val="22"/>
                <w:szCs w:val="22"/>
              </w:rPr>
            </w:pPr>
            <w:r>
              <w:rPr>
                <w:rFonts w:ascii="Times" w:hAnsi="Times" w:cs="Helvetica"/>
                <w:sz w:val="22"/>
                <w:szCs w:val="22"/>
              </w:rPr>
              <w:t>0.007</w:t>
            </w:r>
          </w:p>
        </w:tc>
      </w:tr>
    </w:tbl>
    <w:p w14:paraId="3CA53716" w14:textId="5A006D8A" w:rsidR="009226B5" w:rsidRDefault="009226B5" w:rsidP="009226B5">
      <w:pPr>
        <w:autoSpaceDE w:val="0"/>
        <w:autoSpaceDN w:val="0"/>
        <w:adjustRightInd w:val="0"/>
        <w:rPr>
          <w:rFonts w:ascii="Times" w:hAnsi="Times" w:cs="Helvetica"/>
          <w:b/>
          <w:bCs/>
          <w:sz w:val="20"/>
          <w:szCs w:val="20"/>
        </w:rPr>
      </w:pPr>
    </w:p>
    <w:p w14:paraId="75294C61" w14:textId="27C9DC2F" w:rsidR="009226B5" w:rsidRPr="000E5E26" w:rsidRDefault="008D3841" w:rsidP="006939FC">
      <w:pPr>
        <w:pStyle w:val="Heading2"/>
      </w:pPr>
      <w:r w:rsidRPr="000E5E26">
        <w:t>Impact of topographic and post-fire soil characteristics on tree regeneration</w:t>
      </w:r>
    </w:p>
    <w:p w14:paraId="237A1DEA" w14:textId="20366F4F" w:rsidR="000A3FE0" w:rsidRPr="00CA67B5" w:rsidRDefault="000A3FE0" w:rsidP="000A3FE0">
      <w:pPr>
        <w:autoSpaceDE w:val="0"/>
        <w:autoSpaceDN w:val="0"/>
        <w:adjustRightInd w:val="0"/>
        <w:spacing w:line="480" w:lineRule="auto"/>
        <w:ind w:firstLine="720"/>
        <w:rPr>
          <w:rFonts w:ascii="Times" w:hAnsi="Times" w:cs="Helvetica"/>
          <w:color w:val="FF0000"/>
        </w:rPr>
      </w:pPr>
      <w:del w:id="245" w:author="Brian Buma" w:date="2020-03-24T19:06:00Z">
        <w:r w:rsidRPr="002C358A" w:rsidDel="00B4080B">
          <w:rPr>
            <w:rFonts w:ascii="Times" w:hAnsi="Times" w:cs="Helvetica"/>
            <w:color w:val="000000" w:themeColor="text1"/>
          </w:rPr>
          <w:delText xml:space="preserve">To further investigate the potential differences </w:delText>
        </w:r>
        <w:r w:rsidR="005E21CD" w:rsidDel="00B4080B">
          <w:rPr>
            <w:rFonts w:ascii="Times" w:hAnsi="Times" w:cs="Helvetica"/>
            <w:color w:val="000000" w:themeColor="text1"/>
          </w:rPr>
          <w:delText>driving</w:delText>
        </w:r>
        <w:r w:rsidRPr="002C358A" w:rsidDel="00B4080B">
          <w:rPr>
            <w:rFonts w:ascii="Times" w:hAnsi="Times" w:cs="Helvetica"/>
            <w:color w:val="000000" w:themeColor="text1"/>
          </w:rPr>
          <w:delText xml:space="preserve"> tree regeneration in our upland and lowland sites, we examined the relationships between specific topographic and post-fire soil characteristics and post-fire tree regeneration. </w:delText>
        </w:r>
      </w:del>
      <w:r w:rsidRPr="002C358A">
        <w:rPr>
          <w:rFonts w:ascii="Times" w:hAnsi="Times" w:cs="Helvetica"/>
          <w:color w:val="000000" w:themeColor="text1"/>
        </w:rPr>
        <w:t xml:space="preserve">After accounting for the variation explained by </w:t>
      </w:r>
      <w:r w:rsidRPr="002C358A">
        <w:rPr>
          <w:rFonts w:ascii="Times" w:hAnsi="Times" w:cs="Helvetica"/>
          <w:color w:val="000000" w:themeColor="text1"/>
        </w:rPr>
        <w:lastRenderedPageBreak/>
        <w:t xml:space="preserve">reburn sequence, the primary factors driving post-fire tree density of conifers in order of effect sizes were </w:t>
      </w:r>
      <w:r w:rsidR="002C358A" w:rsidRPr="002C358A">
        <w:rPr>
          <w:rFonts w:ascii="Times" w:hAnsi="Times" w:cs="Helvetica"/>
          <w:color w:val="000000" w:themeColor="text1"/>
        </w:rPr>
        <w:t>average organic layer depth</w:t>
      </w:r>
      <w:r w:rsidRPr="002C358A">
        <w:rPr>
          <w:rFonts w:ascii="Times" w:hAnsi="Times" w:cs="Helvetica"/>
          <w:color w:val="000000" w:themeColor="text1"/>
        </w:rPr>
        <w:t xml:space="preserve"> (</w:t>
      </w:r>
      <w:ins w:id="246" w:author="Brian Buma" w:date="2020-03-24T19:07:00Z">
        <w:r w:rsidR="00B4080B">
          <w:rPr>
            <w:rFonts w:ascii="Times" w:hAnsi="Times" w:cs="Helvetica"/>
            <w:color w:val="000000" w:themeColor="text1"/>
          </w:rPr>
          <w:t xml:space="preserve">negative, </w:t>
        </w:r>
      </w:ins>
      <w:del w:id="247" w:author="Brian Buma" w:date="2020-03-24T19:07:00Z">
        <w:r w:rsidR="002C358A" w:rsidRPr="002C358A" w:rsidDel="00B4080B">
          <w:rPr>
            <w:rFonts w:ascii="Times" w:hAnsi="Times" w:cs="Helvetica"/>
            <w:color w:val="000000" w:themeColor="text1"/>
          </w:rPr>
          <w:delText>-</w:delText>
        </w:r>
      </w:del>
      <w:r w:rsidRPr="002C358A">
        <w:rPr>
          <w:rFonts w:ascii="Times" w:hAnsi="Times" w:cs="Helvetica"/>
          <w:color w:val="000000" w:themeColor="text1"/>
        </w:rPr>
        <w:t xml:space="preserve">) and average </w:t>
      </w:r>
      <w:r w:rsidR="002C358A" w:rsidRPr="002C358A">
        <w:rPr>
          <w:rFonts w:ascii="Times" w:hAnsi="Times" w:cs="Helvetica"/>
          <w:color w:val="000000" w:themeColor="text1"/>
        </w:rPr>
        <w:t>exposed mineral soil</w:t>
      </w:r>
      <w:r w:rsidRPr="002C358A">
        <w:rPr>
          <w:rFonts w:ascii="Times" w:hAnsi="Times" w:cs="Helvetica"/>
          <w:color w:val="000000" w:themeColor="text1"/>
        </w:rPr>
        <w:t xml:space="preserve"> (</w:t>
      </w:r>
      <w:ins w:id="248" w:author="Brian Buma" w:date="2020-03-24T19:07:00Z">
        <w:r w:rsidR="00B4080B">
          <w:rPr>
            <w:rFonts w:ascii="Times" w:hAnsi="Times" w:cs="Helvetica"/>
            <w:color w:val="000000" w:themeColor="text1"/>
          </w:rPr>
          <w:t xml:space="preserve">negative, </w:t>
        </w:r>
      </w:ins>
      <w:del w:id="249" w:author="Brian Buma" w:date="2020-03-24T19:07:00Z">
        <w:r w:rsidRPr="002C358A" w:rsidDel="00B4080B">
          <w:rPr>
            <w:rFonts w:ascii="Times" w:hAnsi="Times" w:cs="Helvetica"/>
            <w:color w:val="000000" w:themeColor="text1"/>
          </w:rPr>
          <w:delText>-</w:delText>
        </w:r>
      </w:del>
      <w:r w:rsidRPr="002C358A">
        <w:rPr>
          <w:rFonts w:ascii="Times" w:hAnsi="Times" w:cs="Helvetica"/>
          <w:color w:val="000000" w:themeColor="text1"/>
        </w:rPr>
        <w:t xml:space="preserve">) (Table </w:t>
      </w:r>
      <w:r w:rsidR="0030646A" w:rsidRPr="002C358A">
        <w:rPr>
          <w:rFonts w:ascii="Times" w:hAnsi="Times" w:cs="Helvetica"/>
          <w:color w:val="000000" w:themeColor="text1"/>
        </w:rPr>
        <w:t>3</w:t>
      </w:r>
      <w:r w:rsidRPr="002C358A">
        <w:rPr>
          <w:rFonts w:ascii="Times" w:hAnsi="Times" w:cs="Helvetica"/>
          <w:color w:val="000000" w:themeColor="text1"/>
        </w:rPr>
        <w:t>).</w:t>
      </w:r>
      <w:r w:rsidR="002C358A" w:rsidRPr="002C358A">
        <w:rPr>
          <w:rFonts w:ascii="Times" w:hAnsi="Times" w:cs="Helvetica"/>
          <w:color w:val="000000" w:themeColor="text1"/>
        </w:rPr>
        <w:t xml:space="preserve"> Conifer basal area was positively driven by slope and solar radiation but negatively affected by average organic layer depth.</w:t>
      </w:r>
      <w:r w:rsidRPr="002C358A">
        <w:rPr>
          <w:rFonts w:ascii="Times" w:hAnsi="Times" w:cs="Helvetica"/>
          <w:color w:val="000000" w:themeColor="text1"/>
        </w:rPr>
        <w:t xml:space="preserve"> Deciduous tree density was driven by </w:t>
      </w:r>
      <w:r w:rsidR="002C358A" w:rsidRPr="002C358A">
        <w:rPr>
          <w:rFonts w:ascii="Times" w:hAnsi="Times" w:cs="Helvetica"/>
          <w:color w:val="000000" w:themeColor="text1"/>
        </w:rPr>
        <w:t>slope</w:t>
      </w:r>
      <w:r w:rsidRPr="002C358A">
        <w:rPr>
          <w:rFonts w:ascii="Times" w:hAnsi="Times" w:cs="Helvetica"/>
          <w:color w:val="000000" w:themeColor="text1"/>
        </w:rPr>
        <w:t xml:space="preserve"> (</w:t>
      </w:r>
      <w:r w:rsidR="002C358A" w:rsidRPr="002C358A">
        <w:rPr>
          <w:rFonts w:ascii="Times" w:hAnsi="Times" w:cs="Helvetica"/>
          <w:color w:val="000000" w:themeColor="text1"/>
        </w:rPr>
        <w:t>+</w:t>
      </w:r>
      <w:r w:rsidRPr="002C358A">
        <w:rPr>
          <w:rFonts w:ascii="Times" w:hAnsi="Times" w:cs="Helvetica"/>
          <w:color w:val="000000" w:themeColor="text1"/>
        </w:rPr>
        <w:t>)</w:t>
      </w:r>
      <w:r w:rsidR="002C358A" w:rsidRPr="002C358A">
        <w:rPr>
          <w:rFonts w:ascii="Times" w:hAnsi="Times" w:cs="Helvetica"/>
          <w:color w:val="000000" w:themeColor="text1"/>
        </w:rPr>
        <w:t>,</w:t>
      </w:r>
      <w:r w:rsidRPr="002C358A">
        <w:rPr>
          <w:rFonts w:ascii="Times" w:hAnsi="Times" w:cs="Helvetica"/>
          <w:color w:val="000000" w:themeColor="text1"/>
        </w:rPr>
        <w:t xml:space="preserve"> average organic layer depth (-)</w:t>
      </w:r>
      <w:r w:rsidR="002C358A" w:rsidRPr="002C358A">
        <w:rPr>
          <w:rFonts w:ascii="Times" w:hAnsi="Times" w:cs="Helvetica"/>
          <w:color w:val="000000" w:themeColor="text1"/>
        </w:rPr>
        <w:t xml:space="preserve"> and exposed mineral soil (-) </w:t>
      </w:r>
      <w:r w:rsidRPr="002C358A">
        <w:rPr>
          <w:rFonts w:ascii="Times" w:hAnsi="Times" w:cs="Helvetica"/>
          <w:color w:val="000000" w:themeColor="text1"/>
        </w:rPr>
        <w:t xml:space="preserve">while </w:t>
      </w:r>
      <w:r w:rsidR="002C358A" w:rsidRPr="002C358A">
        <w:rPr>
          <w:rFonts w:ascii="Times" w:hAnsi="Times" w:cs="Helvetica"/>
          <w:color w:val="000000" w:themeColor="text1"/>
        </w:rPr>
        <w:t>deciduous basal area</w:t>
      </w:r>
      <w:r w:rsidRPr="002C358A">
        <w:rPr>
          <w:rFonts w:ascii="Times" w:hAnsi="Times" w:cs="Helvetica"/>
          <w:color w:val="000000" w:themeColor="text1"/>
        </w:rPr>
        <w:t xml:space="preserve"> was controlled primarily by average organic layer depth (-) </w:t>
      </w:r>
      <w:r w:rsidR="002C358A" w:rsidRPr="002C358A">
        <w:rPr>
          <w:rFonts w:ascii="Times" w:hAnsi="Times" w:cs="Helvetica"/>
          <w:color w:val="000000" w:themeColor="text1"/>
        </w:rPr>
        <w:t xml:space="preserve">and slope (+) </w:t>
      </w:r>
      <w:r w:rsidRPr="002C358A">
        <w:rPr>
          <w:rFonts w:ascii="Times" w:hAnsi="Times" w:cs="Helvetica"/>
          <w:color w:val="000000" w:themeColor="text1"/>
        </w:rPr>
        <w:t xml:space="preserve">(Table </w:t>
      </w:r>
      <w:r w:rsidR="0030646A" w:rsidRPr="002C358A">
        <w:rPr>
          <w:rFonts w:ascii="Times" w:hAnsi="Times" w:cs="Helvetica"/>
          <w:color w:val="000000" w:themeColor="text1"/>
        </w:rPr>
        <w:t>2</w:t>
      </w:r>
      <w:r w:rsidRPr="002C358A">
        <w:rPr>
          <w:rFonts w:ascii="Times" w:hAnsi="Times" w:cs="Helvetica"/>
          <w:color w:val="000000" w:themeColor="text1"/>
        </w:rPr>
        <w:t xml:space="preserve"> and </w:t>
      </w:r>
      <w:r w:rsidR="0030646A" w:rsidRPr="002C358A">
        <w:rPr>
          <w:rFonts w:ascii="Times" w:hAnsi="Times" w:cs="Helvetica"/>
          <w:color w:val="000000" w:themeColor="text1"/>
        </w:rPr>
        <w:t>3</w:t>
      </w:r>
      <w:r w:rsidRPr="002C358A">
        <w:rPr>
          <w:rFonts w:ascii="Times" w:hAnsi="Times" w:cs="Helvetica"/>
          <w:color w:val="000000" w:themeColor="text1"/>
        </w:rPr>
        <w:t xml:space="preserve">). </w:t>
      </w:r>
      <w:r w:rsidR="002C358A" w:rsidRPr="002C358A">
        <w:rPr>
          <w:rFonts w:ascii="Times" w:hAnsi="Times" w:cs="Helvetica"/>
          <w:color w:val="000000" w:themeColor="text1"/>
        </w:rPr>
        <w:t xml:space="preserve">Overall, slope had strong positive effects on deciduous densities and conifer and deciduous basal area within burned stands, while deeper organic layers negatively affected all metrics of tree regeneration. A greater proportion of exposed mineral soil significantly decreased tree densities of both conifers and deciduous species. </w:t>
      </w:r>
    </w:p>
    <w:p w14:paraId="25C0933E" w14:textId="332138ED" w:rsidR="00FF3492" w:rsidRPr="000A3FE0" w:rsidRDefault="00FF3492" w:rsidP="00645668">
      <w:pPr>
        <w:autoSpaceDE w:val="0"/>
        <w:autoSpaceDN w:val="0"/>
        <w:adjustRightInd w:val="0"/>
        <w:rPr>
          <w:rFonts w:ascii="Times" w:hAnsi="Times" w:cs="Times"/>
          <w:b/>
          <w:bCs/>
          <w:color w:val="FF0000"/>
          <w:sz w:val="20"/>
          <w:szCs w:val="20"/>
        </w:rPr>
      </w:pPr>
      <w:r w:rsidRPr="00374485">
        <w:rPr>
          <w:rFonts w:ascii="Times" w:hAnsi="Times" w:cs="Times"/>
          <w:b/>
          <w:bCs/>
          <w:sz w:val="20"/>
          <w:szCs w:val="20"/>
        </w:rPr>
        <w:t xml:space="preserve">Table </w:t>
      </w:r>
      <w:r w:rsidR="0030646A">
        <w:rPr>
          <w:rFonts w:ascii="Times" w:hAnsi="Times" w:cs="Times"/>
          <w:b/>
          <w:bCs/>
          <w:sz w:val="20"/>
          <w:szCs w:val="20"/>
        </w:rPr>
        <w:t>2</w:t>
      </w:r>
      <w:r w:rsidRPr="00374485">
        <w:rPr>
          <w:rFonts w:ascii="Times" w:hAnsi="Times" w:cs="Times"/>
          <w:b/>
          <w:bCs/>
          <w:sz w:val="20"/>
          <w:szCs w:val="20"/>
        </w:rPr>
        <w:t xml:space="preserve">. </w:t>
      </w:r>
      <w:r>
        <w:rPr>
          <w:rFonts w:ascii="Times" w:hAnsi="Times" w:cs="Times"/>
          <w:b/>
          <w:bCs/>
          <w:sz w:val="20"/>
          <w:szCs w:val="20"/>
        </w:rPr>
        <w:t>Best fitting m</w:t>
      </w:r>
      <w:r w:rsidRPr="00374485">
        <w:rPr>
          <w:rFonts w:ascii="Times" w:hAnsi="Times" w:cs="Times"/>
          <w:b/>
          <w:bCs/>
          <w:sz w:val="20"/>
          <w:szCs w:val="20"/>
        </w:rPr>
        <w:t xml:space="preserve">ultivariate linear mixed-effect models describing </w:t>
      </w:r>
      <w:r w:rsidR="00930FD8">
        <w:rPr>
          <w:rFonts w:ascii="Times" w:hAnsi="Times" w:cs="Times"/>
          <w:b/>
          <w:bCs/>
          <w:sz w:val="20"/>
          <w:szCs w:val="20"/>
        </w:rPr>
        <w:t xml:space="preserve">post-fire </w:t>
      </w:r>
      <w:r w:rsidRPr="00E26116">
        <w:rPr>
          <w:rFonts w:ascii="Times" w:hAnsi="Times" w:cs="Times"/>
          <w:b/>
          <w:bCs/>
          <w:color w:val="000000" w:themeColor="text1"/>
          <w:sz w:val="20"/>
          <w:szCs w:val="20"/>
        </w:rPr>
        <w:t>stem density</w:t>
      </w:r>
      <w:r w:rsidR="00661EA5" w:rsidRPr="00E26116">
        <w:rPr>
          <w:rFonts w:ascii="Times" w:hAnsi="Times" w:cs="Times"/>
          <w:b/>
          <w:bCs/>
          <w:color w:val="000000" w:themeColor="text1"/>
          <w:sz w:val="20"/>
          <w:szCs w:val="20"/>
        </w:rPr>
        <w:t xml:space="preserve"> (stems/Ha)</w:t>
      </w:r>
      <w:r w:rsidRPr="00E26116">
        <w:rPr>
          <w:rFonts w:ascii="Times" w:hAnsi="Times" w:cs="Times"/>
          <w:b/>
          <w:bCs/>
          <w:color w:val="000000" w:themeColor="text1"/>
          <w:sz w:val="20"/>
          <w:szCs w:val="20"/>
        </w:rPr>
        <w:t xml:space="preserve"> and </w:t>
      </w:r>
      <w:r w:rsidR="00547008" w:rsidRPr="00E26116">
        <w:rPr>
          <w:rFonts w:ascii="Times" w:hAnsi="Times" w:cs="Times"/>
          <w:b/>
          <w:bCs/>
          <w:color w:val="000000" w:themeColor="text1"/>
          <w:sz w:val="20"/>
          <w:szCs w:val="20"/>
        </w:rPr>
        <w:t>basal area</w:t>
      </w:r>
      <w:r w:rsidRPr="00E26116">
        <w:rPr>
          <w:rFonts w:ascii="Times" w:hAnsi="Times" w:cs="Times"/>
          <w:b/>
          <w:bCs/>
          <w:color w:val="000000" w:themeColor="text1"/>
          <w:sz w:val="20"/>
          <w:szCs w:val="20"/>
        </w:rPr>
        <w:t xml:space="preserve"> </w:t>
      </w:r>
      <w:r w:rsidR="00661EA5" w:rsidRPr="00E26116">
        <w:rPr>
          <w:rFonts w:ascii="Times" w:hAnsi="Times" w:cs="Times"/>
          <w:b/>
          <w:bCs/>
          <w:color w:val="000000" w:themeColor="text1"/>
          <w:sz w:val="20"/>
          <w:szCs w:val="20"/>
        </w:rPr>
        <w:t xml:space="preserve">(m2/Ha) </w:t>
      </w:r>
      <w:r w:rsidRPr="00E26116">
        <w:rPr>
          <w:rFonts w:ascii="Times" w:hAnsi="Times" w:cs="Times"/>
          <w:b/>
          <w:bCs/>
          <w:color w:val="000000" w:themeColor="text1"/>
          <w:sz w:val="20"/>
          <w:szCs w:val="20"/>
        </w:rPr>
        <w:t>for conifer and deciduous regeneration across growth forms.</w:t>
      </w:r>
      <w:r w:rsidR="00645668" w:rsidRPr="00E26116">
        <w:rPr>
          <w:rFonts w:ascii="Times" w:hAnsi="Times" w:cs="Times"/>
          <w:b/>
          <w:bCs/>
          <w:color w:val="000000" w:themeColor="text1"/>
          <w:sz w:val="20"/>
          <w:szCs w:val="20"/>
        </w:rPr>
        <w:t xml:space="preserve"> </w:t>
      </w:r>
      <w:r w:rsidR="00E26116" w:rsidRPr="00E26116">
        <w:rPr>
          <w:rFonts w:ascii="Times" w:hAnsi="Times" w:cs="Times"/>
          <w:b/>
          <w:bCs/>
          <w:color w:val="000000" w:themeColor="text1"/>
          <w:sz w:val="20"/>
          <w:szCs w:val="20"/>
        </w:rPr>
        <w:t xml:space="preserve">Full model parameters in Table S7. </w:t>
      </w:r>
    </w:p>
    <w:tbl>
      <w:tblPr>
        <w:tblStyle w:val="TableGridLight"/>
        <w:tblW w:w="8411" w:type="dxa"/>
        <w:tblLook w:val="04A0" w:firstRow="1" w:lastRow="0" w:firstColumn="1" w:lastColumn="0" w:noHBand="0" w:noVBand="1"/>
      </w:tblPr>
      <w:tblGrid>
        <w:gridCol w:w="1149"/>
        <w:gridCol w:w="839"/>
        <w:gridCol w:w="5976"/>
        <w:gridCol w:w="447"/>
      </w:tblGrid>
      <w:tr w:rsidR="007F7597" w14:paraId="3559B677" w14:textId="77777777" w:rsidTr="007F7597">
        <w:tc>
          <w:tcPr>
            <w:tcW w:w="1149" w:type="dxa"/>
          </w:tcPr>
          <w:p w14:paraId="67DD6A8B" w14:textId="4E8FD495" w:rsidR="007F7597" w:rsidRPr="00547008" w:rsidRDefault="007F7597" w:rsidP="00A171F7">
            <w:pPr>
              <w:autoSpaceDE w:val="0"/>
              <w:autoSpaceDN w:val="0"/>
              <w:adjustRightInd w:val="0"/>
              <w:spacing w:line="360" w:lineRule="auto"/>
              <w:rPr>
                <w:rFonts w:ascii="Times" w:hAnsi="Times" w:cs="Times"/>
                <w:sz w:val="20"/>
                <w:szCs w:val="20"/>
              </w:rPr>
            </w:pPr>
          </w:p>
        </w:tc>
        <w:tc>
          <w:tcPr>
            <w:tcW w:w="839" w:type="dxa"/>
          </w:tcPr>
          <w:p w14:paraId="022FFFFA" w14:textId="3204C747" w:rsidR="007F7597" w:rsidRPr="00547008" w:rsidRDefault="007F7597" w:rsidP="00A171F7">
            <w:pPr>
              <w:autoSpaceDE w:val="0"/>
              <w:autoSpaceDN w:val="0"/>
              <w:adjustRightInd w:val="0"/>
              <w:spacing w:line="360" w:lineRule="auto"/>
              <w:rPr>
                <w:rFonts w:ascii="Times" w:hAnsi="Times" w:cs="Times"/>
                <w:sz w:val="20"/>
                <w:szCs w:val="20"/>
              </w:rPr>
            </w:pPr>
            <w:r>
              <w:rPr>
                <w:rFonts w:ascii="Times" w:hAnsi="Times" w:cs="Times"/>
                <w:sz w:val="20"/>
                <w:szCs w:val="20"/>
              </w:rPr>
              <w:t>Metric</w:t>
            </w:r>
          </w:p>
        </w:tc>
        <w:tc>
          <w:tcPr>
            <w:tcW w:w="5976" w:type="dxa"/>
          </w:tcPr>
          <w:p w14:paraId="344D391A" w14:textId="48C9D653" w:rsidR="007F7597" w:rsidRPr="00547008" w:rsidRDefault="007F7597" w:rsidP="00A171F7">
            <w:pPr>
              <w:autoSpaceDE w:val="0"/>
              <w:autoSpaceDN w:val="0"/>
              <w:adjustRightInd w:val="0"/>
              <w:spacing w:line="360" w:lineRule="auto"/>
              <w:rPr>
                <w:rFonts w:ascii="Times" w:hAnsi="Times" w:cs="Times"/>
                <w:sz w:val="20"/>
                <w:szCs w:val="20"/>
              </w:rPr>
            </w:pPr>
            <w:r w:rsidRPr="00547008">
              <w:rPr>
                <w:rFonts w:ascii="Times" w:hAnsi="Times" w:cs="Times"/>
                <w:sz w:val="20"/>
                <w:szCs w:val="20"/>
              </w:rPr>
              <w:t>Model</w:t>
            </w:r>
          </w:p>
        </w:tc>
        <w:tc>
          <w:tcPr>
            <w:tcW w:w="447" w:type="dxa"/>
          </w:tcPr>
          <w:p w14:paraId="0777639C" w14:textId="51549F9E" w:rsidR="007F7597" w:rsidRPr="00547008" w:rsidRDefault="007F7597" w:rsidP="00A171F7">
            <w:pPr>
              <w:autoSpaceDE w:val="0"/>
              <w:autoSpaceDN w:val="0"/>
              <w:adjustRightInd w:val="0"/>
              <w:spacing w:line="360" w:lineRule="auto"/>
              <w:rPr>
                <w:rFonts w:ascii="Times" w:hAnsi="Times" w:cs="Times"/>
                <w:sz w:val="20"/>
                <w:szCs w:val="20"/>
              </w:rPr>
            </w:pPr>
            <w:r>
              <w:rPr>
                <w:rFonts w:ascii="Times" w:hAnsi="Times" w:cs="Times"/>
                <w:sz w:val="20"/>
                <w:szCs w:val="20"/>
              </w:rPr>
              <w:t>Df</w:t>
            </w:r>
          </w:p>
        </w:tc>
      </w:tr>
      <w:tr w:rsidR="007F7597" w14:paraId="794E0596" w14:textId="77777777" w:rsidTr="007F7597">
        <w:tc>
          <w:tcPr>
            <w:tcW w:w="1149" w:type="dxa"/>
            <w:vMerge w:val="restart"/>
          </w:tcPr>
          <w:p w14:paraId="4DB9C0DB" w14:textId="3D15665E" w:rsidR="007F7597" w:rsidRPr="00547008" w:rsidRDefault="007F7597" w:rsidP="00547008">
            <w:pPr>
              <w:autoSpaceDE w:val="0"/>
              <w:autoSpaceDN w:val="0"/>
              <w:adjustRightInd w:val="0"/>
              <w:spacing w:line="360" w:lineRule="auto"/>
              <w:rPr>
                <w:rFonts w:ascii="Times" w:hAnsi="Times" w:cs="Times"/>
                <w:b/>
                <w:bCs/>
                <w:sz w:val="20"/>
                <w:szCs w:val="20"/>
              </w:rPr>
            </w:pPr>
            <w:r w:rsidRPr="00547008">
              <w:rPr>
                <w:rFonts w:ascii="Times" w:hAnsi="Times" w:cs="Times"/>
                <w:b/>
                <w:bCs/>
                <w:sz w:val="20"/>
                <w:szCs w:val="20"/>
              </w:rPr>
              <w:t>Conifer</w:t>
            </w:r>
          </w:p>
        </w:tc>
        <w:tc>
          <w:tcPr>
            <w:tcW w:w="839" w:type="dxa"/>
          </w:tcPr>
          <w:p w14:paraId="58851701" w14:textId="63A60022" w:rsidR="007F7597" w:rsidRPr="00547008" w:rsidRDefault="007F7597" w:rsidP="00547008">
            <w:pPr>
              <w:autoSpaceDE w:val="0"/>
              <w:autoSpaceDN w:val="0"/>
              <w:adjustRightInd w:val="0"/>
              <w:spacing w:line="360" w:lineRule="auto"/>
              <w:rPr>
                <w:rFonts w:ascii="Times" w:hAnsi="Times" w:cs="Times"/>
                <w:sz w:val="20"/>
                <w:szCs w:val="20"/>
              </w:rPr>
            </w:pPr>
            <w:r w:rsidRPr="00547008">
              <w:rPr>
                <w:rFonts w:ascii="Times" w:hAnsi="Times" w:cs="Times"/>
                <w:sz w:val="20"/>
                <w:szCs w:val="20"/>
              </w:rPr>
              <w:t>Density</w:t>
            </w:r>
          </w:p>
        </w:tc>
        <w:tc>
          <w:tcPr>
            <w:tcW w:w="5976" w:type="dxa"/>
          </w:tcPr>
          <w:p w14:paraId="6A28724A" w14:textId="17512FB9" w:rsidR="007F7597" w:rsidRPr="00547008" w:rsidRDefault="007F7597" w:rsidP="00547008">
            <w:pPr>
              <w:autoSpaceDE w:val="0"/>
              <w:autoSpaceDN w:val="0"/>
              <w:adjustRightInd w:val="0"/>
              <w:spacing w:line="360" w:lineRule="auto"/>
              <w:rPr>
                <w:rFonts w:ascii="Times" w:hAnsi="Times" w:cs="Times"/>
                <w:sz w:val="20"/>
                <w:szCs w:val="20"/>
              </w:rPr>
            </w:pPr>
            <w:r w:rsidRPr="00547008">
              <w:rPr>
                <w:rFonts w:ascii="Times" w:hAnsi="Times" w:cs="Times"/>
                <w:sz w:val="20"/>
                <w:szCs w:val="20"/>
              </w:rPr>
              <w:t xml:space="preserve"> </w:t>
            </w:r>
            <w:r w:rsidR="00D35469">
              <w:rPr>
                <w:rFonts w:ascii="Times" w:hAnsi="Times" w:cs="Times"/>
                <w:sz w:val="20"/>
                <w:szCs w:val="20"/>
              </w:rPr>
              <w:t xml:space="preserve">OL_AV + EXP_MIN </w:t>
            </w:r>
            <w:r>
              <w:rPr>
                <w:rFonts w:ascii="Times" w:hAnsi="Times" w:cs="Times"/>
                <w:sz w:val="20"/>
                <w:szCs w:val="20"/>
              </w:rPr>
              <w:t xml:space="preserve">+ </w:t>
            </w:r>
            <w:r w:rsidRPr="00547008">
              <w:rPr>
                <w:rFonts w:ascii="Times" w:hAnsi="Times" w:cs="Times"/>
                <w:sz w:val="20"/>
                <w:szCs w:val="20"/>
              </w:rPr>
              <w:t xml:space="preserve">(1 </w:t>
            </w:r>
            <w:r w:rsidR="00D35469">
              <w:rPr>
                <w:rFonts w:ascii="Times" w:hAnsi="Times" w:cs="Times"/>
                <w:sz w:val="20"/>
                <w:szCs w:val="20"/>
              </w:rPr>
              <w:t>|</w:t>
            </w:r>
            <w:r w:rsidRPr="00547008">
              <w:rPr>
                <w:rFonts w:ascii="Times" w:hAnsi="Times" w:cs="Times"/>
                <w:sz w:val="20"/>
                <w:szCs w:val="20"/>
              </w:rPr>
              <w:t xml:space="preserve"> </w:t>
            </w:r>
            <w:proofErr w:type="gramStart"/>
            <w:r w:rsidRPr="00547008">
              <w:rPr>
                <w:rFonts w:ascii="Times" w:hAnsi="Times" w:cs="Times"/>
                <w:sz w:val="20"/>
                <w:szCs w:val="20"/>
              </w:rPr>
              <w:t>FIRE )</w:t>
            </w:r>
            <w:proofErr w:type="gramEnd"/>
          </w:p>
        </w:tc>
        <w:tc>
          <w:tcPr>
            <w:tcW w:w="447" w:type="dxa"/>
          </w:tcPr>
          <w:p w14:paraId="47433BE7" w14:textId="471E2268"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8</w:t>
            </w:r>
          </w:p>
        </w:tc>
      </w:tr>
      <w:tr w:rsidR="007F7597" w14:paraId="3113DFEE" w14:textId="77777777" w:rsidTr="007F7597">
        <w:tc>
          <w:tcPr>
            <w:tcW w:w="1149" w:type="dxa"/>
            <w:vMerge/>
          </w:tcPr>
          <w:p w14:paraId="04805D1B" w14:textId="4C324B61" w:rsidR="007F7597" w:rsidRPr="00547008" w:rsidRDefault="007F7597" w:rsidP="00547008">
            <w:pPr>
              <w:autoSpaceDE w:val="0"/>
              <w:autoSpaceDN w:val="0"/>
              <w:adjustRightInd w:val="0"/>
              <w:spacing w:line="360" w:lineRule="auto"/>
              <w:rPr>
                <w:rFonts w:ascii="Times" w:hAnsi="Times" w:cs="Times"/>
                <w:sz w:val="20"/>
                <w:szCs w:val="20"/>
              </w:rPr>
            </w:pPr>
          </w:p>
        </w:tc>
        <w:tc>
          <w:tcPr>
            <w:tcW w:w="839" w:type="dxa"/>
          </w:tcPr>
          <w:p w14:paraId="010C1C0B" w14:textId="2DAED728"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BA</w:t>
            </w:r>
          </w:p>
        </w:tc>
        <w:tc>
          <w:tcPr>
            <w:tcW w:w="5976" w:type="dxa"/>
          </w:tcPr>
          <w:p w14:paraId="4B807733" w14:textId="631EABCC"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SLOPE +</w:t>
            </w:r>
            <w:r w:rsidR="00D35469">
              <w:rPr>
                <w:rFonts w:ascii="Times" w:hAnsi="Times" w:cs="Times"/>
                <w:sz w:val="20"/>
                <w:szCs w:val="20"/>
              </w:rPr>
              <w:t xml:space="preserve"> SOLAR +</w:t>
            </w:r>
            <w:r>
              <w:rPr>
                <w:rFonts w:ascii="Times" w:hAnsi="Times" w:cs="Times"/>
                <w:sz w:val="20"/>
                <w:szCs w:val="20"/>
              </w:rPr>
              <w:t xml:space="preserve"> </w:t>
            </w:r>
            <w:r w:rsidR="000A3FE0">
              <w:rPr>
                <w:rFonts w:ascii="Times" w:hAnsi="Times" w:cs="Times"/>
                <w:sz w:val="20"/>
                <w:szCs w:val="20"/>
              </w:rPr>
              <w:t>OL_</w:t>
            </w:r>
            <w:proofErr w:type="gramStart"/>
            <w:r w:rsidR="000A3FE0">
              <w:rPr>
                <w:rFonts w:ascii="Times" w:hAnsi="Times" w:cs="Times"/>
                <w:sz w:val="20"/>
                <w:szCs w:val="20"/>
              </w:rPr>
              <w:t>AV  +</w:t>
            </w:r>
            <w:proofErr w:type="gramEnd"/>
            <w:r w:rsidR="000A3FE0">
              <w:rPr>
                <w:rFonts w:ascii="Times" w:hAnsi="Times" w:cs="Times"/>
                <w:sz w:val="20"/>
                <w:szCs w:val="20"/>
              </w:rPr>
              <w:t xml:space="preserve"> </w:t>
            </w:r>
            <w:r>
              <w:rPr>
                <w:rFonts w:ascii="Times" w:hAnsi="Times" w:cs="Times"/>
                <w:sz w:val="20"/>
                <w:szCs w:val="20"/>
              </w:rPr>
              <w:t xml:space="preserve">(1 </w:t>
            </w:r>
            <w:r w:rsidR="00D35469">
              <w:rPr>
                <w:rFonts w:ascii="Times" w:hAnsi="Times" w:cs="Times"/>
                <w:sz w:val="20"/>
                <w:szCs w:val="20"/>
              </w:rPr>
              <w:t>|</w:t>
            </w:r>
            <w:r>
              <w:rPr>
                <w:rFonts w:ascii="Times" w:hAnsi="Times" w:cs="Times"/>
                <w:sz w:val="20"/>
                <w:szCs w:val="20"/>
              </w:rPr>
              <w:t xml:space="preserve"> FIRE )</w:t>
            </w:r>
          </w:p>
        </w:tc>
        <w:tc>
          <w:tcPr>
            <w:tcW w:w="447" w:type="dxa"/>
          </w:tcPr>
          <w:p w14:paraId="671E241E" w14:textId="0678C310"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9</w:t>
            </w:r>
          </w:p>
        </w:tc>
      </w:tr>
      <w:tr w:rsidR="007F7597" w14:paraId="2B8DFF25" w14:textId="77777777" w:rsidTr="007F7597">
        <w:tc>
          <w:tcPr>
            <w:tcW w:w="1149" w:type="dxa"/>
            <w:vMerge w:val="restart"/>
          </w:tcPr>
          <w:p w14:paraId="6282686D" w14:textId="6FD29C73" w:rsidR="007F7597" w:rsidRPr="00547008" w:rsidRDefault="007F7597" w:rsidP="00547008">
            <w:pPr>
              <w:autoSpaceDE w:val="0"/>
              <w:autoSpaceDN w:val="0"/>
              <w:adjustRightInd w:val="0"/>
              <w:spacing w:line="360" w:lineRule="auto"/>
              <w:rPr>
                <w:rFonts w:ascii="Times" w:hAnsi="Times" w:cs="Times"/>
                <w:b/>
                <w:bCs/>
                <w:sz w:val="20"/>
                <w:szCs w:val="20"/>
              </w:rPr>
            </w:pPr>
            <w:r w:rsidRPr="00547008">
              <w:rPr>
                <w:rFonts w:ascii="Times" w:hAnsi="Times" w:cs="Times"/>
                <w:b/>
                <w:bCs/>
                <w:sz w:val="20"/>
                <w:szCs w:val="20"/>
              </w:rPr>
              <w:t>Deciduous</w:t>
            </w:r>
          </w:p>
        </w:tc>
        <w:tc>
          <w:tcPr>
            <w:tcW w:w="839" w:type="dxa"/>
          </w:tcPr>
          <w:p w14:paraId="369131F4" w14:textId="4B7681CA" w:rsidR="007F7597" w:rsidRPr="00547008" w:rsidRDefault="007F7597" w:rsidP="00547008">
            <w:pPr>
              <w:autoSpaceDE w:val="0"/>
              <w:autoSpaceDN w:val="0"/>
              <w:adjustRightInd w:val="0"/>
              <w:spacing w:line="360" w:lineRule="auto"/>
              <w:rPr>
                <w:rFonts w:ascii="Times" w:hAnsi="Times" w:cs="Times"/>
                <w:sz w:val="20"/>
                <w:szCs w:val="20"/>
              </w:rPr>
            </w:pPr>
            <w:r w:rsidRPr="00547008">
              <w:rPr>
                <w:rFonts w:ascii="Times" w:hAnsi="Times" w:cs="Times"/>
                <w:sz w:val="20"/>
                <w:szCs w:val="20"/>
              </w:rPr>
              <w:t>Density</w:t>
            </w:r>
          </w:p>
        </w:tc>
        <w:tc>
          <w:tcPr>
            <w:tcW w:w="5976" w:type="dxa"/>
          </w:tcPr>
          <w:p w14:paraId="3FED1BED" w14:textId="6B9750BB" w:rsidR="007F7597" w:rsidRPr="00547008" w:rsidRDefault="00E34EFA" w:rsidP="00547008">
            <w:pPr>
              <w:autoSpaceDE w:val="0"/>
              <w:autoSpaceDN w:val="0"/>
              <w:adjustRightInd w:val="0"/>
              <w:spacing w:line="360" w:lineRule="auto"/>
              <w:rPr>
                <w:rFonts w:ascii="Times" w:hAnsi="Times" w:cs="Times"/>
                <w:sz w:val="20"/>
                <w:szCs w:val="20"/>
              </w:rPr>
            </w:pPr>
            <w:r>
              <w:rPr>
                <w:rFonts w:ascii="Times" w:hAnsi="Times" w:cs="Times"/>
                <w:sz w:val="20"/>
                <w:szCs w:val="20"/>
              </w:rPr>
              <w:t>SLOPE</w:t>
            </w:r>
            <w:r w:rsidR="007F7597">
              <w:rPr>
                <w:rFonts w:ascii="Times" w:hAnsi="Times" w:cs="Times"/>
                <w:sz w:val="20"/>
                <w:szCs w:val="20"/>
              </w:rPr>
              <w:t xml:space="preserve"> + </w:t>
            </w:r>
            <w:r>
              <w:rPr>
                <w:rFonts w:ascii="Times" w:hAnsi="Times" w:cs="Times"/>
                <w:sz w:val="20"/>
                <w:szCs w:val="20"/>
              </w:rPr>
              <w:t>OL_AV</w:t>
            </w:r>
            <w:r w:rsidR="007F7597">
              <w:rPr>
                <w:rFonts w:ascii="Times" w:hAnsi="Times" w:cs="Times"/>
                <w:sz w:val="20"/>
                <w:szCs w:val="20"/>
              </w:rPr>
              <w:t xml:space="preserve"> + EXP_MIN + (1 </w:t>
            </w:r>
            <w:r>
              <w:rPr>
                <w:rFonts w:ascii="Times" w:hAnsi="Times" w:cs="Times"/>
                <w:sz w:val="20"/>
                <w:szCs w:val="20"/>
              </w:rPr>
              <w:t>|</w:t>
            </w:r>
            <w:r w:rsidR="007F7597">
              <w:rPr>
                <w:rFonts w:ascii="Times" w:hAnsi="Times" w:cs="Times"/>
                <w:sz w:val="20"/>
                <w:szCs w:val="20"/>
              </w:rPr>
              <w:t xml:space="preserve"> FIRE)</w:t>
            </w:r>
          </w:p>
        </w:tc>
        <w:tc>
          <w:tcPr>
            <w:tcW w:w="447" w:type="dxa"/>
          </w:tcPr>
          <w:p w14:paraId="0E13F491" w14:textId="5BAA2831"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9</w:t>
            </w:r>
          </w:p>
        </w:tc>
      </w:tr>
      <w:tr w:rsidR="007F7597" w14:paraId="7433942F" w14:textId="77777777" w:rsidTr="007F7597">
        <w:tc>
          <w:tcPr>
            <w:tcW w:w="1149" w:type="dxa"/>
            <w:vMerge/>
          </w:tcPr>
          <w:p w14:paraId="604802F3" w14:textId="1F391CC7" w:rsidR="007F7597" w:rsidRPr="00547008" w:rsidRDefault="007F7597" w:rsidP="00547008">
            <w:pPr>
              <w:autoSpaceDE w:val="0"/>
              <w:autoSpaceDN w:val="0"/>
              <w:adjustRightInd w:val="0"/>
              <w:spacing w:line="360" w:lineRule="auto"/>
              <w:rPr>
                <w:rFonts w:ascii="Times" w:hAnsi="Times" w:cs="Times"/>
                <w:sz w:val="20"/>
                <w:szCs w:val="20"/>
              </w:rPr>
            </w:pPr>
          </w:p>
        </w:tc>
        <w:tc>
          <w:tcPr>
            <w:tcW w:w="839" w:type="dxa"/>
          </w:tcPr>
          <w:p w14:paraId="5103256D" w14:textId="1275B69C"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BA</w:t>
            </w:r>
          </w:p>
        </w:tc>
        <w:tc>
          <w:tcPr>
            <w:tcW w:w="5976" w:type="dxa"/>
          </w:tcPr>
          <w:p w14:paraId="45A61CFD" w14:textId="7EB0BA11" w:rsidR="007F7597" w:rsidRPr="00547008" w:rsidRDefault="00A203C6" w:rsidP="00547008">
            <w:pPr>
              <w:autoSpaceDE w:val="0"/>
              <w:autoSpaceDN w:val="0"/>
              <w:adjustRightInd w:val="0"/>
              <w:spacing w:line="360" w:lineRule="auto"/>
              <w:rPr>
                <w:rFonts w:ascii="Times" w:hAnsi="Times" w:cs="Times"/>
                <w:sz w:val="20"/>
                <w:szCs w:val="20"/>
              </w:rPr>
            </w:pPr>
            <w:r>
              <w:rPr>
                <w:rFonts w:ascii="Times" w:hAnsi="Times" w:cs="Times"/>
                <w:sz w:val="20"/>
                <w:szCs w:val="20"/>
              </w:rPr>
              <w:t xml:space="preserve">SLOPE + </w:t>
            </w:r>
            <w:r w:rsidR="007F7597">
              <w:rPr>
                <w:rFonts w:ascii="Times" w:hAnsi="Times" w:cs="Times"/>
                <w:sz w:val="20"/>
                <w:szCs w:val="20"/>
              </w:rPr>
              <w:t>OL_AV + (1 | SITE)</w:t>
            </w:r>
          </w:p>
        </w:tc>
        <w:tc>
          <w:tcPr>
            <w:tcW w:w="447" w:type="dxa"/>
          </w:tcPr>
          <w:p w14:paraId="3979A362" w14:textId="012945E8" w:rsidR="007F7597" w:rsidRPr="00547008" w:rsidRDefault="007F7597" w:rsidP="00547008">
            <w:pPr>
              <w:autoSpaceDE w:val="0"/>
              <w:autoSpaceDN w:val="0"/>
              <w:adjustRightInd w:val="0"/>
              <w:spacing w:line="360" w:lineRule="auto"/>
              <w:rPr>
                <w:rFonts w:ascii="Times" w:hAnsi="Times" w:cs="Times"/>
                <w:sz w:val="20"/>
                <w:szCs w:val="20"/>
              </w:rPr>
            </w:pPr>
            <w:r>
              <w:rPr>
                <w:rFonts w:ascii="Times" w:hAnsi="Times" w:cs="Times"/>
                <w:sz w:val="20"/>
                <w:szCs w:val="20"/>
              </w:rPr>
              <w:t>6</w:t>
            </w:r>
          </w:p>
        </w:tc>
      </w:tr>
    </w:tbl>
    <w:p w14:paraId="183EE946" w14:textId="4D0D1097" w:rsidR="00547008" w:rsidRDefault="00547008" w:rsidP="00D36EE1">
      <w:pPr>
        <w:autoSpaceDE w:val="0"/>
        <w:autoSpaceDN w:val="0"/>
        <w:adjustRightInd w:val="0"/>
        <w:spacing w:line="360" w:lineRule="auto"/>
        <w:rPr>
          <w:rFonts w:ascii="Times" w:hAnsi="Times" w:cs="Helvetica"/>
          <w:b/>
          <w:bCs/>
        </w:rPr>
      </w:pPr>
    </w:p>
    <w:p w14:paraId="6595D4BF" w14:textId="77777777" w:rsidR="002C358A" w:rsidRDefault="002C358A">
      <w:pPr>
        <w:rPr>
          <w:rFonts w:ascii="Times" w:hAnsi="Times" w:cs="Helvetica"/>
          <w:b/>
          <w:bCs/>
          <w:sz w:val="20"/>
          <w:szCs w:val="20"/>
        </w:rPr>
      </w:pPr>
      <w:r>
        <w:rPr>
          <w:rFonts w:ascii="Times" w:hAnsi="Times" w:cs="Helvetica"/>
          <w:b/>
          <w:bCs/>
          <w:sz w:val="20"/>
          <w:szCs w:val="20"/>
        </w:rPr>
        <w:br w:type="page"/>
      </w:r>
    </w:p>
    <w:p w14:paraId="5E579A9D" w14:textId="77C1EC5E" w:rsidR="004E1991" w:rsidRPr="006C40D9" w:rsidRDefault="00ED795E" w:rsidP="004E1991">
      <w:pPr>
        <w:autoSpaceDE w:val="0"/>
        <w:autoSpaceDN w:val="0"/>
        <w:adjustRightInd w:val="0"/>
        <w:spacing w:line="276" w:lineRule="auto"/>
        <w:rPr>
          <w:rFonts w:ascii="Times" w:hAnsi="Times" w:cs="Helvetica"/>
          <w:b/>
          <w:bCs/>
          <w:sz w:val="20"/>
          <w:szCs w:val="20"/>
        </w:rPr>
      </w:pPr>
      <w:r w:rsidRPr="006C40D9">
        <w:rPr>
          <w:rFonts w:ascii="Times" w:hAnsi="Times" w:cs="Helvetica"/>
          <w:b/>
          <w:bCs/>
          <w:sz w:val="20"/>
          <w:szCs w:val="20"/>
        </w:rPr>
        <w:lastRenderedPageBreak/>
        <w:t xml:space="preserve">Table </w:t>
      </w:r>
      <w:r w:rsidR="0030646A">
        <w:rPr>
          <w:rFonts w:ascii="Times" w:hAnsi="Times" w:cs="Helvetica"/>
          <w:b/>
          <w:bCs/>
          <w:sz w:val="20"/>
          <w:szCs w:val="20"/>
        </w:rPr>
        <w:t>3</w:t>
      </w:r>
      <w:r w:rsidRPr="006C40D9">
        <w:rPr>
          <w:rFonts w:ascii="Times" w:hAnsi="Times" w:cs="Helvetica"/>
          <w:b/>
          <w:bCs/>
          <w:sz w:val="20"/>
          <w:szCs w:val="20"/>
        </w:rPr>
        <w:t xml:space="preserve">. </w:t>
      </w:r>
      <w:r w:rsidR="00DB55F0">
        <w:rPr>
          <w:rFonts w:ascii="Times" w:hAnsi="Times" w:cs="Helvetica"/>
          <w:b/>
          <w:bCs/>
          <w:sz w:val="20"/>
          <w:szCs w:val="20"/>
        </w:rPr>
        <w:t xml:space="preserve">Direction and significance of effect sizes of </w:t>
      </w:r>
      <w:r w:rsidR="00E03124">
        <w:rPr>
          <w:rFonts w:ascii="Times" w:hAnsi="Times" w:cs="Helvetica"/>
          <w:b/>
          <w:bCs/>
          <w:sz w:val="20"/>
          <w:szCs w:val="20"/>
        </w:rPr>
        <w:t>topographic</w:t>
      </w:r>
      <w:r w:rsidR="00DB55F0">
        <w:rPr>
          <w:rFonts w:ascii="Times" w:hAnsi="Times" w:cs="Helvetica"/>
          <w:b/>
          <w:bCs/>
          <w:sz w:val="20"/>
          <w:szCs w:val="20"/>
        </w:rPr>
        <w:t xml:space="preserve"> and </w:t>
      </w:r>
      <w:r w:rsidR="00706DFB">
        <w:rPr>
          <w:rFonts w:ascii="Times" w:hAnsi="Times" w:cs="Helvetica"/>
          <w:b/>
          <w:bCs/>
          <w:sz w:val="20"/>
          <w:szCs w:val="20"/>
        </w:rPr>
        <w:t>soil</w:t>
      </w:r>
      <w:r w:rsidR="00DB55F0">
        <w:rPr>
          <w:rFonts w:ascii="Times" w:hAnsi="Times" w:cs="Helvetica"/>
          <w:b/>
          <w:bCs/>
          <w:sz w:val="20"/>
          <w:szCs w:val="20"/>
        </w:rPr>
        <w:t xml:space="preserve"> </w:t>
      </w:r>
      <w:r w:rsidR="00AD2BDB">
        <w:rPr>
          <w:rFonts w:ascii="Times" w:hAnsi="Times" w:cs="Helvetica"/>
          <w:b/>
          <w:bCs/>
          <w:sz w:val="20"/>
          <w:szCs w:val="20"/>
        </w:rPr>
        <w:t xml:space="preserve">attributes </w:t>
      </w:r>
      <w:r w:rsidR="00DB55F0">
        <w:rPr>
          <w:rFonts w:ascii="Times" w:hAnsi="Times" w:cs="Helvetica"/>
          <w:b/>
          <w:bCs/>
          <w:sz w:val="20"/>
          <w:szCs w:val="20"/>
        </w:rPr>
        <w:t xml:space="preserve">on </w:t>
      </w:r>
      <w:r w:rsidR="004E1991">
        <w:rPr>
          <w:rFonts w:ascii="Times" w:hAnsi="Times" w:cs="Helvetica"/>
          <w:b/>
          <w:bCs/>
          <w:sz w:val="20"/>
          <w:szCs w:val="20"/>
        </w:rPr>
        <w:t xml:space="preserve">regeneration of conifer and deciduous seedlings and trees. Significance of effect indicated as follows: *** p </w:t>
      </w:r>
      <w:r w:rsidR="004E1991">
        <w:rPr>
          <w:rFonts w:ascii="Times" w:hAnsi="Times" w:cs="Helvetica"/>
          <w:b/>
          <w:bCs/>
          <w:sz w:val="20"/>
          <w:szCs w:val="20"/>
        </w:rPr>
        <w:sym w:font="Symbol" w:char="F0A3"/>
      </w:r>
      <w:r w:rsidR="004E1991">
        <w:rPr>
          <w:rFonts w:ascii="Times" w:hAnsi="Times" w:cs="Helvetica"/>
          <w:b/>
          <w:bCs/>
          <w:sz w:val="20"/>
          <w:szCs w:val="20"/>
        </w:rPr>
        <w:t xml:space="preserve"> 0.001, ** p </w:t>
      </w:r>
      <w:r w:rsidR="004E1991">
        <w:rPr>
          <w:rFonts w:ascii="Times" w:hAnsi="Times" w:cs="Helvetica"/>
          <w:b/>
          <w:bCs/>
          <w:sz w:val="20"/>
          <w:szCs w:val="20"/>
        </w:rPr>
        <w:sym w:font="Symbol" w:char="F0A3"/>
      </w:r>
      <w:r w:rsidR="004E1991">
        <w:rPr>
          <w:rFonts w:ascii="Times" w:hAnsi="Times" w:cs="Helvetica"/>
          <w:b/>
          <w:bCs/>
          <w:sz w:val="20"/>
          <w:szCs w:val="20"/>
        </w:rPr>
        <w:t xml:space="preserve"> 0.01, * p </w:t>
      </w:r>
      <w:r w:rsidR="004E1991">
        <w:rPr>
          <w:rFonts w:ascii="Times" w:hAnsi="Times" w:cs="Helvetica"/>
          <w:b/>
          <w:bCs/>
          <w:sz w:val="20"/>
          <w:szCs w:val="20"/>
        </w:rPr>
        <w:sym w:font="Symbol" w:char="F0A3"/>
      </w:r>
      <w:r w:rsidR="004E1991">
        <w:rPr>
          <w:rFonts w:ascii="Times" w:hAnsi="Times" w:cs="Helvetica"/>
          <w:b/>
          <w:bCs/>
          <w:sz w:val="20"/>
          <w:szCs w:val="20"/>
        </w:rPr>
        <w:t xml:space="preserve"> 0.05. Stem densities</w:t>
      </w:r>
      <w:r w:rsidR="00AD2BDB">
        <w:rPr>
          <w:rFonts w:ascii="Times" w:hAnsi="Times" w:cs="Helvetica"/>
          <w:b/>
          <w:bCs/>
          <w:sz w:val="20"/>
          <w:szCs w:val="20"/>
        </w:rPr>
        <w:t xml:space="preserve"> represented by stems/Ha, basal area by m2/ha</w:t>
      </w:r>
    </w:p>
    <w:tbl>
      <w:tblPr>
        <w:tblStyle w:val="TableGridLight"/>
        <w:tblW w:w="9085" w:type="dxa"/>
        <w:tblLayout w:type="fixed"/>
        <w:tblLook w:val="04A0" w:firstRow="1" w:lastRow="0" w:firstColumn="1" w:lastColumn="0" w:noHBand="0" w:noVBand="1"/>
      </w:tblPr>
      <w:tblGrid>
        <w:gridCol w:w="1345"/>
        <w:gridCol w:w="1710"/>
        <w:gridCol w:w="1170"/>
        <w:gridCol w:w="1350"/>
        <w:gridCol w:w="1890"/>
        <w:gridCol w:w="1620"/>
      </w:tblGrid>
      <w:tr w:rsidR="00AD2BDB" w:rsidRPr="00E630E1" w14:paraId="768974EA" w14:textId="625862CE" w:rsidTr="00AD2BDB">
        <w:trPr>
          <w:trHeight w:val="307"/>
        </w:trPr>
        <w:tc>
          <w:tcPr>
            <w:tcW w:w="3055" w:type="dxa"/>
            <w:gridSpan w:val="2"/>
            <w:vMerge w:val="restart"/>
          </w:tcPr>
          <w:p w14:paraId="6241D2AC" w14:textId="77777777" w:rsidR="00AD2BDB" w:rsidRDefault="00AD2BDB" w:rsidP="00EA4721">
            <w:pPr>
              <w:autoSpaceDE w:val="0"/>
              <w:autoSpaceDN w:val="0"/>
              <w:adjustRightInd w:val="0"/>
              <w:spacing w:line="360" w:lineRule="auto"/>
              <w:jc w:val="center"/>
              <w:rPr>
                <w:rFonts w:ascii="Times" w:hAnsi="Times" w:cs="Helvetica"/>
                <w:sz w:val="18"/>
                <w:szCs w:val="18"/>
              </w:rPr>
            </w:pPr>
          </w:p>
          <w:p w14:paraId="3B8EAF83" w14:textId="7E035E33" w:rsidR="00AD2BDB" w:rsidRDefault="00AD2BDB" w:rsidP="00EA4721">
            <w:pPr>
              <w:autoSpaceDE w:val="0"/>
              <w:autoSpaceDN w:val="0"/>
              <w:adjustRightInd w:val="0"/>
              <w:spacing w:line="360" w:lineRule="auto"/>
              <w:jc w:val="center"/>
              <w:rPr>
                <w:rFonts w:ascii="Times" w:hAnsi="Times" w:cs="Helvetica"/>
                <w:sz w:val="18"/>
                <w:szCs w:val="18"/>
              </w:rPr>
            </w:pPr>
            <w:r w:rsidRPr="00E630E1">
              <w:rPr>
                <w:rFonts w:ascii="Times" w:hAnsi="Times" w:cs="Helvetica"/>
                <w:sz w:val="18"/>
                <w:szCs w:val="18"/>
              </w:rPr>
              <w:t>Covariate</w:t>
            </w:r>
          </w:p>
        </w:tc>
        <w:tc>
          <w:tcPr>
            <w:tcW w:w="2520" w:type="dxa"/>
            <w:gridSpan w:val="2"/>
          </w:tcPr>
          <w:p w14:paraId="68453598" w14:textId="6A8B3A4C" w:rsidR="00AD2BDB" w:rsidRPr="00A91B88" w:rsidRDefault="00AD2BDB" w:rsidP="00EA4721">
            <w:pPr>
              <w:autoSpaceDE w:val="0"/>
              <w:autoSpaceDN w:val="0"/>
              <w:adjustRightInd w:val="0"/>
              <w:spacing w:line="360" w:lineRule="auto"/>
              <w:jc w:val="center"/>
              <w:rPr>
                <w:rFonts w:ascii="Times" w:hAnsi="Times" w:cs="Helvetica"/>
                <w:b/>
                <w:bCs/>
                <w:sz w:val="18"/>
                <w:szCs w:val="18"/>
              </w:rPr>
            </w:pPr>
            <w:r>
              <w:rPr>
                <w:rFonts w:ascii="Times" w:hAnsi="Times" w:cs="Helvetica"/>
                <w:b/>
                <w:bCs/>
                <w:sz w:val="18"/>
                <w:szCs w:val="18"/>
              </w:rPr>
              <w:t>Tree and Seedling Density</w:t>
            </w:r>
          </w:p>
        </w:tc>
        <w:tc>
          <w:tcPr>
            <w:tcW w:w="3510" w:type="dxa"/>
            <w:gridSpan w:val="2"/>
          </w:tcPr>
          <w:p w14:paraId="73D36E52" w14:textId="5A723EE8" w:rsidR="00AD2BDB" w:rsidRDefault="00AD2BDB" w:rsidP="00EA4721">
            <w:pPr>
              <w:autoSpaceDE w:val="0"/>
              <w:autoSpaceDN w:val="0"/>
              <w:adjustRightInd w:val="0"/>
              <w:spacing w:line="360" w:lineRule="auto"/>
              <w:jc w:val="center"/>
              <w:rPr>
                <w:rFonts w:ascii="Times" w:hAnsi="Times" w:cs="Helvetica"/>
                <w:b/>
                <w:bCs/>
                <w:sz w:val="18"/>
                <w:szCs w:val="18"/>
              </w:rPr>
            </w:pPr>
            <w:r>
              <w:rPr>
                <w:rFonts w:ascii="Times" w:hAnsi="Times" w:cs="Helvetica"/>
                <w:b/>
                <w:bCs/>
                <w:sz w:val="18"/>
                <w:szCs w:val="18"/>
              </w:rPr>
              <w:t>Tree Basal Area</w:t>
            </w:r>
          </w:p>
        </w:tc>
      </w:tr>
      <w:tr w:rsidR="00AD2BDB" w:rsidRPr="00E630E1" w14:paraId="402F84EE" w14:textId="113C38CD" w:rsidTr="00AD2BDB">
        <w:trPr>
          <w:trHeight w:val="318"/>
        </w:trPr>
        <w:tc>
          <w:tcPr>
            <w:tcW w:w="3055" w:type="dxa"/>
            <w:gridSpan w:val="2"/>
            <w:vMerge/>
          </w:tcPr>
          <w:p w14:paraId="71BA16E6" w14:textId="77777777" w:rsidR="00AD2BDB" w:rsidRPr="00E630E1" w:rsidRDefault="00AD2BDB" w:rsidP="00EA4721">
            <w:pPr>
              <w:autoSpaceDE w:val="0"/>
              <w:autoSpaceDN w:val="0"/>
              <w:adjustRightInd w:val="0"/>
              <w:spacing w:line="360" w:lineRule="auto"/>
              <w:jc w:val="center"/>
              <w:rPr>
                <w:rFonts w:ascii="Times" w:hAnsi="Times" w:cs="Helvetica"/>
                <w:b/>
                <w:bCs/>
                <w:sz w:val="18"/>
                <w:szCs w:val="18"/>
              </w:rPr>
            </w:pPr>
          </w:p>
        </w:tc>
        <w:tc>
          <w:tcPr>
            <w:tcW w:w="1170" w:type="dxa"/>
          </w:tcPr>
          <w:p w14:paraId="491B70D0" w14:textId="6BF00343" w:rsidR="00AD2BDB" w:rsidRPr="00A91B88" w:rsidRDefault="00AD2BDB" w:rsidP="00EA4721">
            <w:pPr>
              <w:autoSpaceDE w:val="0"/>
              <w:autoSpaceDN w:val="0"/>
              <w:adjustRightInd w:val="0"/>
              <w:spacing w:line="360" w:lineRule="auto"/>
              <w:jc w:val="center"/>
              <w:rPr>
                <w:rFonts w:ascii="Times" w:hAnsi="Times" w:cs="Helvetica"/>
                <w:i/>
                <w:iCs/>
                <w:sz w:val="18"/>
                <w:szCs w:val="18"/>
              </w:rPr>
            </w:pPr>
            <w:r w:rsidRPr="00A91B88">
              <w:rPr>
                <w:rFonts w:ascii="Times" w:hAnsi="Times" w:cs="Helvetica"/>
                <w:i/>
                <w:iCs/>
                <w:sz w:val="18"/>
                <w:szCs w:val="18"/>
              </w:rPr>
              <w:t>Conifer</w:t>
            </w:r>
          </w:p>
        </w:tc>
        <w:tc>
          <w:tcPr>
            <w:tcW w:w="1350" w:type="dxa"/>
          </w:tcPr>
          <w:p w14:paraId="3CA56FFC" w14:textId="7C69A2F1" w:rsidR="00AD2BDB" w:rsidRPr="00A91B88" w:rsidRDefault="00AD2BDB" w:rsidP="00EA4721">
            <w:pPr>
              <w:autoSpaceDE w:val="0"/>
              <w:autoSpaceDN w:val="0"/>
              <w:adjustRightInd w:val="0"/>
              <w:spacing w:line="360" w:lineRule="auto"/>
              <w:jc w:val="center"/>
              <w:rPr>
                <w:rFonts w:ascii="Times" w:hAnsi="Times" w:cs="Helvetica"/>
                <w:i/>
                <w:iCs/>
                <w:sz w:val="18"/>
                <w:szCs w:val="18"/>
              </w:rPr>
            </w:pPr>
            <w:proofErr w:type="spellStart"/>
            <w:r w:rsidRPr="00A91B88">
              <w:rPr>
                <w:rFonts w:ascii="Times" w:hAnsi="Times" w:cs="Helvetica"/>
                <w:i/>
                <w:iCs/>
                <w:sz w:val="18"/>
                <w:szCs w:val="18"/>
              </w:rPr>
              <w:t>Decid</w:t>
            </w:r>
            <w:proofErr w:type="spellEnd"/>
            <w:r w:rsidRPr="00A91B88">
              <w:rPr>
                <w:rFonts w:ascii="Times" w:hAnsi="Times" w:cs="Helvetica"/>
                <w:i/>
                <w:iCs/>
                <w:sz w:val="18"/>
                <w:szCs w:val="18"/>
              </w:rPr>
              <w:t>.</w:t>
            </w:r>
          </w:p>
        </w:tc>
        <w:tc>
          <w:tcPr>
            <w:tcW w:w="1890" w:type="dxa"/>
          </w:tcPr>
          <w:p w14:paraId="3E690F60" w14:textId="557C87DB" w:rsidR="00AD2BDB" w:rsidRPr="00A91B88" w:rsidRDefault="00AD2BDB" w:rsidP="00EA4721">
            <w:pPr>
              <w:autoSpaceDE w:val="0"/>
              <w:autoSpaceDN w:val="0"/>
              <w:adjustRightInd w:val="0"/>
              <w:spacing w:line="360" w:lineRule="auto"/>
              <w:jc w:val="center"/>
              <w:rPr>
                <w:rFonts w:ascii="Times" w:hAnsi="Times" w:cs="Helvetica"/>
                <w:i/>
                <w:iCs/>
                <w:sz w:val="18"/>
                <w:szCs w:val="18"/>
              </w:rPr>
            </w:pPr>
            <w:r>
              <w:rPr>
                <w:rFonts w:ascii="Times" w:hAnsi="Times" w:cs="Helvetica"/>
                <w:i/>
                <w:iCs/>
                <w:sz w:val="18"/>
                <w:szCs w:val="18"/>
              </w:rPr>
              <w:t>Conifer</w:t>
            </w:r>
          </w:p>
        </w:tc>
        <w:tc>
          <w:tcPr>
            <w:tcW w:w="1620" w:type="dxa"/>
          </w:tcPr>
          <w:p w14:paraId="4E5BD16F" w14:textId="6DBE4841" w:rsidR="00AD2BDB" w:rsidRPr="00A91B88" w:rsidRDefault="00AD2BDB" w:rsidP="00EA4721">
            <w:pPr>
              <w:autoSpaceDE w:val="0"/>
              <w:autoSpaceDN w:val="0"/>
              <w:adjustRightInd w:val="0"/>
              <w:spacing w:line="360" w:lineRule="auto"/>
              <w:jc w:val="center"/>
              <w:rPr>
                <w:rFonts w:ascii="Times" w:hAnsi="Times" w:cs="Helvetica"/>
                <w:i/>
                <w:iCs/>
                <w:sz w:val="18"/>
                <w:szCs w:val="18"/>
              </w:rPr>
            </w:pPr>
            <w:proofErr w:type="spellStart"/>
            <w:r>
              <w:rPr>
                <w:rFonts w:ascii="Times" w:hAnsi="Times" w:cs="Helvetica"/>
                <w:i/>
                <w:iCs/>
                <w:sz w:val="18"/>
                <w:szCs w:val="18"/>
              </w:rPr>
              <w:t>Decid</w:t>
            </w:r>
            <w:proofErr w:type="spellEnd"/>
            <w:r>
              <w:rPr>
                <w:rFonts w:ascii="Times" w:hAnsi="Times" w:cs="Helvetica"/>
                <w:i/>
                <w:iCs/>
                <w:sz w:val="18"/>
                <w:szCs w:val="18"/>
              </w:rPr>
              <w:t>.</w:t>
            </w:r>
          </w:p>
        </w:tc>
      </w:tr>
      <w:tr w:rsidR="00AD2BDB" w:rsidRPr="00E630E1" w14:paraId="669D735E" w14:textId="337E7BAC" w:rsidTr="00AD2BDB">
        <w:trPr>
          <w:trHeight w:val="307"/>
        </w:trPr>
        <w:tc>
          <w:tcPr>
            <w:tcW w:w="1345" w:type="dxa"/>
            <w:vMerge w:val="restart"/>
          </w:tcPr>
          <w:p w14:paraId="3F63B316" w14:textId="7A6C246A" w:rsidR="00AD2BDB" w:rsidRPr="00AD2BDB" w:rsidRDefault="00AD2BDB" w:rsidP="00C92866">
            <w:pPr>
              <w:autoSpaceDE w:val="0"/>
              <w:autoSpaceDN w:val="0"/>
              <w:adjustRightInd w:val="0"/>
              <w:spacing w:line="360" w:lineRule="auto"/>
              <w:rPr>
                <w:rFonts w:ascii="Times" w:hAnsi="Times" w:cs="Helvetica"/>
                <w:b/>
                <w:bCs/>
                <w:sz w:val="18"/>
                <w:szCs w:val="18"/>
              </w:rPr>
            </w:pPr>
            <w:r>
              <w:rPr>
                <w:rFonts w:ascii="Times" w:hAnsi="Times" w:cs="Helvetica"/>
                <w:b/>
                <w:bCs/>
                <w:sz w:val="18"/>
                <w:szCs w:val="18"/>
              </w:rPr>
              <w:t>Topographic Attrib.</w:t>
            </w:r>
          </w:p>
        </w:tc>
        <w:tc>
          <w:tcPr>
            <w:tcW w:w="1710" w:type="dxa"/>
          </w:tcPr>
          <w:p w14:paraId="41571AA1" w14:textId="749FB2C6" w:rsidR="00AD2BDB" w:rsidRPr="00C92866" w:rsidRDefault="00AD2BDB" w:rsidP="00C92866">
            <w:pPr>
              <w:autoSpaceDE w:val="0"/>
              <w:autoSpaceDN w:val="0"/>
              <w:adjustRightInd w:val="0"/>
              <w:spacing w:line="360" w:lineRule="auto"/>
              <w:jc w:val="right"/>
              <w:rPr>
                <w:rFonts w:ascii="Times" w:hAnsi="Times" w:cs="Helvetica"/>
                <w:sz w:val="18"/>
                <w:szCs w:val="18"/>
              </w:rPr>
            </w:pPr>
            <w:r w:rsidRPr="00C92866">
              <w:rPr>
                <w:rFonts w:ascii="Times" w:hAnsi="Times" w:cs="Helvetica"/>
                <w:sz w:val="18"/>
                <w:szCs w:val="18"/>
              </w:rPr>
              <w:t>Slope</w:t>
            </w:r>
          </w:p>
        </w:tc>
        <w:tc>
          <w:tcPr>
            <w:tcW w:w="1170" w:type="dxa"/>
          </w:tcPr>
          <w:p w14:paraId="4397B1CF" w14:textId="2FB3734C" w:rsidR="00AD2BDB" w:rsidRPr="00A91B88" w:rsidRDefault="00AD2BDB" w:rsidP="00E630E1">
            <w:pPr>
              <w:autoSpaceDE w:val="0"/>
              <w:autoSpaceDN w:val="0"/>
              <w:adjustRightInd w:val="0"/>
              <w:spacing w:line="360" w:lineRule="auto"/>
              <w:jc w:val="center"/>
              <w:rPr>
                <w:rFonts w:ascii="Times" w:hAnsi="Times" w:cs="Helvetica"/>
                <w:sz w:val="18"/>
                <w:szCs w:val="18"/>
              </w:rPr>
            </w:pPr>
          </w:p>
        </w:tc>
        <w:tc>
          <w:tcPr>
            <w:tcW w:w="1350" w:type="dxa"/>
          </w:tcPr>
          <w:p w14:paraId="1BBCCEDC" w14:textId="2010F8D2" w:rsidR="00AD2BDB" w:rsidRPr="00A91B88" w:rsidRDefault="00E34EFA"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A203C6">
              <w:rPr>
                <w:rFonts w:ascii="Times" w:hAnsi="Times" w:cs="Helvetica"/>
                <w:sz w:val="18"/>
                <w:szCs w:val="18"/>
              </w:rPr>
              <w:t>484.77 ***</w:t>
            </w:r>
          </w:p>
        </w:tc>
        <w:tc>
          <w:tcPr>
            <w:tcW w:w="1890" w:type="dxa"/>
          </w:tcPr>
          <w:p w14:paraId="40A46FBB" w14:textId="75ABF116" w:rsidR="00AD2BDB" w:rsidRPr="00A91B88" w:rsidRDefault="007F7597"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A203C6">
              <w:rPr>
                <w:rFonts w:ascii="Times" w:hAnsi="Times" w:cs="Helvetica"/>
                <w:sz w:val="18"/>
                <w:szCs w:val="18"/>
              </w:rPr>
              <w:t xml:space="preserve">1.75 </w:t>
            </w:r>
            <w:r>
              <w:rPr>
                <w:rFonts w:ascii="Times" w:hAnsi="Times" w:cs="Helvetica"/>
                <w:sz w:val="18"/>
                <w:szCs w:val="18"/>
              </w:rPr>
              <w:t>*</w:t>
            </w:r>
          </w:p>
        </w:tc>
        <w:tc>
          <w:tcPr>
            <w:tcW w:w="1620" w:type="dxa"/>
          </w:tcPr>
          <w:p w14:paraId="165B41FD" w14:textId="01383AFB" w:rsidR="00AD2BDB" w:rsidRPr="00A91B88" w:rsidRDefault="00A203C6"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+ 19.33 *</w:t>
            </w:r>
          </w:p>
        </w:tc>
      </w:tr>
      <w:tr w:rsidR="00AD2BDB" w:rsidRPr="00E630E1" w14:paraId="4BEA0A50" w14:textId="45FF4BD8" w:rsidTr="00AD2BDB">
        <w:trPr>
          <w:trHeight w:val="307"/>
        </w:trPr>
        <w:tc>
          <w:tcPr>
            <w:tcW w:w="1345" w:type="dxa"/>
            <w:vMerge/>
          </w:tcPr>
          <w:p w14:paraId="415FC526" w14:textId="41FD07EF" w:rsidR="00AD2BDB" w:rsidRPr="00E630E1" w:rsidRDefault="00AD2BDB" w:rsidP="00E630E1">
            <w:pPr>
              <w:autoSpaceDE w:val="0"/>
              <w:autoSpaceDN w:val="0"/>
              <w:adjustRightInd w:val="0"/>
              <w:spacing w:line="360" w:lineRule="auto"/>
              <w:jc w:val="right"/>
              <w:rPr>
                <w:rFonts w:ascii="Times" w:hAnsi="Times" w:cs="Helvetica"/>
                <w:sz w:val="18"/>
                <w:szCs w:val="18"/>
              </w:rPr>
            </w:pPr>
          </w:p>
        </w:tc>
        <w:tc>
          <w:tcPr>
            <w:tcW w:w="1710" w:type="dxa"/>
          </w:tcPr>
          <w:p w14:paraId="7517513F" w14:textId="42283BB4" w:rsidR="00AD2BDB" w:rsidRPr="00446A48" w:rsidRDefault="00AD2BDB" w:rsidP="00C92866">
            <w:pPr>
              <w:autoSpaceDE w:val="0"/>
              <w:autoSpaceDN w:val="0"/>
              <w:adjustRightInd w:val="0"/>
              <w:spacing w:line="360" w:lineRule="auto"/>
              <w:jc w:val="right"/>
              <w:rPr>
                <w:rFonts w:ascii="Times" w:hAnsi="Times" w:cs="Helvetica"/>
                <w:sz w:val="18"/>
                <w:szCs w:val="18"/>
              </w:rPr>
            </w:pPr>
            <w:r>
              <w:rPr>
                <w:rFonts w:ascii="Times" w:hAnsi="Times" w:cs="Helvetica"/>
                <w:sz w:val="18"/>
                <w:szCs w:val="18"/>
              </w:rPr>
              <w:t>Solar Radiation</w:t>
            </w:r>
          </w:p>
        </w:tc>
        <w:tc>
          <w:tcPr>
            <w:tcW w:w="1170" w:type="dxa"/>
          </w:tcPr>
          <w:p w14:paraId="35D32FDB" w14:textId="747C390C" w:rsidR="00AD2BDB" w:rsidRPr="00A91B88" w:rsidRDefault="00AD2BDB" w:rsidP="00E630E1">
            <w:pPr>
              <w:autoSpaceDE w:val="0"/>
              <w:autoSpaceDN w:val="0"/>
              <w:adjustRightInd w:val="0"/>
              <w:spacing w:line="360" w:lineRule="auto"/>
              <w:jc w:val="center"/>
              <w:rPr>
                <w:rFonts w:ascii="Times" w:hAnsi="Times" w:cs="Helvetica"/>
                <w:sz w:val="18"/>
                <w:szCs w:val="18"/>
              </w:rPr>
            </w:pPr>
          </w:p>
        </w:tc>
        <w:tc>
          <w:tcPr>
            <w:tcW w:w="1350" w:type="dxa"/>
          </w:tcPr>
          <w:p w14:paraId="7CF77EFC" w14:textId="4A7CA194" w:rsidR="00AD2BDB" w:rsidRPr="00A91B88" w:rsidRDefault="00AD2BDB" w:rsidP="00E34EFA">
            <w:pPr>
              <w:autoSpaceDE w:val="0"/>
              <w:autoSpaceDN w:val="0"/>
              <w:adjustRightInd w:val="0"/>
              <w:spacing w:line="360" w:lineRule="auto"/>
              <w:rPr>
                <w:rFonts w:ascii="Times" w:hAnsi="Times" w:cs="Helvetica"/>
                <w:sz w:val="18"/>
                <w:szCs w:val="18"/>
              </w:rPr>
            </w:pPr>
          </w:p>
        </w:tc>
        <w:tc>
          <w:tcPr>
            <w:tcW w:w="1890" w:type="dxa"/>
          </w:tcPr>
          <w:p w14:paraId="010F1469" w14:textId="3B1BB5C2" w:rsidR="00AD2BDB" w:rsidRDefault="00A203C6"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+ 3.85 ***</w:t>
            </w:r>
          </w:p>
        </w:tc>
        <w:tc>
          <w:tcPr>
            <w:tcW w:w="1620" w:type="dxa"/>
          </w:tcPr>
          <w:p w14:paraId="6E0D7B80" w14:textId="77777777" w:rsidR="00AD2BDB" w:rsidRDefault="00AD2BDB" w:rsidP="00E630E1">
            <w:pPr>
              <w:autoSpaceDE w:val="0"/>
              <w:autoSpaceDN w:val="0"/>
              <w:adjustRightInd w:val="0"/>
              <w:spacing w:line="360" w:lineRule="auto"/>
              <w:jc w:val="center"/>
              <w:rPr>
                <w:rFonts w:ascii="Times" w:hAnsi="Times" w:cs="Helvetica"/>
                <w:sz w:val="18"/>
                <w:szCs w:val="18"/>
              </w:rPr>
            </w:pPr>
          </w:p>
        </w:tc>
      </w:tr>
      <w:tr w:rsidR="00AD2BDB" w:rsidRPr="00E630E1" w14:paraId="059CD708" w14:textId="1647DC22" w:rsidTr="00AD2BDB">
        <w:trPr>
          <w:trHeight w:val="307"/>
        </w:trPr>
        <w:tc>
          <w:tcPr>
            <w:tcW w:w="1345" w:type="dxa"/>
            <w:vMerge w:val="restart"/>
          </w:tcPr>
          <w:p w14:paraId="03C03C1D" w14:textId="6CE023EA" w:rsidR="00AD2BDB" w:rsidRPr="00C92866" w:rsidRDefault="00706DFB" w:rsidP="00C92866">
            <w:pPr>
              <w:autoSpaceDE w:val="0"/>
              <w:autoSpaceDN w:val="0"/>
              <w:adjustRightInd w:val="0"/>
              <w:spacing w:line="360" w:lineRule="auto"/>
              <w:rPr>
                <w:rFonts w:ascii="Times" w:hAnsi="Times" w:cs="Helvetica"/>
                <w:b/>
                <w:bCs/>
                <w:sz w:val="18"/>
                <w:szCs w:val="18"/>
              </w:rPr>
            </w:pPr>
            <w:r>
              <w:rPr>
                <w:rFonts w:ascii="Times" w:hAnsi="Times" w:cs="Helvetica"/>
                <w:b/>
                <w:bCs/>
                <w:sz w:val="18"/>
                <w:szCs w:val="18"/>
              </w:rPr>
              <w:t>Soil</w:t>
            </w:r>
            <w:r w:rsidR="00AD2BDB">
              <w:rPr>
                <w:rFonts w:ascii="Times" w:hAnsi="Times" w:cs="Helvetica"/>
                <w:b/>
                <w:bCs/>
                <w:sz w:val="18"/>
                <w:szCs w:val="18"/>
              </w:rPr>
              <w:t xml:space="preserve"> Attrib.</w:t>
            </w:r>
          </w:p>
        </w:tc>
        <w:tc>
          <w:tcPr>
            <w:tcW w:w="1710" w:type="dxa"/>
          </w:tcPr>
          <w:p w14:paraId="1DC0DA12" w14:textId="539D4224" w:rsidR="00AD2BDB" w:rsidRDefault="00AD2BDB" w:rsidP="00C92866">
            <w:pPr>
              <w:autoSpaceDE w:val="0"/>
              <w:autoSpaceDN w:val="0"/>
              <w:adjustRightInd w:val="0"/>
              <w:spacing w:line="360" w:lineRule="auto"/>
              <w:jc w:val="right"/>
              <w:rPr>
                <w:rFonts w:ascii="Times" w:hAnsi="Times" w:cs="Helvetica"/>
                <w:sz w:val="18"/>
                <w:szCs w:val="18"/>
              </w:rPr>
            </w:pPr>
            <w:r>
              <w:rPr>
                <w:rFonts w:ascii="Times" w:hAnsi="Times" w:cs="Helvetica"/>
                <w:sz w:val="18"/>
                <w:szCs w:val="18"/>
              </w:rPr>
              <w:t xml:space="preserve">Av. OL Depth </w:t>
            </w:r>
          </w:p>
        </w:tc>
        <w:tc>
          <w:tcPr>
            <w:tcW w:w="1170" w:type="dxa"/>
          </w:tcPr>
          <w:p w14:paraId="1CDF7EA2" w14:textId="7D5DF1C6" w:rsidR="00AD2BDB" w:rsidRPr="00A91B88" w:rsidRDefault="00AD2BDB"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D35469">
              <w:rPr>
                <w:rFonts w:ascii="Times" w:hAnsi="Times" w:cs="Helvetica"/>
                <w:sz w:val="18"/>
                <w:szCs w:val="18"/>
              </w:rPr>
              <w:t>11</w:t>
            </w:r>
            <w:r>
              <w:rPr>
                <w:rFonts w:ascii="Times" w:hAnsi="Times" w:cs="Helvetica"/>
                <w:sz w:val="18"/>
                <w:szCs w:val="18"/>
              </w:rPr>
              <w:t>.</w:t>
            </w:r>
            <w:r w:rsidR="00D35469">
              <w:rPr>
                <w:rFonts w:ascii="Times" w:hAnsi="Times" w:cs="Helvetica"/>
                <w:sz w:val="18"/>
                <w:szCs w:val="18"/>
              </w:rPr>
              <w:t>82</w:t>
            </w:r>
            <w:r>
              <w:rPr>
                <w:rFonts w:ascii="Times" w:hAnsi="Times" w:cs="Helvetica"/>
                <w:sz w:val="18"/>
                <w:szCs w:val="18"/>
              </w:rPr>
              <w:t xml:space="preserve"> *</w:t>
            </w:r>
          </w:p>
        </w:tc>
        <w:tc>
          <w:tcPr>
            <w:tcW w:w="1350" w:type="dxa"/>
          </w:tcPr>
          <w:p w14:paraId="21E7D668" w14:textId="34715E0C" w:rsidR="00AD2BDB" w:rsidRPr="00A91B88" w:rsidRDefault="00AD2BDB"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A203C6">
              <w:rPr>
                <w:rFonts w:ascii="Times" w:hAnsi="Times" w:cs="Helvetica"/>
                <w:sz w:val="18"/>
                <w:szCs w:val="18"/>
              </w:rPr>
              <w:t>349.84</w:t>
            </w:r>
            <w:r>
              <w:rPr>
                <w:rFonts w:ascii="Times" w:hAnsi="Times" w:cs="Helvetica"/>
                <w:sz w:val="18"/>
                <w:szCs w:val="18"/>
              </w:rPr>
              <w:t xml:space="preserve"> *</w:t>
            </w:r>
          </w:p>
        </w:tc>
        <w:tc>
          <w:tcPr>
            <w:tcW w:w="1890" w:type="dxa"/>
          </w:tcPr>
          <w:p w14:paraId="0D65C545" w14:textId="21ECC11F" w:rsidR="00AD2BDB" w:rsidRDefault="007F7597"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A203C6">
              <w:rPr>
                <w:rFonts w:ascii="Times" w:hAnsi="Times" w:cs="Helvetica"/>
                <w:sz w:val="18"/>
                <w:szCs w:val="18"/>
              </w:rPr>
              <w:t>3.04</w:t>
            </w:r>
            <w:r>
              <w:rPr>
                <w:rFonts w:ascii="Times" w:hAnsi="Times" w:cs="Helvetica"/>
                <w:sz w:val="18"/>
                <w:szCs w:val="18"/>
              </w:rPr>
              <w:t xml:space="preserve"> **</w:t>
            </w:r>
          </w:p>
        </w:tc>
        <w:tc>
          <w:tcPr>
            <w:tcW w:w="1620" w:type="dxa"/>
          </w:tcPr>
          <w:p w14:paraId="5DD4B6ED" w14:textId="1241D27F" w:rsidR="00AD2BDB" w:rsidRDefault="007F7597"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w:t>
            </w:r>
            <w:r w:rsidR="009F2680">
              <w:rPr>
                <w:rFonts w:ascii="Times" w:hAnsi="Times" w:cs="Helvetica"/>
                <w:sz w:val="18"/>
                <w:szCs w:val="18"/>
              </w:rPr>
              <w:t xml:space="preserve"> 56.93 ***</w:t>
            </w:r>
          </w:p>
        </w:tc>
      </w:tr>
      <w:tr w:rsidR="00AD2BDB" w:rsidRPr="00E630E1" w14:paraId="03ABFF32" w14:textId="447A933D" w:rsidTr="00AD2BDB">
        <w:trPr>
          <w:trHeight w:val="341"/>
        </w:trPr>
        <w:tc>
          <w:tcPr>
            <w:tcW w:w="1345" w:type="dxa"/>
            <w:vMerge/>
          </w:tcPr>
          <w:p w14:paraId="4BD63852" w14:textId="65FCF6D0" w:rsidR="00AD2BDB" w:rsidRPr="00E630E1" w:rsidRDefault="00AD2BDB" w:rsidP="00E630E1">
            <w:pPr>
              <w:autoSpaceDE w:val="0"/>
              <w:autoSpaceDN w:val="0"/>
              <w:adjustRightInd w:val="0"/>
              <w:spacing w:line="360" w:lineRule="auto"/>
              <w:jc w:val="right"/>
              <w:rPr>
                <w:rFonts w:ascii="Times" w:hAnsi="Times" w:cs="Helvetica"/>
                <w:sz w:val="18"/>
                <w:szCs w:val="18"/>
              </w:rPr>
            </w:pPr>
          </w:p>
        </w:tc>
        <w:tc>
          <w:tcPr>
            <w:tcW w:w="1710" w:type="dxa"/>
          </w:tcPr>
          <w:p w14:paraId="1B8B6A1C" w14:textId="0D446EB1" w:rsidR="00AD2BDB" w:rsidRDefault="00AD2BDB" w:rsidP="00C92866">
            <w:pPr>
              <w:autoSpaceDE w:val="0"/>
              <w:autoSpaceDN w:val="0"/>
              <w:adjustRightInd w:val="0"/>
              <w:spacing w:line="360" w:lineRule="auto"/>
              <w:jc w:val="right"/>
              <w:rPr>
                <w:rFonts w:ascii="Times" w:hAnsi="Times" w:cs="Helvetica"/>
                <w:sz w:val="18"/>
                <w:szCs w:val="18"/>
              </w:rPr>
            </w:pPr>
            <w:r>
              <w:rPr>
                <w:rFonts w:ascii="Times" w:hAnsi="Times" w:cs="Helvetica"/>
                <w:sz w:val="18"/>
                <w:szCs w:val="18"/>
              </w:rPr>
              <w:t>Av. Exp. Min. Soil</w:t>
            </w:r>
          </w:p>
        </w:tc>
        <w:tc>
          <w:tcPr>
            <w:tcW w:w="1170" w:type="dxa"/>
          </w:tcPr>
          <w:p w14:paraId="293C1E93" w14:textId="1AC7E9B8" w:rsidR="00AD2BDB" w:rsidRPr="00A91B88" w:rsidRDefault="00D35469" w:rsidP="00E630E1">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-5.09</w:t>
            </w:r>
          </w:p>
        </w:tc>
        <w:tc>
          <w:tcPr>
            <w:tcW w:w="1350" w:type="dxa"/>
          </w:tcPr>
          <w:p w14:paraId="479B718B" w14:textId="5677D465" w:rsidR="00AD2BDB" w:rsidRPr="00A91B88" w:rsidRDefault="00AD2BDB" w:rsidP="008F58D3">
            <w:pPr>
              <w:autoSpaceDE w:val="0"/>
              <w:autoSpaceDN w:val="0"/>
              <w:adjustRightInd w:val="0"/>
              <w:spacing w:line="360" w:lineRule="auto"/>
              <w:jc w:val="center"/>
              <w:rPr>
                <w:rFonts w:ascii="Times" w:hAnsi="Times" w:cs="Helvetica"/>
                <w:sz w:val="18"/>
                <w:szCs w:val="18"/>
              </w:rPr>
            </w:pPr>
            <w:r>
              <w:rPr>
                <w:rFonts w:ascii="Times" w:hAnsi="Times" w:cs="Helvetica"/>
                <w:sz w:val="18"/>
                <w:szCs w:val="18"/>
              </w:rPr>
              <w:t xml:space="preserve">- </w:t>
            </w:r>
            <w:r w:rsidR="00A203C6">
              <w:rPr>
                <w:rFonts w:ascii="Times" w:hAnsi="Times" w:cs="Helvetica"/>
                <w:sz w:val="18"/>
                <w:szCs w:val="18"/>
              </w:rPr>
              <w:t>340.08</w:t>
            </w:r>
            <w:r>
              <w:rPr>
                <w:rFonts w:ascii="Times" w:hAnsi="Times" w:cs="Helvetica"/>
                <w:sz w:val="18"/>
                <w:szCs w:val="18"/>
              </w:rPr>
              <w:t xml:space="preserve"> ***</w:t>
            </w:r>
          </w:p>
        </w:tc>
        <w:tc>
          <w:tcPr>
            <w:tcW w:w="1890" w:type="dxa"/>
          </w:tcPr>
          <w:p w14:paraId="7FD39AFC" w14:textId="556C43AE" w:rsidR="00AD2BDB" w:rsidRDefault="00AD2BDB" w:rsidP="008F58D3">
            <w:pPr>
              <w:autoSpaceDE w:val="0"/>
              <w:autoSpaceDN w:val="0"/>
              <w:adjustRightInd w:val="0"/>
              <w:spacing w:line="360" w:lineRule="auto"/>
              <w:jc w:val="center"/>
              <w:rPr>
                <w:rFonts w:ascii="Times" w:hAnsi="Times" w:cs="Helvetica"/>
                <w:sz w:val="18"/>
                <w:szCs w:val="18"/>
              </w:rPr>
            </w:pPr>
          </w:p>
        </w:tc>
        <w:tc>
          <w:tcPr>
            <w:tcW w:w="1620" w:type="dxa"/>
          </w:tcPr>
          <w:p w14:paraId="2D6F6FA4" w14:textId="77777777" w:rsidR="00AD2BDB" w:rsidRDefault="00AD2BDB" w:rsidP="008F58D3">
            <w:pPr>
              <w:autoSpaceDE w:val="0"/>
              <w:autoSpaceDN w:val="0"/>
              <w:adjustRightInd w:val="0"/>
              <w:spacing w:line="360" w:lineRule="auto"/>
              <w:jc w:val="center"/>
              <w:rPr>
                <w:rFonts w:ascii="Times" w:hAnsi="Times" w:cs="Helvetica"/>
                <w:sz w:val="18"/>
                <w:szCs w:val="18"/>
              </w:rPr>
            </w:pPr>
          </w:p>
        </w:tc>
      </w:tr>
    </w:tbl>
    <w:p w14:paraId="6E1A0AA5" w14:textId="77777777" w:rsidR="00E26116" w:rsidRDefault="00E26116">
      <w:pPr>
        <w:rPr>
          <w:rFonts w:ascii="Times" w:eastAsiaTheme="majorEastAsia" w:hAnsi="Times" w:cstheme="majorBidi"/>
          <w:b/>
          <w:color w:val="000000" w:themeColor="text1"/>
          <w:szCs w:val="32"/>
        </w:rPr>
      </w:pPr>
      <w:r>
        <w:br w:type="page"/>
      </w:r>
    </w:p>
    <w:p w14:paraId="5E65309D" w14:textId="6CFE2D3A" w:rsidR="00141F91" w:rsidRDefault="00C04272" w:rsidP="006939FC">
      <w:pPr>
        <w:pStyle w:val="Heading1"/>
      </w:pPr>
      <w:r>
        <w:lastRenderedPageBreak/>
        <w:t xml:space="preserve">IV. </w:t>
      </w:r>
      <w:r w:rsidR="00D36EE1">
        <w:t>Discussion</w:t>
      </w:r>
    </w:p>
    <w:p w14:paraId="1F00569A" w14:textId="252AEDB9" w:rsidR="00A65EA6" w:rsidRPr="000E5E26" w:rsidRDefault="005C7D89" w:rsidP="00121365">
      <w:pPr>
        <w:autoSpaceDE w:val="0"/>
        <w:autoSpaceDN w:val="0"/>
        <w:adjustRightInd w:val="0"/>
        <w:spacing w:line="480" w:lineRule="auto"/>
        <w:ind w:firstLine="720"/>
        <w:rPr>
          <w:rFonts w:ascii="Times" w:hAnsi="Times" w:cs="Helvetica"/>
          <w:color w:val="000000" w:themeColor="text1"/>
        </w:rPr>
      </w:pPr>
      <w:r w:rsidRPr="000E5E26">
        <w:rPr>
          <w:rFonts w:ascii="Times" w:hAnsi="Times" w:cs="Helvetica"/>
          <w:color w:val="000000" w:themeColor="text1"/>
        </w:rPr>
        <w:t xml:space="preserve">Our </w:t>
      </w:r>
      <w:r w:rsidR="00A65EA6" w:rsidRPr="000E5E26">
        <w:rPr>
          <w:rFonts w:ascii="Times" w:hAnsi="Times" w:cs="Helvetica"/>
          <w:color w:val="000000" w:themeColor="text1"/>
        </w:rPr>
        <w:t xml:space="preserve">two primary objectives were to </w:t>
      </w:r>
      <w:commentRangeStart w:id="250"/>
      <w:del w:id="251" w:author="Brian Buma" w:date="2020-03-24T19:08:00Z">
        <w:r w:rsidR="00A65EA6" w:rsidRPr="000E5E26" w:rsidDel="00B4080B">
          <w:rPr>
            <w:rFonts w:ascii="Times" w:hAnsi="Times" w:cs="Helvetica"/>
            <w:color w:val="000000" w:themeColor="text1"/>
          </w:rPr>
          <w:delText xml:space="preserve">1) </w:delText>
        </w:r>
      </w:del>
      <w:commentRangeEnd w:id="250"/>
      <w:r w:rsidR="00B4080B">
        <w:rPr>
          <w:rStyle w:val="CommentReference"/>
          <w:rFonts w:asciiTheme="minorHAnsi" w:eastAsiaTheme="minorHAnsi" w:hAnsiTheme="minorHAnsi" w:cstheme="minorBidi"/>
        </w:rPr>
        <w:commentReference w:id="250"/>
      </w:r>
      <w:r w:rsidR="00A65EA6" w:rsidRPr="000E5E26">
        <w:rPr>
          <w:rFonts w:ascii="Times" w:hAnsi="Times" w:cs="Helvetica"/>
          <w:color w:val="000000" w:themeColor="text1"/>
        </w:rPr>
        <w:t xml:space="preserve">characterize post-fire tree regeneration in sites that experienced up to three short-interval fires, and </w:t>
      </w:r>
      <w:del w:id="252" w:author="Brian Buma" w:date="2020-03-24T19:08:00Z">
        <w:r w:rsidR="00A65EA6" w:rsidRPr="000E5E26" w:rsidDel="00B4080B">
          <w:rPr>
            <w:rFonts w:ascii="Times" w:hAnsi="Times" w:cs="Helvetica"/>
            <w:color w:val="000000" w:themeColor="text1"/>
          </w:rPr>
          <w:delText xml:space="preserve">2) </w:delText>
        </w:r>
      </w:del>
      <w:r w:rsidR="00A65EA6" w:rsidRPr="000E5E26">
        <w:rPr>
          <w:rFonts w:ascii="Times" w:hAnsi="Times" w:cs="Helvetica"/>
          <w:color w:val="000000" w:themeColor="text1"/>
        </w:rPr>
        <w:t xml:space="preserve">investigate whether the effect of fire differed according to site type (via differences in local topographic and soil characteristics). </w:t>
      </w:r>
      <w:r w:rsidR="00DD4BB1" w:rsidRPr="000E5E26">
        <w:rPr>
          <w:rFonts w:ascii="Times" w:hAnsi="Times" w:cs="Helvetica"/>
          <w:color w:val="000000" w:themeColor="text1"/>
        </w:rPr>
        <w:t>Reburned stands in this study were predominantly composed of deciduous species, though the specific assemblages of species differed between the upland and lowland site</w:t>
      </w:r>
      <w:ins w:id="253" w:author="Brian Buma" w:date="2020-03-24T19:09:00Z">
        <w:r w:rsidR="00B4080B">
          <w:rPr>
            <w:rFonts w:ascii="Times" w:hAnsi="Times" w:cs="Helvetica"/>
            <w:color w:val="000000" w:themeColor="text1"/>
          </w:rPr>
          <w:t xml:space="preserve"> and by number of reburn events</w:t>
        </w:r>
      </w:ins>
      <w:r w:rsidR="00DD4BB1" w:rsidRPr="000E5E26">
        <w:rPr>
          <w:rFonts w:ascii="Times" w:hAnsi="Times" w:cs="Helvetica"/>
          <w:color w:val="000000" w:themeColor="text1"/>
        </w:rPr>
        <w:t xml:space="preserve">. Conifer populations declined later in the reburn sequence in the lowland site, suggesting that local site conditions may allow conifers to persist for longer under repeated short-interval fires. However, after three fires, conifer tree populations in the lowland site declined to the same level as the upland counterparts, indicating a possible threshold of resistance to the conifer-deciduous transition had been crossed. </w:t>
      </w:r>
      <w:ins w:id="254" w:author="Brian Buma" w:date="2020-03-24T19:12:00Z">
        <w:r w:rsidR="00C45E15">
          <w:rPr>
            <w:rFonts w:ascii="Times" w:hAnsi="Times" w:cs="Helvetica"/>
            <w:color w:val="000000" w:themeColor="text1"/>
          </w:rPr>
          <w:t xml:space="preserve">In other words, the </w:t>
        </w:r>
      </w:ins>
      <w:ins w:id="255" w:author="Brian Buma" w:date="2020-03-24T19:13:00Z">
        <w:r w:rsidR="00C45E15">
          <w:rPr>
            <w:rFonts w:ascii="Times" w:hAnsi="Times" w:cs="Helvetica"/>
            <w:color w:val="000000" w:themeColor="text1"/>
          </w:rPr>
          <w:t>significant impact of short interval reburning continues and new impacts continue to emerge after 2+ fire events.</w:t>
        </w:r>
      </w:ins>
    </w:p>
    <w:p w14:paraId="5F65F3A8" w14:textId="5BEB6709" w:rsidR="001E3D0E" w:rsidRPr="00F02D47" w:rsidRDefault="001E3D0E" w:rsidP="001E3D0E">
      <w:pPr>
        <w:autoSpaceDE w:val="0"/>
        <w:autoSpaceDN w:val="0"/>
        <w:adjustRightInd w:val="0"/>
        <w:spacing w:line="480" w:lineRule="auto"/>
        <w:ind w:firstLine="720"/>
        <w:rPr>
          <w:rFonts w:ascii="Times" w:hAnsi="Times" w:cs="Helvetica"/>
          <w:color w:val="000000" w:themeColor="text1"/>
        </w:rPr>
      </w:pPr>
      <w:r w:rsidRPr="001E3D0E">
        <w:rPr>
          <w:rFonts w:ascii="Times" w:hAnsi="Times" w:cs="Helvetica"/>
        </w:rPr>
        <w:t xml:space="preserve">Patterns of </w:t>
      </w:r>
      <w:r w:rsidR="005E21CD">
        <w:rPr>
          <w:rFonts w:ascii="Times" w:hAnsi="Times" w:cs="Helvetica"/>
        </w:rPr>
        <w:t xml:space="preserve">post-fire soil characteristics </w:t>
      </w:r>
      <w:r w:rsidRPr="001E3D0E">
        <w:rPr>
          <w:rFonts w:ascii="Times" w:hAnsi="Times" w:cs="Helvetica"/>
        </w:rPr>
        <w:t>differed between sites</w:t>
      </w:r>
      <w:r>
        <w:rPr>
          <w:rFonts w:ascii="Times" w:hAnsi="Times" w:cs="Helvetica"/>
        </w:rPr>
        <w:t xml:space="preserve"> as </w:t>
      </w:r>
      <w:del w:id="256" w:author="Brian Buma" w:date="2020-03-24T19:16:00Z">
        <w:r w:rsidDel="00C45E15">
          <w:rPr>
            <w:rFonts w:ascii="Times" w:hAnsi="Times" w:cs="Helvetica"/>
          </w:rPr>
          <w:delText>predicted</w:delText>
        </w:r>
      </w:del>
      <w:ins w:id="257" w:author="Brian Buma" w:date="2020-03-24T19:16:00Z">
        <w:r w:rsidR="00C45E15">
          <w:rPr>
            <w:rFonts w:ascii="Times" w:hAnsi="Times" w:cs="Helvetica"/>
          </w:rPr>
          <w:t>hypothesized</w:t>
        </w:r>
      </w:ins>
      <w:r>
        <w:rPr>
          <w:rFonts w:ascii="Times" w:hAnsi="Times" w:cs="Helvetica"/>
        </w:rPr>
        <w:t>: upland plots had substantially thinner organic layers and significantly more exposed mineral soil than lowland equivalents</w:t>
      </w:r>
      <w:ins w:id="258" w:author="Brian Buma" w:date="2020-03-24T19:16:00Z">
        <w:r w:rsidR="00C45E15">
          <w:rPr>
            <w:rFonts w:ascii="Times" w:hAnsi="Times" w:cs="Helvetica"/>
          </w:rPr>
          <w:t>, but both continually lost depth as burn frequency increased</w:t>
        </w:r>
      </w:ins>
      <w:r>
        <w:rPr>
          <w:rFonts w:ascii="Times" w:hAnsi="Times" w:cs="Helvetica"/>
        </w:rPr>
        <w:t xml:space="preserve">. Given the role of burn severity in altering </w:t>
      </w:r>
      <w:del w:id="259" w:author="Brian Buma" w:date="2020-03-24T19:16:00Z">
        <w:r w:rsidDel="00C45E15">
          <w:rPr>
            <w:rFonts w:ascii="Times" w:hAnsi="Times" w:cs="Helvetica"/>
          </w:rPr>
          <w:delText xml:space="preserve">circumstances of </w:delText>
        </w:r>
      </w:del>
      <w:r>
        <w:rPr>
          <w:rFonts w:ascii="Times" w:hAnsi="Times" w:cs="Helvetica"/>
        </w:rPr>
        <w:t xml:space="preserve">competitive </w:t>
      </w:r>
      <w:del w:id="260" w:author="Brian Buma" w:date="2020-03-24T19:16:00Z">
        <w:r w:rsidDel="00C45E15">
          <w:rPr>
            <w:rFonts w:ascii="Times" w:hAnsi="Times" w:cs="Helvetica"/>
          </w:rPr>
          <w:delText xml:space="preserve">standing </w:delText>
        </w:r>
      </w:del>
      <w:ins w:id="261" w:author="Brian Buma" w:date="2020-03-24T19:16:00Z">
        <w:r w:rsidR="00C45E15">
          <w:rPr>
            <w:rFonts w:ascii="Times" w:hAnsi="Times" w:cs="Helvetica"/>
          </w:rPr>
          <w:t xml:space="preserve">interactions </w:t>
        </w:r>
      </w:ins>
      <w:r>
        <w:rPr>
          <w:rFonts w:ascii="Times" w:hAnsi="Times" w:cs="Helvetica"/>
        </w:rPr>
        <w:t xml:space="preserve">between coniferous and deciduous species, this variation between sites indicates that </w:t>
      </w:r>
      <w:ins w:id="262" w:author="Brian Buma" w:date="2020-03-24T19:17:00Z">
        <w:r w:rsidR="00C45E15">
          <w:rPr>
            <w:rFonts w:ascii="Times" w:hAnsi="Times" w:cs="Helvetica"/>
          </w:rPr>
          <w:t xml:space="preserve">topographic </w:t>
        </w:r>
      </w:ins>
      <w:r>
        <w:rPr>
          <w:rFonts w:ascii="Times" w:hAnsi="Times" w:cs="Helvetica"/>
        </w:rPr>
        <w:t xml:space="preserve">heterogeneity </w:t>
      </w:r>
      <w:del w:id="263" w:author="Brian Buma" w:date="2020-03-24T19:17:00Z">
        <w:r w:rsidDel="00C45E15">
          <w:rPr>
            <w:rFonts w:ascii="Times" w:hAnsi="Times" w:cs="Helvetica"/>
          </w:rPr>
          <w:delText xml:space="preserve">in hydrology via local topography </w:delText>
        </w:r>
      </w:del>
      <w:r>
        <w:rPr>
          <w:rFonts w:ascii="Times" w:hAnsi="Times" w:cs="Helvetica"/>
        </w:rPr>
        <w:t xml:space="preserve">may facilitate resilience </w:t>
      </w:r>
      <w:del w:id="264" w:author="Brian Buma" w:date="2020-03-24T19:17:00Z">
        <w:r w:rsidDel="00C45E15">
          <w:rPr>
            <w:rFonts w:ascii="Times" w:hAnsi="Times" w:cs="Helvetica"/>
          </w:rPr>
          <w:delText>or resistance in</w:delText>
        </w:r>
        <w:r w:rsidR="005E21CD" w:rsidDel="00C45E15">
          <w:rPr>
            <w:rFonts w:ascii="Times" w:hAnsi="Times" w:cs="Helvetica"/>
          </w:rPr>
          <w:delText xml:space="preserve"> </w:delText>
        </w:r>
      </w:del>
      <w:ins w:id="265" w:author="Brian Buma" w:date="2020-03-24T19:17:00Z">
        <w:r w:rsidR="00C45E15">
          <w:rPr>
            <w:rFonts w:ascii="Times" w:hAnsi="Times" w:cs="Helvetica"/>
          </w:rPr>
          <w:t xml:space="preserve">of </w:t>
        </w:r>
      </w:ins>
      <w:r w:rsidR="005E21CD">
        <w:rPr>
          <w:rFonts w:ascii="Times" w:hAnsi="Times" w:cs="Helvetica"/>
        </w:rPr>
        <w:t xml:space="preserve">black spruce </w:t>
      </w:r>
      <w:r>
        <w:rPr>
          <w:rFonts w:ascii="Times" w:hAnsi="Times" w:cs="Helvetica"/>
        </w:rPr>
        <w:t xml:space="preserve">stands experiencing short-interval fires. </w:t>
      </w:r>
      <w:r w:rsidR="005E21CD">
        <w:rPr>
          <w:rFonts w:ascii="Times" w:hAnsi="Times" w:cs="Helvetica"/>
        </w:rPr>
        <w:t xml:space="preserve">However, even though soil organic layers persisted for longer in lowland plots, lowland plots still </w:t>
      </w:r>
      <w:del w:id="266" w:author="Brian Buma" w:date="2020-03-24T19:17:00Z">
        <w:r w:rsidR="005E21CD" w:rsidDel="00C45E15">
          <w:rPr>
            <w:rFonts w:ascii="Times" w:hAnsi="Times" w:cs="Helvetica"/>
          </w:rPr>
          <w:delText xml:space="preserve">appeared to </w:delText>
        </w:r>
      </w:del>
      <w:r w:rsidR="005E21CD">
        <w:rPr>
          <w:rFonts w:ascii="Times" w:hAnsi="Times" w:cs="Helvetica"/>
        </w:rPr>
        <w:t>under</w:t>
      </w:r>
      <w:ins w:id="267" w:author="Brian Buma" w:date="2020-03-24T19:17:00Z">
        <w:r w:rsidR="00C45E15">
          <w:rPr>
            <w:rFonts w:ascii="Times" w:hAnsi="Times" w:cs="Helvetica"/>
          </w:rPr>
          <w:t xml:space="preserve">went </w:t>
        </w:r>
      </w:ins>
      <w:del w:id="268" w:author="Brian Buma" w:date="2020-03-24T19:17:00Z">
        <w:r w:rsidR="005E21CD" w:rsidDel="00C45E15">
          <w:rPr>
            <w:rFonts w:ascii="Times" w:hAnsi="Times" w:cs="Helvetica"/>
          </w:rPr>
          <w:delText>go</w:delText>
        </w:r>
      </w:del>
      <w:r w:rsidR="005E21CD">
        <w:rPr>
          <w:rFonts w:ascii="Times" w:hAnsi="Times" w:cs="Helvetica"/>
        </w:rPr>
        <w:t xml:space="preserve"> a transition from conifer to deciduous, indicating </w:t>
      </w:r>
      <w:del w:id="269" w:author="Brian Buma" w:date="2020-03-24T19:17:00Z">
        <w:r w:rsidR="005E21CD" w:rsidDel="00C45E15">
          <w:rPr>
            <w:rFonts w:ascii="Times" w:hAnsi="Times" w:cs="Helvetica"/>
          </w:rPr>
          <w:delText xml:space="preserve">any </w:delText>
        </w:r>
      </w:del>
      <w:r w:rsidR="005E21CD">
        <w:rPr>
          <w:rFonts w:ascii="Times" w:hAnsi="Times" w:cs="Helvetica"/>
        </w:rPr>
        <w:t xml:space="preserve">potential resilience provided by lower levels of soil </w:t>
      </w:r>
      <w:r w:rsidR="005E21CD" w:rsidRPr="00F02D47">
        <w:rPr>
          <w:rFonts w:ascii="Times" w:hAnsi="Times" w:cs="Helvetica"/>
          <w:color w:val="000000" w:themeColor="text1"/>
        </w:rPr>
        <w:t xml:space="preserve">consumption is limited to single reburn events. </w:t>
      </w:r>
    </w:p>
    <w:p w14:paraId="2A39CE74" w14:textId="69AFD58B" w:rsidR="001E3D0E" w:rsidRPr="00F02D47" w:rsidRDefault="00166296" w:rsidP="00DD4BB1">
      <w:pPr>
        <w:autoSpaceDE w:val="0"/>
        <w:autoSpaceDN w:val="0"/>
        <w:adjustRightInd w:val="0"/>
        <w:spacing w:line="480" w:lineRule="auto"/>
        <w:ind w:firstLine="720"/>
        <w:rPr>
          <w:rFonts w:ascii="Times" w:hAnsi="Times" w:cs="Helvetica"/>
          <w:color w:val="000000" w:themeColor="text1"/>
        </w:rPr>
      </w:pPr>
      <w:commentRangeStart w:id="270"/>
      <w:r w:rsidRPr="00F02D47">
        <w:rPr>
          <w:rFonts w:ascii="Times" w:hAnsi="Times" w:cs="Helvetica"/>
          <w:color w:val="000000" w:themeColor="text1"/>
        </w:rPr>
        <w:t xml:space="preserve">A divergence in </w:t>
      </w:r>
      <w:r w:rsidR="00DD4BB1" w:rsidRPr="00F02D47">
        <w:rPr>
          <w:rFonts w:ascii="Times" w:hAnsi="Times" w:cs="Helvetica"/>
          <w:color w:val="000000" w:themeColor="text1"/>
        </w:rPr>
        <w:t xml:space="preserve">species-level </w:t>
      </w:r>
      <w:r w:rsidRPr="00F02D47">
        <w:rPr>
          <w:rFonts w:ascii="Times" w:hAnsi="Times" w:cs="Helvetica"/>
          <w:color w:val="000000" w:themeColor="text1"/>
        </w:rPr>
        <w:t xml:space="preserve">trends in tree occupation, density and abundance between upland and lowland sites </w:t>
      </w:r>
      <w:del w:id="271" w:author="Brian Buma" w:date="2020-03-24T19:17:00Z">
        <w:r w:rsidRPr="00F02D47" w:rsidDel="00C45E15">
          <w:rPr>
            <w:rFonts w:ascii="Times" w:hAnsi="Times" w:cs="Helvetica"/>
            <w:color w:val="000000" w:themeColor="text1"/>
          </w:rPr>
          <w:delText xml:space="preserve">indicates </w:delText>
        </w:r>
      </w:del>
      <w:ins w:id="272" w:author="Brian Buma" w:date="2020-03-24T19:17:00Z">
        <w:r w:rsidR="00C45E15">
          <w:rPr>
            <w:rFonts w:ascii="Times" w:hAnsi="Times" w:cs="Helvetica"/>
            <w:color w:val="000000" w:themeColor="text1"/>
          </w:rPr>
          <w:t xml:space="preserve">suggests </w:t>
        </w:r>
      </w:ins>
      <w:r w:rsidRPr="00F02D47">
        <w:rPr>
          <w:rFonts w:ascii="Times" w:hAnsi="Times" w:cs="Helvetica"/>
          <w:color w:val="000000" w:themeColor="text1"/>
        </w:rPr>
        <w:t>that</w:t>
      </w:r>
      <w:ins w:id="273" w:author="Brian Buma" w:date="2020-03-24T19:10:00Z">
        <w:r w:rsidR="004E03CC">
          <w:rPr>
            <w:rFonts w:ascii="Times" w:hAnsi="Times" w:cs="Helvetica"/>
            <w:color w:val="000000" w:themeColor="text1"/>
          </w:rPr>
          <w:t xml:space="preserve"> both</w:t>
        </w:r>
      </w:ins>
      <w:r w:rsidRPr="00F02D47">
        <w:rPr>
          <w:rFonts w:ascii="Times" w:hAnsi="Times" w:cs="Helvetica"/>
          <w:color w:val="000000" w:themeColor="text1"/>
        </w:rPr>
        <w:t xml:space="preserve"> site-level differences in drainage conditions </w:t>
      </w:r>
      <w:r w:rsidRPr="00F02D47">
        <w:rPr>
          <w:rFonts w:ascii="Times" w:hAnsi="Times" w:cs="Helvetica"/>
          <w:color w:val="000000" w:themeColor="text1"/>
        </w:rPr>
        <w:lastRenderedPageBreak/>
        <w:t xml:space="preserve">and </w:t>
      </w:r>
      <w:del w:id="274" w:author="Brian Buma" w:date="2020-03-24T19:11:00Z">
        <w:r w:rsidRPr="00F02D47" w:rsidDel="004E03CC">
          <w:rPr>
            <w:rFonts w:ascii="Times" w:hAnsi="Times" w:cs="Helvetica"/>
            <w:color w:val="000000" w:themeColor="text1"/>
          </w:rPr>
          <w:delText xml:space="preserve">fire </w:delText>
        </w:r>
        <w:commentRangeStart w:id="275"/>
        <w:r w:rsidRPr="00F02D47" w:rsidDel="004E03CC">
          <w:rPr>
            <w:rFonts w:ascii="Times" w:hAnsi="Times" w:cs="Helvetica"/>
            <w:color w:val="000000" w:themeColor="text1"/>
          </w:rPr>
          <w:delText xml:space="preserve">severity </w:delText>
        </w:r>
        <w:commentRangeEnd w:id="275"/>
        <w:r w:rsidR="004E03CC" w:rsidDel="004E03CC">
          <w:rPr>
            <w:rStyle w:val="CommentReference"/>
            <w:rFonts w:asciiTheme="minorHAnsi" w:eastAsiaTheme="minorHAnsi" w:hAnsiTheme="minorHAnsi" w:cstheme="minorBidi"/>
          </w:rPr>
          <w:commentReference w:id="275"/>
        </w:r>
        <w:r w:rsidRPr="00F02D47" w:rsidDel="004E03CC">
          <w:rPr>
            <w:rFonts w:ascii="Times" w:hAnsi="Times" w:cs="Helvetica"/>
            <w:color w:val="000000" w:themeColor="text1"/>
          </w:rPr>
          <w:delText xml:space="preserve">effects </w:delText>
        </w:r>
      </w:del>
      <w:ins w:id="276" w:author="Brian Buma" w:date="2020-03-24T19:11:00Z">
        <w:r w:rsidR="004E03CC">
          <w:rPr>
            <w:rFonts w:ascii="Times" w:hAnsi="Times" w:cs="Helvetica"/>
            <w:color w:val="000000" w:themeColor="text1"/>
          </w:rPr>
          <w:t xml:space="preserve">reburning </w:t>
        </w:r>
      </w:ins>
      <w:r w:rsidRPr="00F02D47">
        <w:rPr>
          <w:rFonts w:ascii="Times" w:hAnsi="Times" w:cs="Helvetica"/>
          <w:color w:val="000000" w:themeColor="text1"/>
        </w:rPr>
        <w:t>play an important role in determining</w:t>
      </w:r>
      <w:r w:rsidR="00DD4BB1" w:rsidRPr="00F02D47">
        <w:rPr>
          <w:rFonts w:ascii="Times" w:hAnsi="Times" w:cs="Helvetica"/>
          <w:color w:val="000000" w:themeColor="text1"/>
        </w:rPr>
        <w:t xml:space="preserve"> species</w:t>
      </w:r>
      <w:r w:rsidR="00F02D47" w:rsidRPr="00F02D47">
        <w:rPr>
          <w:rFonts w:ascii="Times" w:hAnsi="Times" w:cs="Helvetica"/>
          <w:color w:val="000000" w:themeColor="text1"/>
        </w:rPr>
        <w:t>-specific</w:t>
      </w:r>
      <w:r w:rsidRPr="00F02D47">
        <w:rPr>
          <w:rFonts w:ascii="Times" w:hAnsi="Times" w:cs="Helvetica"/>
          <w:color w:val="000000" w:themeColor="text1"/>
        </w:rPr>
        <w:t xml:space="preserve"> successional outcomes in boreal </w:t>
      </w:r>
      <w:del w:id="277" w:author="Brian Buma" w:date="2020-03-24T19:11:00Z">
        <w:r w:rsidRPr="00F02D47" w:rsidDel="004E03CC">
          <w:rPr>
            <w:rFonts w:ascii="Times" w:hAnsi="Times" w:cs="Helvetica"/>
            <w:color w:val="000000" w:themeColor="text1"/>
          </w:rPr>
          <w:delText>Interior Alaska</w:delText>
        </w:r>
      </w:del>
      <w:ins w:id="278" w:author="Brian Buma" w:date="2020-03-24T19:11:00Z">
        <w:r w:rsidR="004E03CC">
          <w:rPr>
            <w:rFonts w:ascii="Times" w:hAnsi="Times" w:cs="Helvetica"/>
            <w:color w:val="000000" w:themeColor="text1"/>
          </w:rPr>
          <w:t xml:space="preserve">forests – </w:t>
        </w:r>
        <w:commentRangeStart w:id="279"/>
        <w:r w:rsidR="004E03CC">
          <w:rPr>
            <w:rFonts w:ascii="Times" w:hAnsi="Times" w:cs="Helvetica"/>
            <w:color w:val="000000" w:themeColor="text1"/>
          </w:rPr>
          <w:t>and that the effects of reburning continue to accrue after the 2</w:t>
        </w:r>
        <w:r w:rsidR="004E03CC" w:rsidRPr="004E03CC">
          <w:rPr>
            <w:rFonts w:ascii="Times" w:hAnsi="Times" w:cs="Helvetica"/>
            <w:color w:val="000000" w:themeColor="text1"/>
            <w:vertAlign w:val="superscript"/>
            <w:rPrChange w:id="280" w:author="Brian Buma" w:date="2020-03-24T19:11:00Z">
              <w:rPr>
                <w:rFonts w:ascii="Times" w:hAnsi="Times" w:cs="Helvetica"/>
                <w:color w:val="000000" w:themeColor="text1"/>
              </w:rPr>
            </w:rPrChange>
          </w:rPr>
          <w:t>nd</w:t>
        </w:r>
        <w:r w:rsidR="004E03CC">
          <w:rPr>
            <w:rFonts w:ascii="Times" w:hAnsi="Times" w:cs="Helvetica"/>
            <w:color w:val="000000" w:themeColor="text1"/>
          </w:rPr>
          <w:t xml:space="preserve"> event</w:t>
        </w:r>
      </w:ins>
      <w:r w:rsidRPr="00F02D47">
        <w:rPr>
          <w:rFonts w:ascii="Times" w:hAnsi="Times" w:cs="Helvetica"/>
          <w:color w:val="000000" w:themeColor="text1"/>
        </w:rPr>
        <w:t xml:space="preserve">. </w:t>
      </w:r>
      <w:commentRangeEnd w:id="279"/>
      <w:r w:rsidR="004E03CC">
        <w:rPr>
          <w:rStyle w:val="CommentReference"/>
          <w:rFonts w:asciiTheme="minorHAnsi" w:eastAsiaTheme="minorHAnsi" w:hAnsiTheme="minorHAnsi" w:cstheme="minorBidi"/>
        </w:rPr>
        <w:commentReference w:id="279"/>
      </w:r>
      <w:r w:rsidRPr="00F02D47">
        <w:rPr>
          <w:rFonts w:ascii="Times" w:hAnsi="Times" w:cs="Helvetica"/>
          <w:color w:val="000000" w:themeColor="text1"/>
        </w:rPr>
        <w:t>Upland reburned plots were composed of</w:t>
      </w:r>
      <w:r w:rsidR="00AF1C80" w:rsidRPr="00F02D47">
        <w:rPr>
          <w:rFonts w:ascii="Times" w:hAnsi="Times" w:cs="Helvetica"/>
          <w:color w:val="000000" w:themeColor="text1"/>
        </w:rPr>
        <w:t xml:space="preserve"> willow </w:t>
      </w:r>
      <w:r w:rsidRPr="00F02D47">
        <w:rPr>
          <w:rFonts w:ascii="Times" w:hAnsi="Times" w:cs="Helvetica"/>
          <w:color w:val="000000" w:themeColor="text1"/>
        </w:rPr>
        <w:t>and</w:t>
      </w:r>
      <w:r w:rsidR="00AF1C80" w:rsidRPr="00F02D47">
        <w:rPr>
          <w:rFonts w:ascii="Times" w:hAnsi="Times" w:cs="Helvetica"/>
          <w:color w:val="000000" w:themeColor="text1"/>
        </w:rPr>
        <w:t xml:space="preserve"> birch</w:t>
      </w:r>
      <w:r w:rsidRPr="00F02D47">
        <w:rPr>
          <w:rFonts w:ascii="Times" w:hAnsi="Times" w:cs="Helvetica"/>
          <w:color w:val="000000" w:themeColor="text1"/>
        </w:rPr>
        <w:t xml:space="preserve"> in higher abundance and densities than comparable lowland p</w:t>
      </w:r>
      <w:r w:rsidR="00775A68" w:rsidRPr="00F02D47">
        <w:rPr>
          <w:rFonts w:ascii="Times" w:hAnsi="Times" w:cs="Helvetica"/>
          <w:color w:val="000000" w:themeColor="text1"/>
        </w:rPr>
        <w:t>lots and experienced a decline in</w:t>
      </w:r>
      <w:r w:rsidR="00AF1C80" w:rsidRPr="00F02D47">
        <w:rPr>
          <w:rFonts w:ascii="Times" w:hAnsi="Times" w:cs="Helvetica"/>
          <w:color w:val="000000" w:themeColor="text1"/>
        </w:rPr>
        <w:t xml:space="preserve"> black spruce</w:t>
      </w:r>
      <w:r w:rsidR="00775A68" w:rsidRPr="00F02D47">
        <w:rPr>
          <w:rFonts w:ascii="Times" w:hAnsi="Times" w:cs="Helvetica"/>
          <w:color w:val="000000" w:themeColor="text1"/>
        </w:rPr>
        <w:t xml:space="preserve"> earlier in the </w:t>
      </w:r>
      <w:r w:rsidR="005C36EB" w:rsidRPr="00F02D47">
        <w:rPr>
          <w:rFonts w:ascii="Times" w:hAnsi="Times" w:cs="Helvetica"/>
          <w:color w:val="000000" w:themeColor="text1"/>
        </w:rPr>
        <w:t>sequence of reburns</w:t>
      </w:r>
      <w:r w:rsidR="00775A68" w:rsidRPr="00F02D47">
        <w:rPr>
          <w:rFonts w:ascii="Times" w:hAnsi="Times" w:cs="Helvetica"/>
          <w:color w:val="000000" w:themeColor="text1"/>
        </w:rPr>
        <w:t>.</w:t>
      </w:r>
      <w:r w:rsidR="00AF1C80" w:rsidRPr="00F02D47">
        <w:rPr>
          <w:rFonts w:ascii="Times" w:hAnsi="Times" w:cs="Helvetica"/>
          <w:color w:val="000000" w:themeColor="text1"/>
        </w:rPr>
        <w:t xml:space="preserve"> Black spruce </w:t>
      </w:r>
      <w:r w:rsidR="001E1A16" w:rsidRPr="00F02D47">
        <w:rPr>
          <w:rFonts w:ascii="Times" w:hAnsi="Times" w:cs="Helvetica"/>
          <w:color w:val="000000" w:themeColor="text1"/>
        </w:rPr>
        <w:t>populations declined slower in lowland plots and were replaced by</w:t>
      </w:r>
      <w:r w:rsidR="00AF1C80" w:rsidRPr="00F02D47">
        <w:rPr>
          <w:rFonts w:ascii="Times" w:hAnsi="Times" w:cs="Helvetica"/>
          <w:color w:val="000000" w:themeColor="text1"/>
        </w:rPr>
        <w:t xml:space="preserve"> aspen</w:t>
      </w:r>
      <w:r w:rsidR="001E1A16" w:rsidRPr="00F02D47">
        <w:rPr>
          <w:rFonts w:ascii="Times" w:hAnsi="Times" w:cs="Helvetica"/>
          <w:i/>
          <w:iCs/>
          <w:color w:val="000000" w:themeColor="text1"/>
        </w:rPr>
        <w:t xml:space="preserve"> </w:t>
      </w:r>
      <w:r w:rsidR="001E1A16" w:rsidRPr="00F02D47">
        <w:rPr>
          <w:rFonts w:ascii="Times" w:hAnsi="Times" w:cs="Helvetica"/>
          <w:color w:val="000000" w:themeColor="text1"/>
        </w:rPr>
        <w:t>and</w:t>
      </w:r>
      <w:r w:rsidR="00AF1C80" w:rsidRPr="00F02D47">
        <w:rPr>
          <w:rFonts w:ascii="Times" w:hAnsi="Times" w:cs="Helvetica"/>
          <w:color w:val="000000" w:themeColor="text1"/>
        </w:rPr>
        <w:t xml:space="preserve"> willow </w:t>
      </w:r>
      <w:r w:rsidR="001E1A16" w:rsidRPr="00F02D47">
        <w:rPr>
          <w:rFonts w:ascii="Times" w:hAnsi="Times" w:cs="Helvetica"/>
          <w:color w:val="000000" w:themeColor="text1"/>
        </w:rPr>
        <w:t>after three fire</w:t>
      </w:r>
      <w:r w:rsidR="005C36EB" w:rsidRPr="00F02D47">
        <w:rPr>
          <w:rFonts w:ascii="Times" w:hAnsi="Times" w:cs="Helvetica"/>
          <w:color w:val="000000" w:themeColor="text1"/>
        </w:rPr>
        <w:t>s</w:t>
      </w:r>
      <w:commentRangeEnd w:id="270"/>
      <w:r w:rsidR="00C45E15">
        <w:rPr>
          <w:rStyle w:val="CommentReference"/>
          <w:rFonts w:asciiTheme="minorHAnsi" w:eastAsiaTheme="minorHAnsi" w:hAnsiTheme="minorHAnsi" w:cstheme="minorBidi"/>
        </w:rPr>
        <w:commentReference w:id="270"/>
      </w:r>
      <w:r w:rsidR="005C36EB" w:rsidRPr="00F02D47">
        <w:rPr>
          <w:rFonts w:ascii="Times" w:hAnsi="Times" w:cs="Helvetica"/>
          <w:color w:val="000000" w:themeColor="text1"/>
        </w:rPr>
        <w:t xml:space="preserve">. </w:t>
      </w:r>
    </w:p>
    <w:p w14:paraId="51A69A9D" w14:textId="3F80A9BB" w:rsidR="00E05925" w:rsidRDefault="001E3D0E" w:rsidP="001E3D0E">
      <w:pPr>
        <w:autoSpaceDE w:val="0"/>
        <w:autoSpaceDN w:val="0"/>
        <w:adjustRightInd w:val="0"/>
        <w:spacing w:line="480" w:lineRule="auto"/>
        <w:ind w:firstLine="720"/>
        <w:rPr>
          <w:rFonts w:ascii="Times" w:hAnsi="Times" w:cs="Helvetica"/>
          <w:b/>
          <w:bCs/>
        </w:rPr>
      </w:pPr>
      <w:r>
        <w:rPr>
          <w:rFonts w:ascii="Times" w:hAnsi="Times" w:cs="Helvetica"/>
        </w:rPr>
        <w:t xml:space="preserve">Stand characteristics differed across reburn sequence and between sites. </w:t>
      </w:r>
      <w:r w:rsidR="00ED13F5">
        <w:rPr>
          <w:rFonts w:ascii="Times" w:hAnsi="Times" w:cs="Helvetica"/>
        </w:rPr>
        <w:t>Upland plots displayed</w:t>
      </w:r>
      <w:r>
        <w:rPr>
          <w:rFonts w:ascii="Times" w:hAnsi="Times" w:cs="Helvetica"/>
        </w:rPr>
        <w:t xml:space="preserve"> consistently higher tree density and basal area than lowland counterparts, but in both sites, both basal area and tree density never returned to pre-fire levels. </w:t>
      </w:r>
      <w:r w:rsidR="00E05925" w:rsidRPr="00E750BA">
        <w:rPr>
          <w:rFonts w:ascii="Times" w:hAnsi="Times" w:cs="Helvetica"/>
        </w:rPr>
        <w:t>Changes in stand density imply a change in stand structure</w:t>
      </w:r>
      <w:r w:rsidR="005E44FC" w:rsidRPr="00E750BA">
        <w:rPr>
          <w:rFonts w:ascii="Times" w:hAnsi="Times" w:cs="Helvetica"/>
        </w:rPr>
        <w:t>, which has implications</w:t>
      </w:r>
      <w:r w:rsidR="00E750BA" w:rsidRPr="00E750BA">
        <w:rPr>
          <w:rFonts w:ascii="Times" w:hAnsi="Times" w:cs="Helvetica"/>
        </w:rPr>
        <w:t xml:space="preserve"> for landscape characteristics like aboveground carbon storage and landscape flammability. </w:t>
      </w:r>
      <w:commentRangeStart w:id="281"/>
      <w:r w:rsidR="00E750BA" w:rsidRPr="00E750BA">
        <w:rPr>
          <w:rFonts w:ascii="Times" w:hAnsi="Times" w:cs="Helvetica"/>
        </w:rPr>
        <w:t xml:space="preserve">Given that fuel will play a central role in ongoing </w:t>
      </w:r>
      <w:r w:rsidR="00E750BA">
        <w:rPr>
          <w:rFonts w:ascii="Times" w:hAnsi="Times" w:cs="Helvetica"/>
        </w:rPr>
        <w:t xml:space="preserve">boreal </w:t>
      </w:r>
      <w:r w:rsidR="00E750BA" w:rsidRPr="00E750BA">
        <w:rPr>
          <w:rFonts w:ascii="Times" w:hAnsi="Times" w:cs="Helvetica"/>
        </w:rPr>
        <w:t>fire regime</w:t>
      </w:r>
      <w:r w:rsidR="00E750BA">
        <w:rPr>
          <w:rFonts w:ascii="Times" w:hAnsi="Times" w:cs="Helvetica"/>
        </w:rPr>
        <w:t xml:space="preserve"> change</w:t>
      </w:r>
      <w:r w:rsidR="00E750BA" w:rsidRPr="00E750BA">
        <w:rPr>
          <w:rFonts w:ascii="Times" w:hAnsi="Times" w:cs="Helvetica"/>
        </w:rPr>
        <w:t xml:space="preserve">, </w:t>
      </w:r>
      <w:r w:rsidR="00E750BA">
        <w:rPr>
          <w:rFonts w:ascii="Times" w:hAnsi="Times" w:cs="Helvetica"/>
        </w:rPr>
        <w:t xml:space="preserve">understanding </w:t>
      </w:r>
      <w:r w:rsidR="00E750BA" w:rsidRPr="00E750BA">
        <w:rPr>
          <w:rFonts w:ascii="Times" w:hAnsi="Times" w:cs="Helvetica"/>
        </w:rPr>
        <w:t>the influence of decreasing stand density</w:t>
      </w:r>
      <w:r w:rsidR="00E750BA">
        <w:rPr>
          <w:rFonts w:ascii="Times" w:hAnsi="Times" w:cs="Helvetica"/>
        </w:rPr>
        <w:t xml:space="preserve"> on local fuel loads and structure will be crucial to managing and predicting future fire behavior in reburned stands (Higuera et al. </w:t>
      </w:r>
      <w:ins w:id="282" w:author="Brian Buma" w:date="2020-03-24T19:24:00Z">
        <w:r w:rsidR="008B791E">
          <w:rPr>
            <w:rFonts w:ascii="Times" w:hAnsi="Times" w:cs="Helvetica"/>
          </w:rPr>
          <w:t>20</w:t>
        </w:r>
      </w:ins>
      <w:r w:rsidR="00E750BA">
        <w:rPr>
          <w:rFonts w:ascii="Times" w:hAnsi="Times" w:cs="Helvetica"/>
        </w:rPr>
        <w:t>08).</w:t>
      </w:r>
      <w:commentRangeEnd w:id="281"/>
      <w:r w:rsidR="008B791E">
        <w:rPr>
          <w:rStyle w:val="CommentReference"/>
          <w:rFonts w:asciiTheme="minorHAnsi" w:eastAsiaTheme="minorHAnsi" w:hAnsiTheme="minorHAnsi" w:cstheme="minorBidi"/>
        </w:rPr>
        <w:commentReference w:id="281"/>
      </w:r>
      <w:commentRangeStart w:id="283"/>
      <w:r w:rsidR="00E750BA">
        <w:rPr>
          <w:rFonts w:ascii="Times" w:hAnsi="Times" w:cs="Helvetica"/>
        </w:rPr>
        <w:t xml:space="preserve"> </w:t>
      </w:r>
      <w:r w:rsidR="00E05925" w:rsidRPr="00E05925">
        <w:rPr>
          <w:rFonts w:ascii="Times" w:hAnsi="Times" w:cs="Helvetica"/>
        </w:rPr>
        <w:t>Furthermore, an overall decline in basal area with increasing fire implies a similar decline in aboveground carbon stocks, particularly aboveground storage of carbon by trees.</w:t>
      </w:r>
      <w:r w:rsidR="00E05925">
        <w:rPr>
          <w:rFonts w:ascii="Times" w:hAnsi="Times" w:cs="Helvetica"/>
          <w:b/>
          <w:bCs/>
        </w:rPr>
        <w:t xml:space="preserve"> </w:t>
      </w:r>
      <w:commentRangeEnd w:id="283"/>
      <w:r w:rsidR="008B791E">
        <w:rPr>
          <w:rStyle w:val="CommentReference"/>
          <w:rFonts w:asciiTheme="minorHAnsi" w:eastAsiaTheme="minorHAnsi" w:hAnsiTheme="minorHAnsi" w:cstheme="minorBidi"/>
        </w:rPr>
        <w:commentReference w:id="283"/>
      </w:r>
    </w:p>
    <w:p w14:paraId="23854B00" w14:textId="6BF43F9D" w:rsidR="00D54811" w:rsidRDefault="00547008" w:rsidP="005E3EC3">
      <w:pPr>
        <w:autoSpaceDE w:val="0"/>
        <w:autoSpaceDN w:val="0"/>
        <w:adjustRightInd w:val="0"/>
        <w:spacing w:line="480" w:lineRule="auto"/>
        <w:ind w:firstLine="720"/>
        <w:rPr>
          <w:rFonts w:ascii="Times" w:hAnsi="Times" w:cs="Helvetica"/>
        </w:rPr>
      </w:pPr>
      <w:r>
        <w:rPr>
          <w:rFonts w:ascii="Times" w:hAnsi="Times" w:cs="Helvetica"/>
        </w:rPr>
        <w:t xml:space="preserve">The </w:t>
      </w:r>
      <w:ins w:id="284" w:author="Brian Buma" w:date="2020-03-24T19:27:00Z">
        <w:r w:rsidR="008B791E">
          <w:rPr>
            <w:rFonts w:ascii="Times" w:hAnsi="Times" w:cs="Helvetica"/>
          </w:rPr>
          <w:t xml:space="preserve">spatial </w:t>
        </w:r>
      </w:ins>
      <w:r>
        <w:rPr>
          <w:rFonts w:ascii="Times" w:hAnsi="Times" w:cs="Helvetica"/>
        </w:rPr>
        <w:t>extent</w:t>
      </w:r>
      <w:ins w:id="285" w:author="Brian Buma" w:date="2020-03-24T19:27:00Z">
        <w:r w:rsidR="008B791E">
          <w:rPr>
            <w:rFonts w:ascii="Times" w:hAnsi="Times" w:cs="Helvetica"/>
          </w:rPr>
          <w:t xml:space="preserve"> </w:t>
        </w:r>
      </w:ins>
      <w:del w:id="286" w:author="Brian Buma" w:date="2020-03-24T19:27:00Z">
        <w:r w:rsidDel="008B791E">
          <w:rPr>
            <w:rFonts w:ascii="Times" w:hAnsi="Times" w:cs="Helvetica"/>
          </w:rPr>
          <w:delText xml:space="preserve">, both spatially and </w:delText>
        </w:r>
        <w:commentRangeStart w:id="287"/>
        <w:r w:rsidDel="008B791E">
          <w:rPr>
            <w:rFonts w:ascii="Times" w:hAnsi="Times" w:cs="Helvetica"/>
          </w:rPr>
          <w:delText xml:space="preserve">temporally, </w:delText>
        </w:r>
      </w:del>
      <w:commentRangeEnd w:id="287"/>
      <w:r w:rsidR="008B791E">
        <w:rPr>
          <w:rStyle w:val="CommentReference"/>
          <w:rFonts w:asciiTheme="minorHAnsi" w:eastAsiaTheme="minorHAnsi" w:hAnsiTheme="minorHAnsi" w:cstheme="minorBidi"/>
        </w:rPr>
        <w:commentReference w:id="287"/>
      </w:r>
      <w:r>
        <w:rPr>
          <w:rFonts w:ascii="Times" w:hAnsi="Times" w:cs="Helvetica"/>
        </w:rPr>
        <w:t xml:space="preserve">of a </w:t>
      </w:r>
      <w:del w:id="288" w:author="Brian Buma" w:date="2020-03-24T19:27:00Z">
        <w:r w:rsidDel="008B791E">
          <w:rPr>
            <w:rFonts w:ascii="Times" w:hAnsi="Times" w:cs="Helvetica"/>
          </w:rPr>
          <w:delText xml:space="preserve">trend </w:delText>
        </w:r>
      </w:del>
      <w:ins w:id="289" w:author="Brian Buma" w:date="2020-03-24T19:27:00Z">
        <w:r w:rsidR="008B791E">
          <w:rPr>
            <w:rFonts w:ascii="Times" w:hAnsi="Times" w:cs="Helvetica"/>
          </w:rPr>
          <w:t xml:space="preserve">shift </w:t>
        </w:r>
      </w:ins>
      <w:r>
        <w:rPr>
          <w:rFonts w:ascii="Times" w:hAnsi="Times" w:cs="Helvetica"/>
        </w:rPr>
        <w:t xml:space="preserve">towards a deciduous-dominated boreal remains unknown: </w:t>
      </w:r>
      <w:r w:rsidRPr="001E1A16">
        <w:rPr>
          <w:rFonts w:ascii="Times" w:hAnsi="Times" w:cs="Helvetica"/>
        </w:rPr>
        <w:t xml:space="preserve">a boreal transition towards deciduous communities </w:t>
      </w:r>
      <w:r>
        <w:rPr>
          <w:rFonts w:ascii="Times" w:hAnsi="Times" w:cs="Helvetica"/>
        </w:rPr>
        <w:t>appears to be</w:t>
      </w:r>
      <w:r w:rsidRPr="001E1A16">
        <w:rPr>
          <w:rFonts w:ascii="Times" w:hAnsi="Times" w:cs="Helvetica"/>
        </w:rPr>
        <w:t xml:space="preserve"> spatially constrained to site- or fire-level effects</w:t>
      </w:r>
      <w:r>
        <w:rPr>
          <w:rFonts w:ascii="Times" w:hAnsi="Times" w:cs="Helvetica"/>
        </w:rPr>
        <w:t xml:space="preserve"> (Roland et al. 2019)</w:t>
      </w:r>
      <w:r w:rsidRPr="001E1A16">
        <w:rPr>
          <w:rFonts w:ascii="Times" w:hAnsi="Times" w:cs="Helvetica"/>
        </w:rPr>
        <w:t xml:space="preserve">. </w:t>
      </w:r>
      <w:r w:rsidR="00ED13F5">
        <w:rPr>
          <w:rFonts w:ascii="Times" w:hAnsi="Times" w:cs="Helvetica"/>
        </w:rPr>
        <w:t xml:space="preserve">The results of this study are similarly limited in scale. </w:t>
      </w:r>
      <w:r>
        <w:rPr>
          <w:rFonts w:ascii="Times" w:hAnsi="Times" w:cs="Helvetica"/>
        </w:rPr>
        <w:t xml:space="preserve">However, </w:t>
      </w:r>
      <w:ins w:id="290" w:author="Brian Buma" w:date="2020-03-24T19:28:00Z">
        <w:r w:rsidR="008B791E">
          <w:rPr>
            <w:rFonts w:ascii="Times" w:hAnsi="Times" w:cs="Helvetica"/>
          </w:rPr>
          <w:t xml:space="preserve">these </w:t>
        </w:r>
      </w:ins>
      <w:r>
        <w:rPr>
          <w:rFonts w:ascii="Times" w:hAnsi="Times" w:cs="Helvetica"/>
        </w:rPr>
        <w:t>r</w:t>
      </w:r>
      <w:r w:rsidRPr="001E1A16">
        <w:rPr>
          <w:rFonts w:ascii="Times" w:hAnsi="Times" w:cs="Helvetica"/>
        </w:rPr>
        <w:t xml:space="preserve">esults </w:t>
      </w:r>
      <w:commentRangeStart w:id="291"/>
      <w:r w:rsidRPr="001E1A16">
        <w:rPr>
          <w:rFonts w:ascii="Times" w:hAnsi="Times" w:cs="Helvetica"/>
        </w:rPr>
        <w:t>contribute to the growing body of evidence of site-level successional trajectory disruption caused by short-interval reburns</w:t>
      </w:r>
      <w:r w:rsidR="0006312A">
        <w:rPr>
          <w:rFonts w:ascii="Times" w:hAnsi="Times" w:cs="Helvetica"/>
        </w:rPr>
        <w:t>.</w:t>
      </w:r>
      <w:commentRangeEnd w:id="291"/>
      <w:r w:rsidR="008B791E">
        <w:rPr>
          <w:rStyle w:val="CommentReference"/>
          <w:rFonts w:asciiTheme="minorHAnsi" w:eastAsiaTheme="minorHAnsi" w:hAnsiTheme="minorHAnsi" w:cstheme="minorBidi"/>
        </w:rPr>
        <w:commentReference w:id="291"/>
      </w:r>
      <w:r w:rsidR="0006312A">
        <w:rPr>
          <w:rFonts w:ascii="Times" w:hAnsi="Times" w:cs="Helvetica"/>
        </w:rPr>
        <w:t xml:space="preserve"> Furthermore, our results</w:t>
      </w:r>
      <w:r w:rsidRPr="001E1A16">
        <w:rPr>
          <w:rFonts w:ascii="Times" w:hAnsi="Times" w:cs="Helvetica"/>
        </w:rPr>
        <w:t xml:space="preserve"> specifically </w:t>
      </w:r>
      <w:r w:rsidR="0006312A">
        <w:rPr>
          <w:rFonts w:ascii="Times" w:hAnsi="Times" w:cs="Helvetica"/>
        </w:rPr>
        <w:t>indicate a</w:t>
      </w:r>
      <w:r w:rsidRPr="001E1A16">
        <w:rPr>
          <w:rFonts w:ascii="Times" w:hAnsi="Times" w:cs="Helvetica"/>
        </w:rPr>
        <w:t xml:space="preserve"> disruption </w:t>
      </w:r>
      <w:r w:rsidR="0006312A">
        <w:rPr>
          <w:rFonts w:ascii="Times" w:hAnsi="Times" w:cs="Helvetica"/>
        </w:rPr>
        <w:t xml:space="preserve">of </w:t>
      </w:r>
      <w:r w:rsidR="00DD4BB1">
        <w:rPr>
          <w:rFonts w:ascii="Times" w:hAnsi="Times" w:cs="Helvetica"/>
        </w:rPr>
        <w:t xml:space="preserve">self-replacement </w:t>
      </w:r>
      <w:r w:rsidR="0006312A">
        <w:rPr>
          <w:rFonts w:ascii="Times" w:hAnsi="Times" w:cs="Helvetica"/>
        </w:rPr>
        <w:t xml:space="preserve">trajectories </w:t>
      </w:r>
      <w:r w:rsidRPr="001E1A16">
        <w:rPr>
          <w:rFonts w:ascii="Times" w:hAnsi="Times" w:cs="Helvetica"/>
        </w:rPr>
        <w:lastRenderedPageBreak/>
        <w:t xml:space="preserve">occurring even in </w:t>
      </w:r>
      <w:r w:rsidR="0006312A">
        <w:rPr>
          <w:rFonts w:ascii="Times" w:hAnsi="Times" w:cs="Helvetica"/>
        </w:rPr>
        <w:t xml:space="preserve">a </w:t>
      </w:r>
      <w:r w:rsidRPr="001E1A16">
        <w:rPr>
          <w:rFonts w:ascii="Times" w:hAnsi="Times" w:cs="Helvetica"/>
        </w:rPr>
        <w:t>wetter lowland sit</w:t>
      </w:r>
      <w:r w:rsidR="00C34E9C">
        <w:rPr>
          <w:rFonts w:ascii="Times" w:hAnsi="Times" w:cs="Helvetica"/>
        </w:rPr>
        <w:t>e</w:t>
      </w:r>
      <w:r w:rsidRPr="001E1A16">
        <w:rPr>
          <w:rFonts w:ascii="Times" w:hAnsi="Times" w:cs="Helvetica"/>
        </w:rPr>
        <w:t>, previously thought to be more resistant or resilient to transition.</w:t>
      </w:r>
    </w:p>
    <w:p w14:paraId="2CAED29F" w14:textId="3ACBF7A2" w:rsidR="00A65EA6" w:rsidRPr="005E3EC3" w:rsidRDefault="00A65EA6" w:rsidP="00ED13F5">
      <w:pPr>
        <w:autoSpaceDE w:val="0"/>
        <w:autoSpaceDN w:val="0"/>
        <w:adjustRightInd w:val="0"/>
        <w:spacing w:line="480" w:lineRule="auto"/>
        <w:ind w:firstLine="720"/>
        <w:rPr>
          <w:rFonts w:ascii="Times" w:hAnsi="Times" w:cs="Helvetica"/>
        </w:rPr>
      </w:pPr>
      <w:commentRangeStart w:id="292"/>
      <w:r>
        <w:rPr>
          <w:rFonts w:ascii="Times" w:hAnsi="Times" w:cs="Helvetica"/>
        </w:rPr>
        <w:t>Our work presents several key inferences suggesting repeat reburning in Alaskan boreal</w:t>
      </w:r>
      <w:r w:rsidR="00AF1C80">
        <w:rPr>
          <w:rFonts w:ascii="Times" w:hAnsi="Times" w:cs="Helvetica"/>
        </w:rPr>
        <w:t xml:space="preserve"> black spruce</w:t>
      </w:r>
      <w:r>
        <w:rPr>
          <w:rFonts w:ascii="Times" w:hAnsi="Times" w:cs="Helvetica"/>
        </w:rPr>
        <w:t xml:space="preserve"> stands leads to an untethering of successional trends </w:t>
      </w:r>
      <w:r w:rsidR="005E21CD">
        <w:rPr>
          <w:rFonts w:ascii="Times" w:hAnsi="Times" w:cs="Helvetica"/>
        </w:rPr>
        <w:t>aided by</w:t>
      </w:r>
      <w:r>
        <w:rPr>
          <w:rFonts w:ascii="Times" w:hAnsi="Times" w:cs="Helvetica"/>
        </w:rPr>
        <w:t xml:space="preserve"> </w:t>
      </w:r>
      <w:r w:rsidR="00BC2D63">
        <w:rPr>
          <w:rFonts w:ascii="Times" w:hAnsi="Times" w:cs="Helvetica"/>
        </w:rPr>
        <w:t>soil consumption</w:t>
      </w:r>
      <w:r>
        <w:rPr>
          <w:rFonts w:ascii="Times" w:hAnsi="Times" w:cs="Helvetica"/>
        </w:rPr>
        <w:t xml:space="preserve">, regardless of site type. First, </w:t>
      </w:r>
      <w:r w:rsidR="00ED13F5">
        <w:rPr>
          <w:rFonts w:ascii="Times" w:hAnsi="Times" w:cs="Helvetica"/>
        </w:rPr>
        <w:t>low quantities of black spruce seedlings in twice- and thrice-burned plots suggests a potential local extirpation of black spruce seed sources. Second, organic soil layers in both sites were consumed during each reburn, even in the wetter lowland site, leading to increased exposure of mineral soil surfaces. No organic layer in reburned plots of either site has recovered to inferred pre-fire depth, even 15 years post-fire.</w:t>
      </w:r>
      <w:r w:rsidR="00ED13F5" w:rsidRPr="00ED13F5">
        <w:rPr>
          <w:rFonts w:ascii="Times" w:hAnsi="Times" w:cs="Helvetica"/>
        </w:rPr>
        <w:t xml:space="preserve"> </w:t>
      </w:r>
      <w:r w:rsidR="00ED13F5">
        <w:rPr>
          <w:rFonts w:ascii="Times" w:hAnsi="Times" w:cs="Helvetica"/>
        </w:rPr>
        <w:t xml:space="preserve">Finally, </w:t>
      </w:r>
      <w:r>
        <w:rPr>
          <w:rFonts w:ascii="Times" w:hAnsi="Times" w:cs="Helvetica"/>
        </w:rPr>
        <w:t>we found that i</w:t>
      </w:r>
      <w:r w:rsidRPr="001E1A16">
        <w:rPr>
          <w:rFonts w:ascii="Times" w:hAnsi="Times" w:cs="Helvetica"/>
        </w:rPr>
        <w:t>n both sites in this study, deciduous communities emerged after multiple repeat short-interval fires</w:t>
      </w:r>
      <w:r>
        <w:rPr>
          <w:rFonts w:ascii="Times" w:hAnsi="Times" w:cs="Helvetica"/>
        </w:rPr>
        <w:t xml:space="preserve">, </w:t>
      </w:r>
      <w:r w:rsidRPr="001E1A16">
        <w:rPr>
          <w:rFonts w:ascii="Times" w:hAnsi="Times" w:cs="Helvetica"/>
        </w:rPr>
        <w:t>replacing original</w:t>
      </w:r>
      <w:r w:rsidR="00AF1C80">
        <w:rPr>
          <w:rFonts w:ascii="Times" w:hAnsi="Times" w:cs="Helvetica"/>
        </w:rPr>
        <w:t xml:space="preserve"> black spruce</w:t>
      </w:r>
      <w:r>
        <w:rPr>
          <w:rFonts w:ascii="Times" w:hAnsi="Times" w:cs="Helvetica"/>
        </w:rPr>
        <w:t xml:space="preserve"> </w:t>
      </w:r>
      <w:r w:rsidRPr="001E1A16">
        <w:rPr>
          <w:rFonts w:ascii="Times" w:hAnsi="Times" w:cs="Helvetica"/>
        </w:rPr>
        <w:t>communities</w:t>
      </w:r>
      <w:r>
        <w:rPr>
          <w:rFonts w:ascii="Times" w:hAnsi="Times" w:cs="Helvetica"/>
        </w:rPr>
        <w:t xml:space="preserve"> entirely. While </w:t>
      </w:r>
      <w:r w:rsidRPr="001E1A16">
        <w:rPr>
          <w:rFonts w:ascii="Times" w:hAnsi="Times" w:cs="Helvetica"/>
        </w:rPr>
        <w:t xml:space="preserve">the </w:t>
      </w:r>
      <w:r>
        <w:rPr>
          <w:rFonts w:ascii="Times" w:hAnsi="Times" w:cs="Helvetica"/>
        </w:rPr>
        <w:t xml:space="preserve">specifics of species </w:t>
      </w:r>
      <w:r w:rsidRPr="001E1A16">
        <w:rPr>
          <w:rFonts w:ascii="Times" w:hAnsi="Times" w:cs="Helvetica"/>
        </w:rPr>
        <w:t>composition, structure and regeneration of those communities differed according to site type</w:t>
      </w:r>
      <w:r>
        <w:rPr>
          <w:rFonts w:ascii="Times" w:hAnsi="Times" w:cs="Helvetica"/>
        </w:rPr>
        <w:t xml:space="preserve">, both upland and lowland thrice-burned plots were predominantly composed of deciduous species </w:t>
      </w:r>
      <w:r w:rsidR="005E21CD">
        <w:rPr>
          <w:rFonts w:ascii="Times" w:hAnsi="Times" w:cs="Helvetica"/>
        </w:rPr>
        <w:t>in all stages of growth</w:t>
      </w:r>
      <w:r>
        <w:rPr>
          <w:rFonts w:ascii="Times" w:hAnsi="Times" w:cs="Helvetica"/>
        </w:rPr>
        <w:t>.</w:t>
      </w:r>
      <w:r w:rsidR="00ED13F5">
        <w:rPr>
          <w:rFonts w:ascii="Times" w:hAnsi="Times" w:cs="Helvetica"/>
        </w:rPr>
        <w:t xml:space="preserve"> </w:t>
      </w:r>
      <w:r>
        <w:rPr>
          <w:rFonts w:ascii="Times" w:hAnsi="Times" w:cs="Helvetica"/>
        </w:rPr>
        <w:t xml:space="preserve">Together, these patterns suggest that repeat burning leads to a meaningful disruption of existing successional trends despite proposed local resiliency via poorly drained lowland conditions, and that repeat burning in emerging deciduous post-fire communities </w:t>
      </w:r>
      <w:del w:id="293" w:author="Brian Buma" w:date="2020-03-24T19:29:00Z">
        <w:r w:rsidDel="008B791E">
          <w:rPr>
            <w:rFonts w:ascii="Times" w:hAnsi="Times" w:cs="Helvetica"/>
          </w:rPr>
          <w:delText xml:space="preserve">cement </w:delText>
        </w:r>
      </w:del>
      <w:ins w:id="294" w:author="Brian Buma" w:date="2020-03-24T19:29:00Z">
        <w:r w:rsidR="008B791E">
          <w:rPr>
            <w:rFonts w:ascii="Times" w:hAnsi="Times" w:cs="Helvetica"/>
          </w:rPr>
          <w:t xml:space="preserve">continues to drive </w:t>
        </w:r>
      </w:ins>
      <w:r>
        <w:rPr>
          <w:rFonts w:ascii="Times" w:hAnsi="Times" w:cs="Helvetica"/>
        </w:rPr>
        <w:t xml:space="preserve">successional </w:t>
      </w:r>
      <w:del w:id="295" w:author="Brian Buma" w:date="2020-03-24T19:29:00Z">
        <w:r w:rsidDel="008B791E">
          <w:rPr>
            <w:rFonts w:ascii="Times" w:hAnsi="Times" w:cs="Helvetica"/>
          </w:rPr>
          <w:delText xml:space="preserve">trends </w:delText>
        </w:r>
      </w:del>
      <w:ins w:id="296" w:author="Brian Buma" w:date="2020-03-24T19:29:00Z">
        <w:r w:rsidR="008B791E">
          <w:rPr>
            <w:rFonts w:ascii="Times" w:hAnsi="Times" w:cs="Helvetica"/>
          </w:rPr>
          <w:t xml:space="preserve">changes </w:t>
        </w:r>
      </w:ins>
      <w:r>
        <w:rPr>
          <w:rFonts w:ascii="Times" w:hAnsi="Times" w:cs="Helvetica"/>
        </w:rPr>
        <w:t xml:space="preserve">towards dominance of deciduous trees and shrubs </w:t>
      </w:r>
      <w:r w:rsidR="005E21CD">
        <w:rPr>
          <w:rFonts w:ascii="Times" w:hAnsi="Times" w:cs="Helvetica"/>
        </w:rPr>
        <w:t>partly facilitated by</w:t>
      </w:r>
      <w:r>
        <w:rPr>
          <w:rFonts w:ascii="Times" w:hAnsi="Times" w:cs="Helvetica"/>
        </w:rPr>
        <w:t xml:space="preserve"> removal of organic soil layers and surfaces.</w:t>
      </w:r>
      <w:commentRangeEnd w:id="292"/>
      <w:r w:rsidR="008B791E">
        <w:rPr>
          <w:rStyle w:val="CommentReference"/>
          <w:rFonts w:asciiTheme="minorHAnsi" w:eastAsiaTheme="minorHAnsi" w:hAnsiTheme="minorHAnsi" w:cstheme="minorBidi"/>
        </w:rPr>
        <w:commentReference w:id="292"/>
      </w:r>
    </w:p>
    <w:p w14:paraId="5E80B52C" w14:textId="00A70C08" w:rsidR="00E05925" w:rsidRDefault="00E05925" w:rsidP="006939FC">
      <w:pPr>
        <w:pStyle w:val="Heading1"/>
      </w:pPr>
      <w:r>
        <w:t>V. Conclusion</w:t>
      </w:r>
      <w:r w:rsidR="008A79B2">
        <w:t>s</w:t>
      </w:r>
    </w:p>
    <w:p w14:paraId="41CED089" w14:textId="45FB453F" w:rsidR="001E1A16" w:rsidRPr="001F7D63" w:rsidRDefault="00B7676C" w:rsidP="00121365">
      <w:pPr>
        <w:autoSpaceDE w:val="0"/>
        <w:autoSpaceDN w:val="0"/>
        <w:adjustRightInd w:val="0"/>
        <w:spacing w:line="480" w:lineRule="auto"/>
        <w:ind w:firstLine="720"/>
        <w:rPr>
          <w:rFonts w:ascii="Times" w:hAnsi="Times" w:cs="Helvetica"/>
        </w:rPr>
      </w:pPr>
      <w:commentRangeStart w:id="297"/>
      <w:r>
        <w:rPr>
          <w:rFonts w:ascii="Times" w:hAnsi="Times" w:cs="Helvetica"/>
        </w:rPr>
        <w:t xml:space="preserve">Observed trends in tree regeneration indicate a boreal forest successional trajectory untethered from regional legacy conditions. </w:t>
      </w:r>
      <w:commentRangeEnd w:id="297"/>
      <w:r w:rsidR="008B791E">
        <w:rPr>
          <w:rStyle w:val="CommentReference"/>
          <w:rFonts w:asciiTheme="minorHAnsi" w:eastAsiaTheme="minorHAnsi" w:hAnsiTheme="minorHAnsi" w:cstheme="minorBidi"/>
        </w:rPr>
        <w:commentReference w:id="297"/>
      </w:r>
      <w:r w:rsidR="00E750BA">
        <w:rPr>
          <w:rFonts w:ascii="Times" w:hAnsi="Times" w:cs="Helvetica"/>
        </w:rPr>
        <w:t xml:space="preserve">Low </w:t>
      </w:r>
      <w:r>
        <w:rPr>
          <w:rFonts w:ascii="Times" w:hAnsi="Times" w:cs="Helvetica"/>
        </w:rPr>
        <w:t>abundance of</w:t>
      </w:r>
      <w:r w:rsidR="00AF1C80">
        <w:rPr>
          <w:rFonts w:ascii="Times" w:hAnsi="Times" w:cs="Helvetica"/>
        </w:rPr>
        <w:t xml:space="preserve"> black spruce</w:t>
      </w:r>
      <w:r w:rsidR="00C34E9C" w:rsidRPr="00C34E9C">
        <w:rPr>
          <w:rFonts w:ascii="Times" w:hAnsi="Times" w:cs="Helvetica"/>
          <w:i/>
          <w:iCs/>
        </w:rPr>
        <w:t xml:space="preserve"> </w:t>
      </w:r>
      <w:r>
        <w:rPr>
          <w:rFonts w:ascii="Times" w:hAnsi="Times" w:cs="Helvetica"/>
        </w:rPr>
        <w:t xml:space="preserve">in </w:t>
      </w:r>
      <w:ins w:id="298" w:author="Brian Buma" w:date="2020-03-24T19:30:00Z">
        <w:r w:rsidR="008B791E">
          <w:rPr>
            <w:rFonts w:ascii="Times" w:hAnsi="Times" w:cs="Helvetica"/>
          </w:rPr>
          <w:t xml:space="preserve">reburned </w:t>
        </w:r>
      </w:ins>
      <w:del w:id="299" w:author="Brian Buma" w:date="2020-03-24T19:30:00Z">
        <w:r w:rsidDel="008B791E">
          <w:rPr>
            <w:rFonts w:ascii="Times" w:hAnsi="Times" w:cs="Helvetica"/>
          </w:rPr>
          <w:delText xml:space="preserve">burned </w:delText>
        </w:r>
      </w:del>
      <w:r>
        <w:rPr>
          <w:rFonts w:ascii="Times" w:hAnsi="Times" w:cs="Helvetica"/>
        </w:rPr>
        <w:t>plots suggest</w:t>
      </w:r>
      <w:r w:rsidR="00E750BA">
        <w:rPr>
          <w:rFonts w:ascii="Times" w:hAnsi="Times" w:cs="Helvetica"/>
        </w:rPr>
        <w:t>s</w:t>
      </w:r>
      <w:r>
        <w:rPr>
          <w:rFonts w:ascii="Times" w:hAnsi="Times" w:cs="Helvetica"/>
        </w:rPr>
        <w:t xml:space="preserve"> the prevention of self-replacement as a future successional pathway in </w:t>
      </w:r>
      <w:r w:rsidR="00E750BA">
        <w:rPr>
          <w:rFonts w:ascii="Times" w:hAnsi="Times" w:cs="Helvetica"/>
        </w:rPr>
        <w:t>our</w:t>
      </w:r>
      <w:r>
        <w:rPr>
          <w:rFonts w:ascii="Times" w:hAnsi="Times" w:cs="Helvetica"/>
        </w:rPr>
        <w:t xml:space="preserve"> specific sites. Furthermore, deciduous species are emerging in assemblage’s novel to Interior Alaska </w:t>
      </w:r>
      <w:r>
        <w:rPr>
          <w:rFonts w:ascii="Times" w:hAnsi="Times" w:cs="Helvetica"/>
        </w:rPr>
        <w:lastRenderedPageBreak/>
        <w:t>boreal forests</w:t>
      </w:r>
      <w:ins w:id="300" w:author="Brian Buma" w:date="2020-03-24T19:31:00Z">
        <w:r w:rsidR="008B791E">
          <w:rPr>
            <w:rFonts w:ascii="Times" w:hAnsi="Times" w:cs="Helvetica"/>
          </w:rPr>
          <w:t xml:space="preserve"> after yet more repeat burning</w:t>
        </w:r>
      </w:ins>
      <w:r>
        <w:rPr>
          <w:rFonts w:ascii="Times" w:hAnsi="Times" w:cs="Helvetica"/>
        </w:rPr>
        <w:t>: the strong presence of</w:t>
      </w:r>
      <w:r w:rsidR="00AF1C80">
        <w:rPr>
          <w:rFonts w:ascii="Times" w:hAnsi="Times" w:cs="Helvetica"/>
        </w:rPr>
        <w:t xml:space="preserve"> willow</w:t>
      </w:r>
      <w:r>
        <w:rPr>
          <w:rFonts w:ascii="Times" w:hAnsi="Times" w:cs="Helvetica"/>
        </w:rPr>
        <w:t xml:space="preserve"> and</w:t>
      </w:r>
      <w:r w:rsidR="00AF1C80">
        <w:rPr>
          <w:rFonts w:ascii="Times" w:hAnsi="Times" w:cs="Helvetica"/>
        </w:rPr>
        <w:t xml:space="preserve"> aspen </w:t>
      </w:r>
      <w:r>
        <w:rPr>
          <w:rFonts w:ascii="Times" w:hAnsi="Times" w:cs="Helvetica"/>
        </w:rPr>
        <w:t xml:space="preserve">in particular indicate the emergence of not only a species-replacement successional trajectory, but a species-replacement successional trajectory much more in line </w:t>
      </w:r>
      <w:commentRangeStart w:id="301"/>
      <w:r>
        <w:rPr>
          <w:rFonts w:ascii="Times" w:hAnsi="Times" w:cs="Helvetica"/>
        </w:rPr>
        <w:t>with primary successional trends than secondary</w:t>
      </w:r>
      <w:commentRangeEnd w:id="301"/>
      <w:r w:rsidR="008B791E">
        <w:rPr>
          <w:rStyle w:val="CommentReference"/>
          <w:rFonts w:asciiTheme="minorHAnsi" w:eastAsiaTheme="minorHAnsi" w:hAnsiTheme="minorHAnsi" w:cstheme="minorBidi"/>
        </w:rPr>
        <w:commentReference w:id="301"/>
      </w:r>
      <w:r>
        <w:rPr>
          <w:rFonts w:ascii="Times" w:hAnsi="Times" w:cs="Helvetica"/>
        </w:rPr>
        <w:t xml:space="preserve">. </w:t>
      </w:r>
      <w:r w:rsidR="00F02D47">
        <w:rPr>
          <w:rFonts w:ascii="Times" w:hAnsi="Times" w:cs="Helvetica"/>
        </w:rPr>
        <w:t>Additionally</w:t>
      </w:r>
      <w:r w:rsidR="001E1A16">
        <w:rPr>
          <w:rFonts w:ascii="Times" w:hAnsi="Times" w:cs="Helvetica"/>
        </w:rPr>
        <w:t xml:space="preserve">, the composition of emerging deciduous communities appears to differ according to local </w:t>
      </w:r>
      <w:del w:id="302" w:author="Brian Buma" w:date="2020-03-24T19:31:00Z">
        <w:r w:rsidR="001E1A16" w:rsidDel="008B791E">
          <w:rPr>
            <w:rFonts w:ascii="Times" w:hAnsi="Times" w:cs="Helvetica"/>
          </w:rPr>
          <w:delText xml:space="preserve">drainage conditions </w:delText>
        </w:r>
      </w:del>
      <w:ins w:id="303" w:author="Brian Buma" w:date="2020-03-24T19:31:00Z">
        <w:r w:rsidR="008B791E">
          <w:rPr>
            <w:rFonts w:ascii="Times" w:hAnsi="Times" w:cs="Helvetica"/>
          </w:rPr>
          <w:t>topography</w:t>
        </w:r>
      </w:ins>
      <w:commentRangeStart w:id="304"/>
      <w:del w:id="305" w:author="Brian Buma" w:date="2020-03-24T19:32:00Z">
        <w:r w:rsidR="001E1A16" w:rsidDel="008B791E">
          <w:rPr>
            <w:rFonts w:ascii="Times" w:hAnsi="Times" w:cs="Helvetica"/>
          </w:rPr>
          <w:delText>and therefore fire severity effects</w:delText>
        </w:r>
      </w:del>
      <w:commentRangeEnd w:id="304"/>
      <w:r w:rsidR="008B791E">
        <w:rPr>
          <w:rStyle w:val="CommentReference"/>
          <w:rFonts w:asciiTheme="minorHAnsi" w:eastAsiaTheme="minorHAnsi" w:hAnsiTheme="minorHAnsi" w:cstheme="minorBidi"/>
        </w:rPr>
        <w:commentReference w:id="304"/>
      </w:r>
      <w:r w:rsidR="001E1A16">
        <w:rPr>
          <w:rFonts w:ascii="Times" w:hAnsi="Times" w:cs="Helvetica"/>
        </w:rPr>
        <w:t xml:space="preserve">. Wetter lowland forests are initially more resistant to a transition to deciduous communities, given the mitigating effects of </w:t>
      </w:r>
      <w:r w:rsidR="00F02D47">
        <w:rPr>
          <w:rFonts w:ascii="Times" w:hAnsi="Times" w:cs="Helvetica"/>
        </w:rPr>
        <w:t>lower soil consumption</w:t>
      </w:r>
      <w:r w:rsidR="001E1A16">
        <w:rPr>
          <w:rFonts w:ascii="Times" w:hAnsi="Times" w:cs="Helvetica"/>
        </w:rPr>
        <w:t xml:space="preserve">, but that resilience appears to be overcome by subsequent fires. </w:t>
      </w:r>
      <w:r w:rsidR="001E1A16" w:rsidRPr="001E1A16">
        <w:rPr>
          <w:rFonts w:ascii="Times" w:hAnsi="Times" w:cs="Helvetica"/>
        </w:rPr>
        <w:t>Results from this stu</w:t>
      </w:r>
      <w:bookmarkStart w:id="306" w:name="_GoBack"/>
      <w:bookmarkEnd w:id="306"/>
      <w:r w:rsidR="001E1A16" w:rsidRPr="001E1A16">
        <w:rPr>
          <w:rFonts w:ascii="Times" w:hAnsi="Times" w:cs="Helvetica"/>
        </w:rPr>
        <w:t xml:space="preserve">dy indicate the importance of investigating the </w:t>
      </w:r>
      <w:r w:rsidR="00E52F3F">
        <w:rPr>
          <w:rFonts w:ascii="Times" w:hAnsi="Times" w:cs="Helvetica"/>
        </w:rPr>
        <w:t xml:space="preserve">varying </w:t>
      </w:r>
      <w:r w:rsidR="001E1A16" w:rsidRPr="001E1A16">
        <w:rPr>
          <w:rFonts w:ascii="Times" w:hAnsi="Times" w:cs="Helvetica"/>
        </w:rPr>
        <w:t xml:space="preserve">effects of multiple reburn </w:t>
      </w:r>
      <w:r w:rsidR="00E52F3F">
        <w:rPr>
          <w:rFonts w:ascii="Times" w:hAnsi="Times" w:cs="Helvetica"/>
        </w:rPr>
        <w:t>events in different topographic contexts</w:t>
      </w:r>
      <w:r w:rsidR="001E1A16" w:rsidRPr="001E1A16">
        <w:rPr>
          <w:rFonts w:ascii="Times" w:hAnsi="Times" w:cs="Helvetica"/>
        </w:rPr>
        <w:t xml:space="preserve">. </w:t>
      </w:r>
      <w:r w:rsidR="001E1A16">
        <w:rPr>
          <w:rFonts w:ascii="Times" w:hAnsi="Times" w:cs="Times"/>
          <w:b/>
          <w:bCs/>
        </w:rPr>
        <w:br w:type="page"/>
      </w:r>
    </w:p>
    <w:p w14:paraId="7CB2F754" w14:textId="13E736DE" w:rsidR="00592406" w:rsidRDefault="00592406" w:rsidP="006939FC">
      <w:pPr>
        <w:pStyle w:val="Heading1"/>
      </w:pPr>
      <w:r w:rsidRPr="00592406">
        <w:lastRenderedPageBreak/>
        <w:t>References</w:t>
      </w:r>
    </w:p>
    <w:p w14:paraId="283094C7" w14:textId="79A57807" w:rsidR="00472356" w:rsidRDefault="00472356" w:rsidP="00472356">
      <w:pPr>
        <w:ind w:left="720" w:hanging="720"/>
        <w:rPr>
          <w:rFonts w:ascii="Times" w:hAnsi="Times"/>
          <w:color w:val="0000FF"/>
          <w:u w:val="single"/>
        </w:rPr>
      </w:pPr>
      <w:r w:rsidRPr="00472356">
        <w:rPr>
          <w:rFonts w:ascii="Times" w:hAnsi="Times"/>
          <w:i/>
          <w:iCs/>
        </w:rPr>
        <w:t>Alaska</w:t>
      </w:r>
      <w:r w:rsidRPr="00472356">
        <w:rPr>
          <w:rFonts w:ascii="Times" w:hAnsi="Times"/>
        </w:rPr>
        <w:t xml:space="preserve">, Western Regional Climate Center, 2020. Web. 22 March 2020. </w:t>
      </w:r>
      <w:hyperlink r:id="rId18" w:history="1">
        <w:r w:rsidRPr="00472356">
          <w:rPr>
            <w:rFonts w:ascii="Times" w:hAnsi="Times"/>
            <w:color w:val="0000FF"/>
            <w:u w:val="single"/>
          </w:rPr>
          <w:t>https://wrcc.dri.edu/wraws/akF.html</w:t>
        </w:r>
      </w:hyperlink>
    </w:p>
    <w:p w14:paraId="5BFA9B61" w14:textId="7D8CD44B" w:rsidR="00F62AC6" w:rsidRPr="00F62AC6" w:rsidRDefault="00F62AC6" w:rsidP="00472356">
      <w:pPr>
        <w:ind w:left="720" w:hanging="720"/>
        <w:rPr>
          <w:rFonts w:ascii="Times" w:hAnsi="Times"/>
        </w:rPr>
      </w:pPr>
      <w:r>
        <w:rPr>
          <w:rFonts w:ascii="Times" w:hAnsi="Times"/>
          <w:i/>
          <w:iCs/>
        </w:rPr>
        <w:t xml:space="preserve">Alaska Large Fire Database, </w:t>
      </w:r>
      <w:r>
        <w:rPr>
          <w:rFonts w:ascii="Times" w:hAnsi="Times"/>
        </w:rPr>
        <w:t xml:space="preserve">Alaska Fire Service, Fire Research and Management Exchange System. 2018. Web. March 2018. </w:t>
      </w:r>
      <w:r>
        <w:rPr>
          <w:rFonts w:ascii="Times" w:hAnsi="Times" w:cs="Times"/>
        </w:rPr>
        <w:t>https://www.frames.gov/catalog/10465</w:t>
      </w:r>
    </w:p>
    <w:p w14:paraId="310DECA7" w14:textId="17C5812C" w:rsidR="00305EDD" w:rsidRDefault="00305EDD" w:rsidP="00305EDD">
      <w:pPr>
        <w:autoSpaceDE w:val="0"/>
        <w:autoSpaceDN w:val="0"/>
        <w:adjustRightInd w:val="0"/>
        <w:spacing w:line="276" w:lineRule="auto"/>
        <w:ind w:left="720" w:hanging="720"/>
        <w:rPr>
          <w:rFonts w:ascii="Times" w:eastAsia="Calibri" w:hAnsi="Times" w:cs="Times"/>
        </w:rPr>
      </w:pPr>
      <w:r w:rsidRPr="00305EDD">
        <w:rPr>
          <w:rFonts w:ascii="Times" w:eastAsia="Calibri" w:hAnsi="Times" w:cs="Times"/>
        </w:rPr>
        <w:t>Alexander, Heather D., and Michelle C. Mack. "A canopy shift in interior Alaskan boreal forests: consequences for above-and belowground carbon and nitrogen pools during post-fire succession." </w:t>
      </w:r>
      <w:r w:rsidRPr="00305EDD">
        <w:rPr>
          <w:rFonts w:ascii="Times" w:eastAsia="Calibri" w:hAnsi="Times" w:cs="Times"/>
          <w:i/>
          <w:iCs/>
        </w:rPr>
        <w:t>Ecosystems</w:t>
      </w:r>
      <w:r w:rsidRPr="00305EDD">
        <w:rPr>
          <w:rFonts w:ascii="Times" w:eastAsia="Calibri" w:hAnsi="Times" w:cs="Times"/>
        </w:rPr>
        <w:t> 19.1 (2016): 98-114.</w:t>
      </w:r>
    </w:p>
    <w:p w14:paraId="04923465" w14:textId="159FDDD5" w:rsidR="00B51FF0" w:rsidRPr="00B51FF0" w:rsidRDefault="00B51FF0" w:rsidP="006D3BF6">
      <w:pPr>
        <w:autoSpaceDE w:val="0"/>
        <w:autoSpaceDN w:val="0"/>
        <w:adjustRightInd w:val="0"/>
        <w:spacing w:line="276" w:lineRule="auto"/>
        <w:ind w:left="720" w:hanging="720"/>
        <w:rPr>
          <w:rFonts w:ascii="Times" w:eastAsia="Calibri" w:hAnsi="Times" w:cs="Times"/>
        </w:rPr>
      </w:pPr>
      <w:r w:rsidRPr="00B51FF0">
        <w:rPr>
          <w:rFonts w:ascii="Times" w:eastAsia="Calibri" w:hAnsi="Times" w:cs="Times"/>
        </w:rPr>
        <w:t>Bates, Douglas M. "lme4: Mixed-effects modeling with R." (2010): 470-474.</w:t>
      </w:r>
    </w:p>
    <w:p w14:paraId="245DB9F3" w14:textId="18A46EC9" w:rsid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 xml:space="preserve">Bergeron, Yves, and Nicole J. Fenton. "Boreal forests of eastern Canada revisited: old growth, </w:t>
      </w:r>
      <w:proofErr w:type="spellStart"/>
      <w:r w:rsidRPr="00813347">
        <w:rPr>
          <w:rFonts w:ascii="Times" w:eastAsia="Calibri" w:hAnsi="Times" w:cs="Times"/>
        </w:rPr>
        <w:t>nonfire</w:t>
      </w:r>
      <w:proofErr w:type="spellEnd"/>
      <w:r w:rsidRPr="00813347">
        <w:rPr>
          <w:rFonts w:ascii="Times" w:eastAsia="Calibri" w:hAnsi="Times" w:cs="Times"/>
        </w:rPr>
        <w:t xml:space="preserve"> disturbances, forest succession, and biodiversity." </w:t>
      </w:r>
      <w:r w:rsidRPr="00813347">
        <w:rPr>
          <w:rFonts w:ascii="Times" w:eastAsia="Calibri" w:hAnsi="Times" w:cs="Times"/>
          <w:i/>
          <w:iCs/>
        </w:rPr>
        <w:t>Botany</w:t>
      </w:r>
      <w:r w:rsidRPr="00813347">
        <w:rPr>
          <w:rFonts w:ascii="Times" w:eastAsia="Calibri" w:hAnsi="Times" w:cs="Times"/>
        </w:rPr>
        <w:t> 90.6 (2012): 509-523.</w:t>
      </w:r>
    </w:p>
    <w:p w14:paraId="773ADED3" w14:textId="22205F78" w:rsidR="00023EE7" w:rsidRPr="00023EE7" w:rsidRDefault="00023EE7" w:rsidP="00023EE7">
      <w:pPr>
        <w:autoSpaceDE w:val="0"/>
        <w:autoSpaceDN w:val="0"/>
        <w:adjustRightInd w:val="0"/>
        <w:spacing w:line="276" w:lineRule="auto"/>
        <w:ind w:left="720" w:hanging="720"/>
        <w:rPr>
          <w:rFonts w:ascii="Times" w:eastAsia="Calibri" w:hAnsi="Times" w:cs="Times"/>
        </w:rPr>
      </w:pPr>
      <w:proofErr w:type="spellStart"/>
      <w:r w:rsidRPr="00023EE7">
        <w:rPr>
          <w:rFonts w:ascii="Times" w:eastAsia="Calibri" w:hAnsi="Times" w:cs="Times"/>
        </w:rPr>
        <w:t>Boby</w:t>
      </w:r>
      <w:proofErr w:type="spellEnd"/>
      <w:r w:rsidRPr="00023EE7">
        <w:rPr>
          <w:rFonts w:ascii="Times" w:eastAsia="Calibri" w:hAnsi="Times" w:cs="Times"/>
        </w:rPr>
        <w:t>, Leslie A., et al. "Quantifying fire severity, carbon, and nitrogen emissions in Alaska's boreal forest." </w:t>
      </w:r>
      <w:r w:rsidRPr="00023EE7">
        <w:rPr>
          <w:rFonts w:ascii="Times" w:eastAsia="Calibri" w:hAnsi="Times" w:cs="Times"/>
          <w:i/>
          <w:iCs/>
        </w:rPr>
        <w:t>Ecological Applications</w:t>
      </w:r>
      <w:r w:rsidRPr="00023EE7">
        <w:rPr>
          <w:rFonts w:ascii="Times" w:eastAsia="Calibri" w:hAnsi="Times" w:cs="Times"/>
        </w:rPr>
        <w:t> 20.6 (2010): 1633-1647.</w:t>
      </w:r>
    </w:p>
    <w:p w14:paraId="3AB35946" w14:textId="1B2E6E35" w:rsid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Brooks, Matthew L., et al. "Effects of invasive alien plants on fire regimes." </w:t>
      </w:r>
      <w:proofErr w:type="spellStart"/>
      <w:r w:rsidRPr="00813347">
        <w:rPr>
          <w:rFonts w:ascii="Times" w:eastAsia="Calibri" w:hAnsi="Times" w:cs="Times"/>
          <w:i/>
          <w:iCs/>
        </w:rPr>
        <w:t>BioScience</w:t>
      </w:r>
      <w:proofErr w:type="spellEnd"/>
      <w:r w:rsidRPr="00813347">
        <w:rPr>
          <w:rFonts w:ascii="Times" w:eastAsia="Calibri" w:hAnsi="Times" w:cs="Times"/>
        </w:rPr>
        <w:t> 54.7 (2004): 677-688.</w:t>
      </w:r>
    </w:p>
    <w:p w14:paraId="5F4695DC" w14:textId="240AA27A" w:rsidR="006D3BF6" w:rsidRPr="00813347" w:rsidRDefault="006D3BF6" w:rsidP="006D3BF6">
      <w:pPr>
        <w:autoSpaceDE w:val="0"/>
        <w:autoSpaceDN w:val="0"/>
        <w:adjustRightInd w:val="0"/>
        <w:spacing w:line="276" w:lineRule="auto"/>
        <w:ind w:left="720" w:hanging="720"/>
        <w:rPr>
          <w:rFonts w:ascii="Times" w:eastAsia="Calibri" w:hAnsi="Times" w:cs="Times"/>
        </w:rPr>
      </w:pPr>
      <w:r w:rsidRPr="006D3BF6">
        <w:rPr>
          <w:rFonts w:ascii="Times" w:eastAsia="Calibri" w:hAnsi="Times" w:cs="Times"/>
        </w:rPr>
        <w:t>Brown, Carissa D., et al. "Disentangling legacy effects from environmental filters of postfire assembly of boreal tree assemblages." </w:t>
      </w:r>
      <w:r w:rsidRPr="006D3BF6">
        <w:rPr>
          <w:rFonts w:ascii="Times" w:eastAsia="Calibri" w:hAnsi="Times" w:cs="Times"/>
          <w:i/>
          <w:iCs/>
        </w:rPr>
        <w:t>Ecology</w:t>
      </w:r>
      <w:r w:rsidRPr="006D3BF6">
        <w:rPr>
          <w:rFonts w:ascii="Times" w:eastAsia="Calibri" w:hAnsi="Times" w:cs="Times"/>
        </w:rPr>
        <w:t> 96.11 (2015): 3023-3032.</w:t>
      </w:r>
    </w:p>
    <w:p w14:paraId="7456E302"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 xml:space="preserve">Brown, Carissa D., and Jill F. Johnstone. "Once burned, twice shy: Repeat fires reduce seed availability and alter substrate constraints on </w:t>
      </w:r>
      <w:proofErr w:type="spellStart"/>
      <w:r w:rsidRPr="00813347">
        <w:rPr>
          <w:rFonts w:ascii="Times" w:eastAsia="Calibri" w:hAnsi="Times" w:cs="Times"/>
        </w:rPr>
        <w:t>Picea</w:t>
      </w:r>
      <w:proofErr w:type="spellEnd"/>
      <w:r w:rsidRPr="00813347">
        <w:rPr>
          <w:rFonts w:ascii="Times" w:eastAsia="Calibri" w:hAnsi="Times" w:cs="Times"/>
        </w:rPr>
        <w:t xml:space="preserve"> </w:t>
      </w:r>
      <w:proofErr w:type="spellStart"/>
      <w:r w:rsidRPr="00813347">
        <w:rPr>
          <w:rFonts w:ascii="Times" w:eastAsia="Calibri" w:hAnsi="Times" w:cs="Times"/>
        </w:rPr>
        <w:t>mariana</w:t>
      </w:r>
      <w:proofErr w:type="spellEnd"/>
      <w:r w:rsidRPr="00813347">
        <w:rPr>
          <w:rFonts w:ascii="Times" w:eastAsia="Calibri" w:hAnsi="Times" w:cs="Times"/>
        </w:rPr>
        <w:t xml:space="preserve"> regeneration." </w:t>
      </w:r>
      <w:r w:rsidRPr="00813347">
        <w:rPr>
          <w:rFonts w:ascii="Times" w:eastAsia="Calibri" w:hAnsi="Times" w:cs="Times"/>
          <w:i/>
          <w:iCs/>
        </w:rPr>
        <w:t>Forest Ecology and Management</w:t>
      </w:r>
      <w:r w:rsidRPr="00813347">
        <w:rPr>
          <w:rFonts w:ascii="Times" w:eastAsia="Calibri" w:hAnsi="Times" w:cs="Times"/>
        </w:rPr>
        <w:t> 266 (2012): 34-41.</w:t>
      </w:r>
    </w:p>
    <w:p w14:paraId="444FB65E"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Buma, Brian, et al. "The impacts of changing disturbance regimes on serotinous plant populations and communities." </w:t>
      </w:r>
      <w:proofErr w:type="spellStart"/>
      <w:r w:rsidRPr="00813347">
        <w:rPr>
          <w:rFonts w:ascii="Times" w:eastAsia="Calibri" w:hAnsi="Times" w:cs="Times"/>
          <w:i/>
          <w:iCs/>
        </w:rPr>
        <w:t>BioScience</w:t>
      </w:r>
      <w:proofErr w:type="spellEnd"/>
      <w:r w:rsidRPr="00813347">
        <w:rPr>
          <w:rFonts w:ascii="Times" w:eastAsia="Calibri" w:hAnsi="Times" w:cs="Times"/>
        </w:rPr>
        <w:t> 63.11 (2013): 866-876.</w:t>
      </w:r>
    </w:p>
    <w:p w14:paraId="4EDBC373" w14:textId="25BBD458" w:rsidR="006E130C" w:rsidRDefault="006E130C" w:rsidP="006D3BF6">
      <w:pPr>
        <w:autoSpaceDE w:val="0"/>
        <w:autoSpaceDN w:val="0"/>
        <w:adjustRightInd w:val="0"/>
        <w:spacing w:line="276" w:lineRule="auto"/>
        <w:ind w:left="720" w:hanging="720"/>
        <w:rPr>
          <w:rFonts w:ascii="Times" w:eastAsia="Calibri" w:hAnsi="Times" w:cs="Times"/>
        </w:rPr>
      </w:pPr>
      <w:proofErr w:type="spellStart"/>
      <w:r w:rsidRPr="006E130C">
        <w:rPr>
          <w:rFonts w:ascii="Times" w:eastAsia="Calibri" w:hAnsi="Times" w:cs="Times"/>
        </w:rPr>
        <w:t>Camill</w:t>
      </w:r>
      <w:proofErr w:type="spellEnd"/>
      <w:r w:rsidRPr="006E130C">
        <w:rPr>
          <w:rFonts w:ascii="Times" w:eastAsia="Calibri" w:hAnsi="Times" w:cs="Times"/>
        </w:rPr>
        <w:t>, Philip, and James S. Clark. "Long-term perspectives on lagged ecosystem responses to climate change: permafrost in boreal peatlands and the grassland/woodland boundary." </w:t>
      </w:r>
      <w:r w:rsidRPr="006E130C">
        <w:rPr>
          <w:rFonts w:ascii="Times" w:eastAsia="Calibri" w:hAnsi="Times" w:cs="Times"/>
          <w:i/>
          <w:iCs/>
        </w:rPr>
        <w:t>Ecosystems</w:t>
      </w:r>
      <w:r w:rsidRPr="006E130C">
        <w:rPr>
          <w:rFonts w:ascii="Times" w:eastAsia="Calibri" w:hAnsi="Times" w:cs="Times"/>
        </w:rPr>
        <w:t> 3.6 (2000): 534-544.</w:t>
      </w:r>
    </w:p>
    <w:p w14:paraId="1A926F59" w14:textId="6A5CF69A" w:rsidR="00023EE7" w:rsidRPr="00813347" w:rsidRDefault="00023EE7" w:rsidP="00023EE7">
      <w:pPr>
        <w:autoSpaceDE w:val="0"/>
        <w:autoSpaceDN w:val="0"/>
        <w:adjustRightInd w:val="0"/>
        <w:spacing w:line="276" w:lineRule="auto"/>
        <w:ind w:left="720" w:hanging="720"/>
        <w:rPr>
          <w:rFonts w:ascii="Times" w:eastAsia="Calibri" w:hAnsi="Times" w:cs="Times"/>
        </w:rPr>
      </w:pPr>
      <w:proofErr w:type="spellStart"/>
      <w:r w:rsidRPr="00023EE7">
        <w:rPr>
          <w:rFonts w:ascii="Times" w:eastAsia="Calibri" w:hAnsi="Times" w:cs="Times"/>
        </w:rPr>
        <w:t>Dinno</w:t>
      </w:r>
      <w:proofErr w:type="spellEnd"/>
      <w:r w:rsidRPr="00023EE7">
        <w:rPr>
          <w:rFonts w:ascii="Times" w:eastAsia="Calibri" w:hAnsi="Times" w:cs="Times"/>
        </w:rPr>
        <w:t>, Alexis. "Nonparametric pairwise multiple comparisons in independent groups using Dunn's test." </w:t>
      </w:r>
      <w:r w:rsidRPr="00023EE7">
        <w:rPr>
          <w:rFonts w:ascii="Times" w:eastAsia="Calibri" w:hAnsi="Times" w:cs="Times"/>
          <w:i/>
          <w:iCs/>
        </w:rPr>
        <w:t>The Stata Journal</w:t>
      </w:r>
      <w:r w:rsidRPr="00023EE7">
        <w:rPr>
          <w:rFonts w:ascii="Times" w:eastAsia="Calibri" w:hAnsi="Times" w:cs="Times"/>
        </w:rPr>
        <w:t> 15.1 (2015): 292-300.</w:t>
      </w:r>
    </w:p>
    <w:p w14:paraId="38EAFA46"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Douglas, Thomas, et al. "Sources and sinks of carbon in boreal ecosystems of interior Alaska: A review." </w:t>
      </w:r>
      <w:r w:rsidRPr="00813347">
        <w:rPr>
          <w:rFonts w:ascii="Times" w:eastAsia="Calibri" w:hAnsi="Times" w:cs="Times"/>
          <w:i/>
          <w:iCs/>
        </w:rPr>
        <w:t xml:space="preserve">Elem Sci </w:t>
      </w:r>
      <w:proofErr w:type="spellStart"/>
      <w:r w:rsidRPr="00813347">
        <w:rPr>
          <w:rFonts w:ascii="Times" w:eastAsia="Calibri" w:hAnsi="Times" w:cs="Times"/>
          <w:i/>
          <w:iCs/>
        </w:rPr>
        <w:t>Anth</w:t>
      </w:r>
      <w:proofErr w:type="spellEnd"/>
      <w:r w:rsidRPr="00813347">
        <w:rPr>
          <w:rFonts w:ascii="Times" w:eastAsia="Calibri" w:hAnsi="Times" w:cs="Times"/>
        </w:rPr>
        <w:t> 2 (2014).</w:t>
      </w:r>
    </w:p>
    <w:p w14:paraId="29901E55" w14:textId="6981B90C" w:rsid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Enright, Neal J., et al. "Interval squeeze: altered fire regimes and demographic responses interact to threaten woody species persistence as climate changes." </w:t>
      </w:r>
      <w:r w:rsidRPr="00813347">
        <w:rPr>
          <w:rFonts w:ascii="Times" w:eastAsia="Calibri" w:hAnsi="Times" w:cs="Times"/>
          <w:i/>
          <w:iCs/>
        </w:rPr>
        <w:t>Frontiers in Ecology and the Environment</w:t>
      </w:r>
      <w:r w:rsidRPr="00813347">
        <w:rPr>
          <w:rFonts w:ascii="Times" w:eastAsia="Calibri" w:hAnsi="Times" w:cs="Times"/>
        </w:rPr>
        <w:t> 13.5 (2015): 265-272.</w:t>
      </w:r>
    </w:p>
    <w:p w14:paraId="30A4E624" w14:textId="10DD291E" w:rsidR="006E130C" w:rsidRPr="00813347" w:rsidRDefault="006E130C" w:rsidP="006D3BF6">
      <w:pPr>
        <w:autoSpaceDE w:val="0"/>
        <w:autoSpaceDN w:val="0"/>
        <w:adjustRightInd w:val="0"/>
        <w:spacing w:line="276" w:lineRule="auto"/>
        <w:ind w:left="720" w:hanging="720"/>
        <w:rPr>
          <w:rFonts w:ascii="Times" w:eastAsia="Calibri" w:hAnsi="Times" w:cs="Times"/>
        </w:rPr>
      </w:pPr>
      <w:proofErr w:type="spellStart"/>
      <w:r w:rsidRPr="006E130C">
        <w:rPr>
          <w:rFonts w:ascii="Times" w:eastAsia="Calibri" w:hAnsi="Times" w:cs="Times"/>
        </w:rPr>
        <w:t>Frelich</w:t>
      </w:r>
      <w:proofErr w:type="spellEnd"/>
      <w:r w:rsidRPr="006E130C">
        <w:rPr>
          <w:rFonts w:ascii="Times" w:eastAsia="Calibri" w:hAnsi="Times" w:cs="Times"/>
        </w:rPr>
        <w:t>, Lee E., Peter B. Reich, and David W. Peterson. "The changing role of fire in mediating the relationships among oaks, grasslands, mesic temperate forests, and boreal forests in the Lake States." </w:t>
      </w:r>
      <w:r w:rsidRPr="006E130C">
        <w:rPr>
          <w:rFonts w:ascii="Times" w:eastAsia="Calibri" w:hAnsi="Times" w:cs="Times"/>
          <w:i/>
          <w:iCs/>
        </w:rPr>
        <w:t>Journal of Sustainable Forestry</w:t>
      </w:r>
      <w:r w:rsidRPr="006E130C">
        <w:rPr>
          <w:rFonts w:ascii="Times" w:eastAsia="Calibri" w:hAnsi="Times" w:cs="Times"/>
        </w:rPr>
        <w:t> 36.5 (2017): 421-432.</w:t>
      </w:r>
    </w:p>
    <w:p w14:paraId="458E4648" w14:textId="17A99350" w:rsidR="00AC35E4" w:rsidRDefault="00AC35E4" w:rsidP="006D3BF6">
      <w:pPr>
        <w:autoSpaceDE w:val="0"/>
        <w:autoSpaceDN w:val="0"/>
        <w:adjustRightInd w:val="0"/>
        <w:spacing w:line="276" w:lineRule="auto"/>
        <w:ind w:left="720" w:hanging="720"/>
        <w:rPr>
          <w:rFonts w:ascii="Times" w:eastAsia="Calibri" w:hAnsi="Times" w:cs="Times"/>
        </w:rPr>
      </w:pPr>
      <w:r w:rsidRPr="00AC35E4">
        <w:rPr>
          <w:rFonts w:ascii="Times" w:eastAsia="Calibri" w:hAnsi="Times" w:cs="Times"/>
        </w:rPr>
        <w:t>Gibson, Carolyn M., et al. "Variation in plant community composition and vegetation carbon pools a decade following a severe fire season in interior Alaska." </w:t>
      </w:r>
      <w:r w:rsidRPr="00AC35E4">
        <w:rPr>
          <w:rFonts w:ascii="Times" w:eastAsia="Calibri" w:hAnsi="Times" w:cs="Times"/>
          <w:i/>
          <w:iCs/>
        </w:rPr>
        <w:t>Journal of vegetation science</w:t>
      </w:r>
      <w:r w:rsidRPr="00AC35E4">
        <w:rPr>
          <w:rFonts w:ascii="Times" w:eastAsia="Calibri" w:hAnsi="Times" w:cs="Times"/>
        </w:rPr>
        <w:t> 27.6 (2016): 1187-1197.</w:t>
      </w:r>
    </w:p>
    <w:p w14:paraId="5723D871" w14:textId="77777777" w:rsidR="00931153" w:rsidRPr="00931153" w:rsidRDefault="00931153" w:rsidP="00931153">
      <w:pPr>
        <w:autoSpaceDE w:val="0"/>
        <w:autoSpaceDN w:val="0"/>
        <w:adjustRightInd w:val="0"/>
        <w:spacing w:line="276" w:lineRule="auto"/>
        <w:ind w:left="720" w:hanging="720"/>
        <w:rPr>
          <w:rFonts w:ascii="Times" w:eastAsia="Calibri" w:hAnsi="Times" w:cs="Times"/>
        </w:rPr>
      </w:pPr>
      <w:r w:rsidRPr="00931153">
        <w:rPr>
          <w:rFonts w:ascii="Times" w:eastAsia="Calibri" w:hAnsi="Times" w:cs="Times"/>
        </w:rPr>
        <w:t xml:space="preserve">Greene, D. F., and E. A. Johnson. "Modelling recruitment of </w:t>
      </w:r>
      <w:proofErr w:type="spellStart"/>
      <w:r w:rsidRPr="00931153">
        <w:rPr>
          <w:rFonts w:ascii="Times" w:eastAsia="Calibri" w:hAnsi="Times" w:cs="Times"/>
        </w:rPr>
        <w:t>Populus</w:t>
      </w:r>
      <w:proofErr w:type="spellEnd"/>
      <w:r w:rsidRPr="00931153">
        <w:rPr>
          <w:rFonts w:ascii="Times" w:eastAsia="Calibri" w:hAnsi="Times" w:cs="Times"/>
        </w:rPr>
        <w:t xml:space="preserve"> </w:t>
      </w:r>
      <w:proofErr w:type="spellStart"/>
      <w:r w:rsidRPr="00931153">
        <w:rPr>
          <w:rFonts w:ascii="Times" w:eastAsia="Calibri" w:hAnsi="Times" w:cs="Times"/>
        </w:rPr>
        <w:t>tremuloides</w:t>
      </w:r>
      <w:proofErr w:type="spellEnd"/>
      <w:r w:rsidRPr="00931153">
        <w:rPr>
          <w:rFonts w:ascii="Times" w:eastAsia="Calibri" w:hAnsi="Times" w:cs="Times"/>
        </w:rPr>
        <w:t xml:space="preserve">, Pinus </w:t>
      </w:r>
      <w:proofErr w:type="spellStart"/>
      <w:r w:rsidRPr="00931153">
        <w:rPr>
          <w:rFonts w:ascii="Times" w:eastAsia="Calibri" w:hAnsi="Times" w:cs="Times"/>
        </w:rPr>
        <w:t>banksiana</w:t>
      </w:r>
      <w:proofErr w:type="spellEnd"/>
      <w:r w:rsidRPr="00931153">
        <w:rPr>
          <w:rFonts w:ascii="Times" w:eastAsia="Calibri" w:hAnsi="Times" w:cs="Times"/>
        </w:rPr>
        <w:t xml:space="preserve">, and </w:t>
      </w:r>
      <w:proofErr w:type="spellStart"/>
      <w:r w:rsidRPr="00931153">
        <w:rPr>
          <w:rFonts w:ascii="Times" w:eastAsia="Calibri" w:hAnsi="Times" w:cs="Times"/>
        </w:rPr>
        <w:t>Picea</w:t>
      </w:r>
      <w:proofErr w:type="spellEnd"/>
      <w:r w:rsidRPr="00931153">
        <w:rPr>
          <w:rFonts w:ascii="Times" w:eastAsia="Calibri" w:hAnsi="Times" w:cs="Times"/>
        </w:rPr>
        <w:t xml:space="preserve"> </w:t>
      </w:r>
      <w:proofErr w:type="spellStart"/>
      <w:r w:rsidRPr="00931153">
        <w:rPr>
          <w:rFonts w:ascii="Times" w:eastAsia="Calibri" w:hAnsi="Times" w:cs="Times"/>
        </w:rPr>
        <w:t>mariana</w:t>
      </w:r>
      <w:proofErr w:type="spellEnd"/>
      <w:r w:rsidRPr="00931153">
        <w:rPr>
          <w:rFonts w:ascii="Times" w:eastAsia="Calibri" w:hAnsi="Times" w:cs="Times"/>
        </w:rPr>
        <w:t xml:space="preserve"> following fire in the </w:t>
      </w:r>
      <w:proofErr w:type="spellStart"/>
      <w:r w:rsidRPr="00931153">
        <w:rPr>
          <w:rFonts w:ascii="Times" w:eastAsia="Calibri" w:hAnsi="Times" w:cs="Times"/>
        </w:rPr>
        <w:t>mixedwood</w:t>
      </w:r>
      <w:proofErr w:type="spellEnd"/>
      <w:r w:rsidRPr="00931153">
        <w:rPr>
          <w:rFonts w:ascii="Times" w:eastAsia="Calibri" w:hAnsi="Times" w:cs="Times"/>
        </w:rPr>
        <w:t xml:space="preserve"> boreal forest." </w:t>
      </w:r>
      <w:r w:rsidRPr="00931153">
        <w:rPr>
          <w:rFonts w:ascii="Times" w:eastAsia="Calibri" w:hAnsi="Times" w:cs="Times"/>
          <w:i/>
          <w:iCs/>
        </w:rPr>
        <w:t>Canadian Journal of Forest Research</w:t>
      </w:r>
      <w:r w:rsidRPr="00931153">
        <w:rPr>
          <w:rFonts w:ascii="Times" w:eastAsia="Calibri" w:hAnsi="Times" w:cs="Times"/>
        </w:rPr>
        <w:t> 29.4 (1999): 462-473.</w:t>
      </w:r>
    </w:p>
    <w:p w14:paraId="4136A15A" w14:textId="15302B16" w:rsidR="00D3618E" w:rsidRDefault="00D3618E" w:rsidP="00931153">
      <w:pPr>
        <w:autoSpaceDE w:val="0"/>
        <w:autoSpaceDN w:val="0"/>
        <w:adjustRightInd w:val="0"/>
        <w:spacing w:line="276" w:lineRule="auto"/>
        <w:ind w:left="720" w:hanging="720"/>
        <w:rPr>
          <w:rFonts w:ascii="Times" w:eastAsia="Calibri" w:hAnsi="Times" w:cs="Times"/>
        </w:rPr>
      </w:pPr>
      <w:r w:rsidRPr="00D3618E">
        <w:rPr>
          <w:rFonts w:ascii="Times" w:eastAsia="Calibri" w:hAnsi="Times" w:cs="Times"/>
        </w:rPr>
        <w:lastRenderedPageBreak/>
        <w:t>Greene, David F., et al. "The reduction of organic-layer depth by wildfire in the North American boreal forest and its effect on tree recruitment by seed." </w:t>
      </w:r>
      <w:r w:rsidRPr="00D3618E">
        <w:rPr>
          <w:rFonts w:ascii="Times" w:eastAsia="Calibri" w:hAnsi="Times" w:cs="Times"/>
          <w:i/>
          <w:iCs/>
        </w:rPr>
        <w:t>Canadian Journal of Forest Research</w:t>
      </w:r>
      <w:r w:rsidRPr="00D3618E">
        <w:rPr>
          <w:rFonts w:ascii="Times" w:eastAsia="Calibri" w:hAnsi="Times" w:cs="Times"/>
        </w:rPr>
        <w:t> 37.6 (2007): 1012-1023.</w:t>
      </w:r>
    </w:p>
    <w:p w14:paraId="3DA948AD" w14:textId="4C9D782F" w:rsidR="00996D13" w:rsidRDefault="00996D13" w:rsidP="00996D13">
      <w:pPr>
        <w:autoSpaceDE w:val="0"/>
        <w:autoSpaceDN w:val="0"/>
        <w:adjustRightInd w:val="0"/>
        <w:spacing w:line="276" w:lineRule="auto"/>
        <w:ind w:left="720" w:hanging="720"/>
        <w:rPr>
          <w:rFonts w:ascii="Times" w:eastAsia="Calibri" w:hAnsi="Times" w:cs="Times"/>
        </w:rPr>
      </w:pPr>
      <w:r w:rsidRPr="00996D13">
        <w:rPr>
          <w:rFonts w:ascii="Times" w:eastAsia="Calibri" w:hAnsi="Times" w:cs="Times"/>
        </w:rPr>
        <w:t>Higuera, Philip E., et al. "Frequent fires in ancient shrub tundra: implications of paleorecords for arctic environmental change." </w:t>
      </w:r>
      <w:proofErr w:type="spellStart"/>
      <w:r w:rsidRPr="00996D13">
        <w:rPr>
          <w:rFonts w:ascii="Times" w:eastAsia="Calibri" w:hAnsi="Times" w:cs="Times"/>
          <w:i/>
          <w:iCs/>
        </w:rPr>
        <w:t>PloS</w:t>
      </w:r>
      <w:proofErr w:type="spellEnd"/>
      <w:r w:rsidRPr="00996D13">
        <w:rPr>
          <w:rFonts w:ascii="Times" w:eastAsia="Calibri" w:hAnsi="Times" w:cs="Times"/>
          <w:i/>
          <w:iCs/>
        </w:rPr>
        <w:t xml:space="preserve"> one</w:t>
      </w:r>
      <w:r w:rsidRPr="00996D13">
        <w:rPr>
          <w:rFonts w:ascii="Times" w:eastAsia="Calibri" w:hAnsi="Times" w:cs="Times"/>
        </w:rPr>
        <w:t> 3.3 (2008).</w:t>
      </w:r>
    </w:p>
    <w:p w14:paraId="48F5A5EE" w14:textId="77777777" w:rsidR="00F62AC6" w:rsidRPr="00F62AC6" w:rsidRDefault="00F62AC6" w:rsidP="00F62AC6">
      <w:pPr>
        <w:autoSpaceDE w:val="0"/>
        <w:autoSpaceDN w:val="0"/>
        <w:adjustRightInd w:val="0"/>
        <w:spacing w:line="276" w:lineRule="auto"/>
        <w:ind w:left="720" w:hanging="720"/>
        <w:rPr>
          <w:rFonts w:ascii="Times" w:eastAsia="Calibri" w:hAnsi="Times" w:cs="Times"/>
        </w:rPr>
      </w:pPr>
      <w:proofErr w:type="spellStart"/>
      <w:r w:rsidRPr="00F62AC6">
        <w:rPr>
          <w:rFonts w:ascii="Times" w:eastAsia="Calibri" w:hAnsi="Times" w:cs="Times"/>
        </w:rPr>
        <w:t>Hinzman</w:t>
      </w:r>
      <w:proofErr w:type="spellEnd"/>
      <w:r w:rsidRPr="00F62AC6">
        <w:rPr>
          <w:rFonts w:ascii="Times" w:eastAsia="Calibri" w:hAnsi="Times" w:cs="Times"/>
        </w:rPr>
        <w:t>, Larry D., et al. "Evidence and implications of recent climate change in northern Alaska and other arctic regions." </w:t>
      </w:r>
      <w:r w:rsidRPr="00F62AC6">
        <w:rPr>
          <w:rFonts w:ascii="Times" w:eastAsia="Calibri" w:hAnsi="Times" w:cs="Times"/>
          <w:i/>
          <w:iCs/>
        </w:rPr>
        <w:t>Climatic change</w:t>
      </w:r>
      <w:r w:rsidRPr="00F62AC6">
        <w:rPr>
          <w:rFonts w:ascii="Times" w:eastAsia="Calibri" w:hAnsi="Times" w:cs="Times"/>
        </w:rPr>
        <w:t> 72.3 (2005): 251-298.</w:t>
      </w:r>
    </w:p>
    <w:p w14:paraId="34242B8D" w14:textId="77777777" w:rsidR="00B51FF0" w:rsidRDefault="00B51FF0" w:rsidP="00F62AC6">
      <w:pPr>
        <w:autoSpaceDE w:val="0"/>
        <w:autoSpaceDN w:val="0"/>
        <w:adjustRightInd w:val="0"/>
        <w:spacing w:line="276" w:lineRule="auto"/>
        <w:ind w:left="720" w:hanging="720"/>
        <w:rPr>
          <w:rFonts w:ascii="Times" w:eastAsia="Calibri" w:hAnsi="Times" w:cs="Times"/>
        </w:rPr>
      </w:pPr>
      <w:r w:rsidRPr="00B51FF0">
        <w:rPr>
          <w:rFonts w:ascii="Times" w:eastAsia="Calibri" w:hAnsi="Times" w:cs="Times"/>
        </w:rPr>
        <w:t>Hollingsworth, Teresa N., et al. "Fire severity filters regeneration traits to shape community assembly in Alaska’s boreal forest." </w:t>
      </w:r>
      <w:proofErr w:type="spellStart"/>
      <w:r w:rsidRPr="00B51FF0">
        <w:rPr>
          <w:rFonts w:ascii="Times" w:eastAsia="Calibri" w:hAnsi="Times" w:cs="Times"/>
          <w:i/>
          <w:iCs/>
        </w:rPr>
        <w:t>PloS</w:t>
      </w:r>
      <w:proofErr w:type="spellEnd"/>
      <w:r w:rsidRPr="00B51FF0">
        <w:rPr>
          <w:rFonts w:ascii="Times" w:eastAsia="Calibri" w:hAnsi="Times" w:cs="Times"/>
          <w:i/>
          <w:iCs/>
        </w:rPr>
        <w:t xml:space="preserve"> one</w:t>
      </w:r>
      <w:r w:rsidRPr="00B51FF0">
        <w:rPr>
          <w:rFonts w:ascii="Times" w:eastAsia="Calibri" w:hAnsi="Times" w:cs="Times"/>
        </w:rPr>
        <w:t> 8.2 (2013): e56033.</w:t>
      </w:r>
    </w:p>
    <w:p w14:paraId="606CFD2F" w14:textId="7D9ABBD1" w:rsidR="00B51FF0" w:rsidRDefault="00B51FF0" w:rsidP="006D3BF6">
      <w:pPr>
        <w:autoSpaceDE w:val="0"/>
        <w:autoSpaceDN w:val="0"/>
        <w:adjustRightInd w:val="0"/>
        <w:spacing w:line="276" w:lineRule="auto"/>
        <w:ind w:left="720" w:hanging="720"/>
        <w:rPr>
          <w:rFonts w:ascii="Times" w:eastAsia="Calibri" w:hAnsi="Times" w:cs="Times"/>
        </w:rPr>
      </w:pPr>
      <w:r w:rsidRPr="00B51FF0">
        <w:rPr>
          <w:rFonts w:ascii="Times" w:eastAsia="Calibri" w:hAnsi="Times" w:cs="Times"/>
        </w:rPr>
        <w:t>Houle, Gregory P., et al. "Recovery of carbon pools a decade after wildfire in black spruce forests of interior Alaska: effects of soil texture and landscape position." </w:t>
      </w:r>
      <w:r w:rsidRPr="00B51FF0">
        <w:rPr>
          <w:rFonts w:ascii="Times" w:eastAsia="Calibri" w:hAnsi="Times" w:cs="Times"/>
          <w:i/>
          <w:iCs/>
        </w:rPr>
        <w:t>Canadian Journal of Forest Research</w:t>
      </w:r>
      <w:r w:rsidRPr="00B51FF0">
        <w:rPr>
          <w:rFonts w:ascii="Times" w:eastAsia="Calibri" w:hAnsi="Times" w:cs="Times"/>
        </w:rPr>
        <w:t xml:space="preserve"> 48.1 (2017): 1-10. </w:t>
      </w:r>
    </w:p>
    <w:p w14:paraId="7DB4AD8A" w14:textId="6686E786"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 xml:space="preserve">Hoy, Elizabeth E., Merritt R. Turetsky, and Eric S. </w:t>
      </w:r>
      <w:proofErr w:type="spellStart"/>
      <w:r w:rsidRPr="00813347">
        <w:rPr>
          <w:rFonts w:ascii="Times" w:eastAsia="Calibri" w:hAnsi="Times" w:cs="Times"/>
        </w:rPr>
        <w:t>Kasischke</w:t>
      </w:r>
      <w:proofErr w:type="spellEnd"/>
      <w:r w:rsidRPr="00813347">
        <w:rPr>
          <w:rFonts w:ascii="Times" w:eastAsia="Calibri" w:hAnsi="Times" w:cs="Times"/>
        </w:rPr>
        <w:t>. "More frequent burning increases vulnerability of Alaskan boreal black spruce forests." Environmental Research Letters 11.9 (2016): 095001.</w:t>
      </w:r>
    </w:p>
    <w:p w14:paraId="283C39E3" w14:textId="0CDDBA04" w:rsidR="00B51FF0" w:rsidRPr="00B51FF0" w:rsidRDefault="00B51FF0" w:rsidP="006D3BF6">
      <w:pPr>
        <w:autoSpaceDE w:val="0"/>
        <w:autoSpaceDN w:val="0"/>
        <w:adjustRightInd w:val="0"/>
        <w:spacing w:line="276" w:lineRule="auto"/>
        <w:ind w:left="720" w:hanging="720"/>
        <w:rPr>
          <w:rFonts w:ascii="Times" w:eastAsia="Calibri" w:hAnsi="Times" w:cs="Times"/>
        </w:rPr>
      </w:pPr>
      <w:r w:rsidRPr="00B51FF0">
        <w:rPr>
          <w:rFonts w:ascii="Times" w:eastAsia="Calibri" w:hAnsi="Times" w:cs="Times"/>
        </w:rPr>
        <w:t>Johnstone, Jill F., and F. Stuart Chapin. "Effects of soil burn severity on post-fire tree recruitment in boreal forest." </w:t>
      </w:r>
      <w:r w:rsidRPr="00B51FF0">
        <w:rPr>
          <w:rFonts w:ascii="Times" w:eastAsia="Calibri" w:hAnsi="Times" w:cs="Times"/>
          <w:i/>
          <w:iCs/>
        </w:rPr>
        <w:t>Ecosystems</w:t>
      </w:r>
      <w:r w:rsidRPr="00B51FF0">
        <w:rPr>
          <w:rFonts w:ascii="Times" w:eastAsia="Calibri" w:hAnsi="Times" w:cs="Times"/>
        </w:rPr>
        <w:t> 9.1 (2006): 14-31.</w:t>
      </w:r>
      <w:r w:rsidRPr="00A80C03">
        <w:rPr>
          <w:rFonts w:ascii="Times" w:eastAsia="Calibri" w:hAnsi="Times" w:cs="Times"/>
          <w:color w:val="FF0000"/>
        </w:rPr>
        <w:t xml:space="preserve"> </w:t>
      </w:r>
      <w:r w:rsidRPr="00B7676C">
        <w:rPr>
          <w:rFonts w:ascii="Times" w:eastAsia="Calibri" w:hAnsi="Times" w:cs="Times"/>
          <w:color w:val="000000" w:themeColor="text1"/>
        </w:rPr>
        <w:t>A</w:t>
      </w:r>
    </w:p>
    <w:p w14:paraId="200F3C5F" w14:textId="0616F057" w:rsidR="00813347" w:rsidRPr="00472356" w:rsidRDefault="00813347" w:rsidP="006D3BF6">
      <w:pPr>
        <w:autoSpaceDE w:val="0"/>
        <w:autoSpaceDN w:val="0"/>
        <w:adjustRightInd w:val="0"/>
        <w:spacing w:line="276" w:lineRule="auto"/>
        <w:ind w:left="720" w:hanging="720"/>
        <w:rPr>
          <w:rFonts w:ascii="Times" w:eastAsia="Calibri" w:hAnsi="Times" w:cs="Times"/>
          <w:color w:val="000000" w:themeColor="text1"/>
        </w:rPr>
      </w:pPr>
      <w:r w:rsidRPr="00813347">
        <w:rPr>
          <w:rFonts w:ascii="Times" w:eastAsia="Calibri" w:hAnsi="Times" w:cs="Times"/>
        </w:rPr>
        <w:t>Johnstone, J. F., and F. S. Chapin. "Fire interval effects on successional trajectory in boreal forests of northwest Canada." </w:t>
      </w:r>
      <w:r w:rsidRPr="00813347">
        <w:rPr>
          <w:rFonts w:ascii="Times" w:eastAsia="Calibri" w:hAnsi="Times" w:cs="Times"/>
          <w:i/>
          <w:iCs/>
        </w:rPr>
        <w:t>Ecosystems</w:t>
      </w:r>
      <w:r w:rsidRPr="00813347">
        <w:rPr>
          <w:rFonts w:ascii="Times" w:eastAsia="Calibri" w:hAnsi="Times" w:cs="Times"/>
        </w:rPr>
        <w:t> 9.2 (2006): 268-277</w:t>
      </w:r>
      <w:r w:rsidRPr="00A80C03">
        <w:rPr>
          <w:rFonts w:ascii="Times" w:eastAsia="Calibri" w:hAnsi="Times" w:cs="Times"/>
        </w:rPr>
        <w:t>.</w:t>
      </w:r>
      <w:r w:rsidR="00B51FF0" w:rsidRPr="00A80C03">
        <w:rPr>
          <w:rFonts w:ascii="Times" w:eastAsia="Calibri" w:hAnsi="Times" w:cs="Times"/>
        </w:rPr>
        <w:t xml:space="preserve"> </w:t>
      </w:r>
      <w:r w:rsidR="00472356">
        <w:rPr>
          <w:rFonts w:ascii="Times" w:eastAsia="Calibri" w:hAnsi="Times" w:cs="Times"/>
          <w:color w:val="000000" w:themeColor="text1"/>
        </w:rPr>
        <w:t>B</w:t>
      </w:r>
    </w:p>
    <w:p w14:paraId="038BC236"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Johnstone, Jill F., et al. "Decadal observations of tree regeneration following fire in boreal forests." </w:t>
      </w:r>
      <w:r w:rsidRPr="00813347">
        <w:rPr>
          <w:rFonts w:ascii="Times" w:eastAsia="Calibri" w:hAnsi="Times" w:cs="Times"/>
          <w:i/>
          <w:iCs/>
        </w:rPr>
        <w:t>Canadian Journal of Forest Research</w:t>
      </w:r>
      <w:r w:rsidRPr="00813347">
        <w:rPr>
          <w:rFonts w:ascii="Times" w:eastAsia="Calibri" w:hAnsi="Times" w:cs="Times"/>
        </w:rPr>
        <w:t> 34.2 (2004): 267-273.</w:t>
      </w:r>
    </w:p>
    <w:p w14:paraId="23A63FDA"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Johnstone, Jill F., et al. "Changes in fire regime break the legacy lock on successional trajectories in Alaskan boreal forest." </w:t>
      </w:r>
      <w:r w:rsidRPr="00813347">
        <w:rPr>
          <w:rFonts w:ascii="Times" w:eastAsia="Calibri" w:hAnsi="Times" w:cs="Times"/>
          <w:i/>
          <w:iCs/>
        </w:rPr>
        <w:t>Global Change Biology</w:t>
      </w:r>
      <w:r w:rsidRPr="00813347">
        <w:rPr>
          <w:rFonts w:ascii="Times" w:eastAsia="Calibri" w:hAnsi="Times" w:cs="Times"/>
        </w:rPr>
        <w:t> 16.4 (2010): 1281-1295.</w:t>
      </w:r>
    </w:p>
    <w:p w14:paraId="5582E84D" w14:textId="77777777" w:rsidR="00B51FF0" w:rsidRPr="00B51FF0" w:rsidRDefault="00B51FF0" w:rsidP="006D3BF6">
      <w:pPr>
        <w:autoSpaceDE w:val="0"/>
        <w:autoSpaceDN w:val="0"/>
        <w:adjustRightInd w:val="0"/>
        <w:spacing w:line="276" w:lineRule="auto"/>
        <w:ind w:left="720" w:hanging="720"/>
        <w:rPr>
          <w:rFonts w:ascii="Times" w:eastAsia="Calibri" w:hAnsi="Times" w:cs="Times"/>
        </w:rPr>
      </w:pPr>
      <w:r w:rsidRPr="00B51FF0">
        <w:rPr>
          <w:rFonts w:ascii="Times" w:eastAsia="Calibri" w:hAnsi="Times" w:cs="Times"/>
        </w:rPr>
        <w:t xml:space="preserve">Johnstone, Jill, et al. "Postfire seed rain of black spruce, a </w:t>
      </w:r>
      <w:proofErr w:type="spellStart"/>
      <w:r w:rsidRPr="00B51FF0">
        <w:rPr>
          <w:rFonts w:ascii="Times" w:eastAsia="Calibri" w:hAnsi="Times" w:cs="Times"/>
        </w:rPr>
        <w:t>semiserotinous</w:t>
      </w:r>
      <w:proofErr w:type="spellEnd"/>
      <w:r w:rsidRPr="00B51FF0">
        <w:rPr>
          <w:rFonts w:ascii="Times" w:eastAsia="Calibri" w:hAnsi="Times" w:cs="Times"/>
        </w:rPr>
        <w:t xml:space="preserve"> conifer, in forests of interior Alaska." </w:t>
      </w:r>
      <w:r w:rsidRPr="00B51FF0">
        <w:rPr>
          <w:rFonts w:ascii="Times" w:eastAsia="Calibri" w:hAnsi="Times" w:cs="Times"/>
          <w:i/>
          <w:iCs/>
        </w:rPr>
        <w:t>Canadian Journal of Forest Research</w:t>
      </w:r>
      <w:r w:rsidRPr="00B51FF0">
        <w:rPr>
          <w:rFonts w:ascii="Times" w:eastAsia="Calibri" w:hAnsi="Times" w:cs="Times"/>
        </w:rPr>
        <w:t> 39.8 (2009): 1575-1588.</w:t>
      </w:r>
    </w:p>
    <w:p w14:paraId="0328011B" w14:textId="1DD55BEE" w:rsidR="00DE175D" w:rsidRPr="00DE175D" w:rsidRDefault="00DE175D" w:rsidP="006D3BF6">
      <w:pPr>
        <w:autoSpaceDE w:val="0"/>
        <w:autoSpaceDN w:val="0"/>
        <w:adjustRightInd w:val="0"/>
        <w:spacing w:line="276" w:lineRule="auto"/>
        <w:ind w:left="720" w:hanging="720"/>
        <w:rPr>
          <w:rFonts w:ascii="Times" w:eastAsia="Calibri" w:hAnsi="Times" w:cs="Times"/>
          <w:color w:val="000000" w:themeColor="text1"/>
        </w:rPr>
      </w:pPr>
      <w:r w:rsidRPr="00DE175D">
        <w:rPr>
          <w:rFonts w:ascii="Times" w:eastAsia="Calibri" w:hAnsi="Times" w:cs="Times"/>
          <w:color w:val="000000" w:themeColor="text1"/>
        </w:rPr>
        <w:t>Johnstone, J</w:t>
      </w:r>
      <w:r>
        <w:rPr>
          <w:rFonts w:ascii="Times" w:eastAsia="Calibri" w:hAnsi="Times" w:cs="Times"/>
          <w:color w:val="000000" w:themeColor="text1"/>
        </w:rPr>
        <w:t>ill, et al</w:t>
      </w:r>
      <w:r w:rsidRPr="00DE175D">
        <w:rPr>
          <w:rFonts w:ascii="Times" w:eastAsia="Calibri" w:hAnsi="Times" w:cs="Times"/>
          <w:color w:val="000000" w:themeColor="text1"/>
        </w:rPr>
        <w:t xml:space="preserve">. </w:t>
      </w:r>
      <w:r>
        <w:rPr>
          <w:rFonts w:ascii="Times" w:eastAsia="Calibri" w:hAnsi="Times" w:cs="Times"/>
          <w:color w:val="000000" w:themeColor="text1"/>
        </w:rPr>
        <w:t>“</w:t>
      </w:r>
      <w:r w:rsidRPr="00DE175D">
        <w:rPr>
          <w:rFonts w:ascii="Times" w:eastAsia="Calibri" w:hAnsi="Times" w:cs="Times"/>
          <w:color w:val="000000" w:themeColor="text1"/>
        </w:rPr>
        <w:t>Modeling impacts of fire severity on successional trajectories and future fire behavior in Alaskan boreal forests.</w:t>
      </w:r>
      <w:r>
        <w:rPr>
          <w:rFonts w:ascii="Times" w:eastAsia="Calibri" w:hAnsi="Times" w:cs="Times"/>
          <w:color w:val="000000" w:themeColor="text1"/>
        </w:rPr>
        <w:t>”</w:t>
      </w:r>
      <w:r w:rsidRPr="00DE175D">
        <w:rPr>
          <w:rFonts w:ascii="Times" w:eastAsia="Calibri" w:hAnsi="Times" w:cs="Times"/>
          <w:color w:val="000000" w:themeColor="text1"/>
        </w:rPr>
        <w:t xml:space="preserve"> </w:t>
      </w:r>
      <w:r w:rsidRPr="00DE175D">
        <w:rPr>
          <w:rFonts w:ascii="Times" w:eastAsia="Calibri" w:hAnsi="Times" w:cs="Times"/>
          <w:i/>
          <w:iCs/>
          <w:color w:val="000000" w:themeColor="text1"/>
        </w:rPr>
        <w:t>Landscape Ecology</w:t>
      </w:r>
      <w:r w:rsidRPr="00DE175D">
        <w:rPr>
          <w:rFonts w:ascii="Times" w:eastAsia="Calibri" w:hAnsi="Times" w:cs="Times"/>
          <w:color w:val="000000" w:themeColor="text1"/>
        </w:rPr>
        <w:t>, 26</w:t>
      </w:r>
      <w:r>
        <w:rPr>
          <w:rFonts w:ascii="Times" w:eastAsia="Calibri" w:hAnsi="Times" w:cs="Times"/>
          <w:color w:val="000000" w:themeColor="text1"/>
        </w:rPr>
        <w:t>.4 (2011).</w:t>
      </w:r>
    </w:p>
    <w:p w14:paraId="600ACE21" w14:textId="4EC70D87" w:rsidR="006D3BF6" w:rsidRDefault="006D3BF6" w:rsidP="006D3BF6">
      <w:pPr>
        <w:autoSpaceDE w:val="0"/>
        <w:autoSpaceDN w:val="0"/>
        <w:adjustRightInd w:val="0"/>
        <w:spacing w:line="276" w:lineRule="auto"/>
        <w:ind w:left="720" w:hanging="720"/>
        <w:rPr>
          <w:rFonts w:ascii="Times" w:eastAsia="Calibri" w:hAnsi="Times" w:cs="Times"/>
        </w:rPr>
      </w:pPr>
      <w:r w:rsidRPr="006D3BF6">
        <w:rPr>
          <w:rFonts w:ascii="Times" w:eastAsia="Calibri" w:hAnsi="Times" w:cs="Times"/>
        </w:rPr>
        <w:t xml:space="preserve">Jorgenson, M. Torre, and Yuri </w:t>
      </w:r>
      <w:proofErr w:type="spellStart"/>
      <w:r w:rsidRPr="006D3BF6">
        <w:rPr>
          <w:rFonts w:ascii="Times" w:eastAsia="Calibri" w:hAnsi="Times" w:cs="Times"/>
        </w:rPr>
        <w:t>Shur</w:t>
      </w:r>
      <w:proofErr w:type="spellEnd"/>
      <w:r w:rsidRPr="006D3BF6">
        <w:rPr>
          <w:rFonts w:ascii="Times" w:eastAsia="Calibri" w:hAnsi="Times" w:cs="Times"/>
        </w:rPr>
        <w:t>. "Evolution of lakes and basins in northern Alaska and discussion of the thaw lake cycle." </w:t>
      </w:r>
      <w:r w:rsidRPr="006D3BF6">
        <w:rPr>
          <w:rFonts w:ascii="Times" w:eastAsia="Calibri" w:hAnsi="Times" w:cs="Times"/>
          <w:i/>
          <w:iCs/>
        </w:rPr>
        <w:t>Journal of Geophysical Research: Earth Surface</w:t>
      </w:r>
      <w:r w:rsidRPr="006D3BF6">
        <w:rPr>
          <w:rFonts w:ascii="Times" w:eastAsia="Calibri" w:hAnsi="Times" w:cs="Times"/>
        </w:rPr>
        <w:t> 112.F2 (2007).</w:t>
      </w:r>
    </w:p>
    <w:p w14:paraId="455EC5A4" w14:textId="0A38435A" w:rsidR="00EE3B28" w:rsidRPr="006D3BF6" w:rsidRDefault="00EE3B28" w:rsidP="00EE3B28">
      <w:pPr>
        <w:autoSpaceDE w:val="0"/>
        <w:autoSpaceDN w:val="0"/>
        <w:adjustRightInd w:val="0"/>
        <w:spacing w:line="276" w:lineRule="auto"/>
        <w:ind w:left="720" w:hanging="720"/>
        <w:rPr>
          <w:rFonts w:ascii="Times" w:eastAsia="Calibri" w:hAnsi="Times" w:cs="Times"/>
        </w:rPr>
      </w:pPr>
      <w:proofErr w:type="spellStart"/>
      <w:r w:rsidRPr="00EE3B28">
        <w:rPr>
          <w:rFonts w:ascii="Times" w:eastAsia="Calibri" w:hAnsi="Times" w:cs="Times"/>
        </w:rPr>
        <w:t>Kasischke</w:t>
      </w:r>
      <w:proofErr w:type="spellEnd"/>
      <w:r w:rsidRPr="00EE3B28">
        <w:rPr>
          <w:rFonts w:ascii="Times" w:eastAsia="Calibri" w:hAnsi="Times" w:cs="Times"/>
        </w:rPr>
        <w:t>, E. S., &amp; Johnstone, J. F. (2005). Variation in postfire organic layer thickness in a black spruce forest complex in interior Alaska and its effects on soil temperature and moisture. </w:t>
      </w:r>
      <w:r w:rsidRPr="00EE3B28">
        <w:rPr>
          <w:rFonts w:ascii="Times" w:eastAsia="Calibri" w:hAnsi="Times" w:cs="Times"/>
          <w:i/>
          <w:iCs/>
        </w:rPr>
        <w:t>Canadian Journal of Forest Research</w:t>
      </w:r>
      <w:r w:rsidRPr="00EE3B28">
        <w:rPr>
          <w:rFonts w:ascii="Times" w:eastAsia="Calibri" w:hAnsi="Times" w:cs="Times"/>
        </w:rPr>
        <w:t>, </w:t>
      </w:r>
      <w:r w:rsidRPr="00EE3B28">
        <w:rPr>
          <w:rFonts w:ascii="Times" w:eastAsia="Calibri" w:hAnsi="Times" w:cs="Times"/>
          <w:i/>
          <w:iCs/>
        </w:rPr>
        <w:t>35</w:t>
      </w:r>
      <w:r w:rsidRPr="00EE3B28">
        <w:rPr>
          <w:rFonts w:ascii="Times" w:eastAsia="Calibri" w:hAnsi="Times" w:cs="Times"/>
        </w:rPr>
        <w:t>(9), 2164-2177.</w:t>
      </w:r>
    </w:p>
    <w:p w14:paraId="3FE47B9D" w14:textId="242950BB" w:rsidR="00813347" w:rsidRPr="00813347" w:rsidRDefault="00813347" w:rsidP="006D3BF6">
      <w:pPr>
        <w:autoSpaceDE w:val="0"/>
        <w:autoSpaceDN w:val="0"/>
        <w:adjustRightInd w:val="0"/>
        <w:spacing w:line="276" w:lineRule="auto"/>
        <w:ind w:left="720" w:hanging="720"/>
        <w:rPr>
          <w:rFonts w:ascii="Times" w:eastAsia="Calibri" w:hAnsi="Times" w:cs="Times"/>
        </w:rPr>
      </w:pPr>
      <w:proofErr w:type="spellStart"/>
      <w:r w:rsidRPr="00813347">
        <w:rPr>
          <w:rFonts w:ascii="Times" w:eastAsia="Calibri" w:hAnsi="Times" w:cs="Times"/>
        </w:rPr>
        <w:t>Kasischke</w:t>
      </w:r>
      <w:proofErr w:type="spellEnd"/>
      <w:r w:rsidRPr="00813347">
        <w:rPr>
          <w:rFonts w:ascii="Times" w:eastAsia="Calibri" w:hAnsi="Times" w:cs="Times"/>
        </w:rPr>
        <w:t>, Eric S., and Merritt R. Turetsky. "Recent changes in the fire regime across the North American boreal region—Spatial and temporal patterns of burning across Canada and Alaska." Geophysical research letters 33.9 (2006).</w:t>
      </w:r>
    </w:p>
    <w:p w14:paraId="3B670084"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proofErr w:type="spellStart"/>
      <w:r w:rsidRPr="00813347">
        <w:rPr>
          <w:rFonts w:ascii="Times" w:eastAsia="Calibri" w:hAnsi="Times" w:cs="Times"/>
        </w:rPr>
        <w:t>Kasischke</w:t>
      </w:r>
      <w:proofErr w:type="spellEnd"/>
      <w:r w:rsidRPr="00813347">
        <w:rPr>
          <w:rFonts w:ascii="Times" w:eastAsia="Calibri" w:hAnsi="Times" w:cs="Times"/>
        </w:rPr>
        <w:t>, Eric S., et al. "Alaska’s changing fire regime—implications for the vulnerability of its boreal forests." </w:t>
      </w:r>
      <w:r w:rsidRPr="00813347">
        <w:rPr>
          <w:rFonts w:ascii="Times" w:eastAsia="Calibri" w:hAnsi="Times" w:cs="Times"/>
          <w:i/>
          <w:iCs/>
        </w:rPr>
        <w:t>Canadian Journal of Forest Research</w:t>
      </w:r>
      <w:r w:rsidRPr="00813347">
        <w:rPr>
          <w:rFonts w:ascii="Times" w:eastAsia="Calibri" w:hAnsi="Times" w:cs="Times"/>
        </w:rPr>
        <w:t> 40.7 (2010): 1313-1324.</w:t>
      </w:r>
    </w:p>
    <w:p w14:paraId="798B908E" w14:textId="77777777" w:rsidR="00813347" w:rsidRP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Kelly, Ryan, et al. "Recent burning of boreal forests exceeds fire regime limits of the past 10,000 years." Proceedings of the National Academy of Sciences 110.32 (2013): 13055-13060.</w:t>
      </w:r>
    </w:p>
    <w:p w14:paraId="21F50913" w14:textId="37586608" w:rsidR="00931153" w:rsidRDefault="00813347" w:rsidP="00472356">
      <w:pPr>
        <w:autoSpaceDE w:val="0"/>
        <w:autoSpaceDN w:val="0"/>
        <w:adjustRightInd w:val="0"/>
        <w:spacing w:line="276" w:lineRule="auto"/>
        <w:ind w:left="720" w:hanging="720"/>
        <w:rPr>
          <w:rFonts w:ascii="Times" w:eastAsia="Calibri" w:hAnsi="Times" w:cs="Times"/>
        </w:rPr>
      </w:pPr>
      <w:proofErr w:type="spellStart"/>
      <w:r w:rsidRPr="00813347">
        <w:rPr>
          <w:rFonts w:ascii="Times" w:eastAsia="Calibri" w:hAnsi="Times" w:cs="Times"/>
        </w:rPr>
        <w:lastRenderedPageBreak/>
        <w:t>Kurkowski</w:t>
      </w:r>
      <w:proofErr w:type="spellEnd"/>
      <w:r w:rsidRPr="00813347">
        <w:rPr>
          <w:rFonts w:ascii="Times" w:eastAsia="Calibri" w:hAnsi="Times" w:cs="Times"/>
        </w:rPr>
        <w:t>, Thomas A., et al. "Relative importance of different secondary successional pathways in an Alaskan boreal forest." Canadian Journal of Forest Research 38.7 (2008): 1911-1923.</w:t>
      </w:r>
    </w:p>
    <w:p w14:paraId="6ADC10BA" w14:textId="3E476730" w:rsidR="00931153" w:rsidRDefault="00931153" w:rsidP="00931153">
      <w:pPr>
        <w:autoSpaceDE w:val="0"/>
        <w:autoSpaceDN w:val="0"/>
        <w:adjustRightInd w:val="0"/>
        <w:spacing w:line="276" w:lineRule="auto"/>
        <w:ind w:left="720" w:hanging="720"/>
        <w:rPr>
          <w:rFonts w:ascii="Times" w:eastAsia="Calibri" w:hAnsi="Times" w:cs="Times"/>
        </w:rPr>
      </w:pPr>
      <w:r w:rsidRPr="00931153">
        <w:rPr>
          <w:rFonts w:ascii="Times" w:eastAsia="Calibri" w:hAnsi="Times" w:cs="Times"/>
        </w:rPr>
        <w:t xml:space="preserve">Goff, </w:t>
      </w:r>
      <w:proofErr w:type="spellStart"/>
      <w:r w:rsidRPr="00931153">
        <w:rPr>
          <w:rFonts w:ascii="Times" w:eastAsia="Calibri" w:hAnsi="Times" w:cs="Times"/>
        </w:rPr>
        <w:t>Héloïse</w:t>
      </w:r>
      <w:proofErr w:type="spellEnd"/>
      <w:r w:rsidRPr="00931153">
        <w:rPr>
          <w:rFonts w:ascii="Times" w:eastAsia="Calibri" w:hAnsi="Times" w:cs="Times"/>
        </w:rPr>
        <w:t xml:space="preserve"> Le, and Luc Sirois. "Black spruce and jack pine dynamics simulated under varying fire cycles in the northern boreal forest of Quebec, Canada." </w:t>
      </w:r>
      <w:r w:rsidRPr="00931153">
        <w:rPr>
          <w:rFonts w:ascii="Times" w:eastAsia="Calibri" w:hAnsi="Times" w:cs="Times"/>
          <w:i/>
          <w:iCs/>
        </w:rPr>
        <w:t>Canadian Journal of Forest Research</w:t>
      </w:r>
      <w:r w:rsidRPr="00931153">
        <w:rPr>
          <w:rFonts w:ascii="Times" w:eastAsia="Calibri" w:hAnsi="Times" w:cs="Times"/>
        </w:rPr>
        <w:t> 34.12 (2004): 2399-2409.</w:t>
      </w:r>
    </w:p>
    <w:p w14:paraId="635396E9" w14:textId="3FB70232" w:rsidR="008D50C9" w:rsidRDefault="008D50C9" w:rsidP="008D50C9">
      <w:pPr>
        <w:autoSpaceDE w:val="0"/>
        <w:autoSpaceDN w:val="0"/>
        <w:adjustRightInd w:val="0"/>
        <w:spacing w:line="276" w:lineRule="auto"/>
        <w:ind w:left="720" w:hanging="720"/>
        <w:rPr>
          <w:rFonts w:ascii="Times" w:eastAsia="Calibri" w:hAnsi="Times" w:cs="Times"/>
        </w:rPr>
      </w:pPr>
      <w:r w:rsidRPr="008D50C9">
        <w:rPr>
          <w:rFonts w:ascii="Times" w:eastAsia="Calibri" w:hAnsi="Times" w:cs="Times"/>
        </w:rPr>
        <w:t xml:space="preserve">Makowski D, </w:t>
      </w:r>
      <w:proofErr w:type="spellStart"/>
      <w:r w:rsidRPr="008D50C9">
        <w:rPr>
          <w:rFonts w:ascii="Times" w:eastAsia="Calibri" w:hAnsi="Times" w:cs="Times"/>
        </w:rPr>
        <w:t>Lüdecke</w:t>
      </w:r>
      <w:proofErr w:type="spellEnd"/>
      <w:r w:rsidRPr="008D50C9">
        <w:rPr>
          <w:rFonts w:ascii="Times" w:eastAsia="Calibri" w:hAnsi="Times" w:cs="Times"/>
        </w:rPr>
        <w:t xml:space="preserve"> D (2019). “Compute and interpret indices of effect size.” </w:t>
      </w:r>
      <w:r w:rsidRPr="008D50C9">
        <w:rPr>
          <w:rFonts w:ascii="Times" w:eastAsia="Calibri" w:hAnsi="Times" w:cs="Times"/>
          <w:i/>
          <w:iCs/>
        </w:rPr>
        <w:t>CRAN</w:t>
      </w:r>
      <w:r w:rsidRPr="008D50C9">
        <w:rPr>
          <w:rFonts w:ascii="Times" w:eastAsia="Calibri" w:hAnsi="Times" w:cs="Times"/>
        </w:rPr>
        <w:t>. R package, </w:t>
      </w:r>
      <w:hyperlink r:id="rId19" w:history="1">
        <w:r w:rsidRPr="008D50C9">
          <w:rPr>
            <w:rStyle w:val="Hyperlink"/>
            <w:rFonts w:ascii="Times" w:eastAsia="Calibri" w:hAnsi="Times" w:cs="Times"/>
          </w:rPr>
          <w:t>https://github.com/easystats/effectsize</w:t>
        </w:r>
      </w:hyperlink>
      <w:r w:rsidRPr="008D50C9">
        <w:rPr>
          <w:rFonts w:ascii="Times" w:eastAsia="Calibri" w:hAnsi="Times" w:cs="Times"/>
        </w:rPr>
        <w:t>.</w:t>
      </w:r>
    </w:p>
    <w:p w14:paraId="4C60434B" w14:textId="6870069D" w:rsidR="003C1827" w:rsidRDefault="003C1827" w:rsidP="003C1827">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 xml:space="preserve">Mann, Daniel H., et al. "Is Alaska’s boreal forest now crossing a major ecological </w:t>
      </w:r>
      <w:proofErr w:type="gramStart"/>
      <w:r w:rsidRPr="00813347">
        <w:rPr>
          <w:rFonts w:ascii="Times" w:eastAsia="Calibri" w:hAnsi="Times" w:cs="Times"/>
        </w:rPr>
        <w:t>threshold?.</w:t>
      </w:r>
      <w:proofErr w:type="gramEnd"/>
      <w:r w:rsidRPr="00813347">
        <w:rPr>
          <w:rFonts w:ascii="Times" w:eastAsia="Calibri" w:hAnsi="Times" w:cs="Times"/>
        </w:rPr>
        <w:t>" </w:t>
      </w:r>
      <w:r w:rsidRPr="00813347">
        <w:rPr>
          <w:rFonts w:ascii="Times" w:eastAsia="Calibri" w:hAnsi="Times" w:cs="Times"/>
          <w:i/>
          <w:iCs/>
        </w:rPr>
        <w:t>Arctic, Antarctic, and Alpine Research</w:t>
      </w:r>
      <w:r w:rsidRPr="00813347">
        <w:rPr>
          <w:rFonts w:ascii="Times" w:eastAsia="Calibri" w:hAnsi="Times" w:cs="Times"/>
        </w:rPr>
        <w:t> 44.3 (2012): 319-331.</w:t>
      </w:r>
    </w:p>
    <w:p w14:paraId="2C5FB637" w14:textId="11418876" w:rsidR="003C1827" w:rsidRPr="008D50C9" w:rsidRDefault="003C1827" w:rsidP="003C1827">
      <w:pPr>
        <w:autoSpaceDE w:val="0"/>
        <w:autoSpaceDN w:val="0"/>
        <w:adjustRightInd w:val="0"/>
        <w:spacing w:line="276" w:lineRule="auto"/>
        <w:ind w:left="720" w:hanging="720"/>
        <w:rPr>
          <w:rFonts w:ascii="Times" w:eastAsia="Calibri" w:hAnsi="Times" w:cs="Times"/>
        </w:rPr>
      </w:pPr>
      <w:r w:rsidRPr="003C1827">
        <w:rPr>
          <w:rFonts w:ascii="Times" w:eastAsia="Calibri" w:hAnsi="Times" w:cs="Times"/>
        </w:rPr>
        <w:t xml:space="preserve">Marquis, D. A., Solomon, D. S., &amp; </w:t>
      </w:r>
      <w:proofErr w:type="spellStart"/>
      <w:r w:rsidRPr="003C1827">
        <w:rPr>
          <w:rFonts w:ascii="Times" w:eastAsia="Calibri" w:hAnsi="Times" w:cs="Times"/>
        </w:rPr>
        <w:t>Bjorkbom</w:t>
      </w:r>
      <w:proofErr w:type="spellEnd"/>
      <w:r w:rsidRPr="003C1827">
        <w:rPr>
          <w:rFonts w:ascii="Times" w:eastAsia="Calibri" w:hAnsi="Times" w:cs="Times"/>
        </w:rPr>
        <w:t>, J. C. (1969). </w:t>
      </w:r>
      <w:r w:rsidRPr="003C1827">
        <w:rPr>
          <w:rFonts w:ascii="Times" w:eastAsia="Calibri" w:hAnsi="Times" w:cs="Times"/>
          <w:i/>
          <w:iCs/>
        </w:rPr>
        <w:t>A silvicultural guide for paper birch in the Northeast</w:t>
      </w:r>
      <w:r w:rsidRPr="003C1827">
        <w:rPr>
          <w:rFonts w:ascii="Times" w:eastAsia="Calibri" w:hAnsi="Times" w:cs="Times"/>
        </w:rPr>
        <w:t>. US Department of Agriculture, Forest Service, Northeastern Forest Experiment Station.</w:t>
      </w:r>
    </w:p>
    <w:p w14:paraId="29EB0741" w14:textId="0D82D9E5" w:rsidR="00350896" w:rsidRDefault="00350896" w:rsidP="00350896">
      <w:pPr>
        <w:autoSpaceDE w:val="0"/>
        <w:autoSpaceDN w:val="0"/>
        <w:adjustRightInd w:val="0"/>
        <w:spacing w:line="276" w:lineRule="auto"/>
        <w:ind w:left="720" w:hanging="720"/>
        <w:rPr>
          <w:rFonts w:ascii="Times" w:eastAsia="Calibri" w:hAnsi="Times" w:cs="Times"/>
        </w:rPr>
      </w:pPr>
      <w:r w:rsidRPr="00350896">
        <w:rPr>
          <w:rFonts w:ascii="Times" w:eastAsia="Calibri" w:hAnsi="Times" w:cs="Times"/>
        </w:rPr>
        <w:t>McCaughey, Ward W., Wyman C. Schmidt, and Raymond C. Shearer. "Seed-dispersal characteristics of conifers in the inland mountain west." (1985).</w:t>
      </w:r>
    </w:p>
    <w:p w14:paraId="6FEDD1CC" w14:textId="14E7A349" w:rsidR="00D94313" w:rsidRDefault="00D94313" w:rsidP="00D94313">
      <w:pPr>
        <w:autoSpaceDE w:val="0"/>
        <w:autoSpaceDN w:val="0"/>
        <w:adjustRightInd w:val="0"/>
        <w:spacing w:line="276" w:lineRule="auto"/>
        <w:ind w:left="720" w:hanging="720"/>
        <w:rPr>
          <w:rFonts w:ascii="Times" w:eastAsia="Calibri" w:hAnsi="Times" w:cs="Times"/>
        </w:rPr>
      </w:pPr>
      <w:r w:rsidRPr="00D94313">
        <w:rPr>
          <w:rFonts w:ascii="Times" w:eastAsia="Calibri" w:hAnsi="Times" w:cs="Times"/>
        </w:rPr>
        <w:t>Moran, P. A. (1950). Notes on continuous stochastic phenomena. </w:t>
      </w:r>
      <w:proofErr w:type="spellStart"/>
      <w:r w:rsidRPr="00D94313">
        <w:rPr>
          <w:rFonts w:ascii="Times" w:eastAsia="Calibri" w:hAnsi="Times" w:cs="Times"/>
          <w:i/>
          <w:iCs/>
        </w:rPr>
        <w:t>Biometrika</w:t>
      </w:r>
      <w:proofErr w:type="spellEnd"/>
      <w:r w:rsidRPr="00D94313">
        <w:rPr>
          <w:rFonts w:ascii="Times" w:eastAsia="Calibri" w:hAnsi="Times" w:cs="Times"/>
        </w:rPr>
        <w:t>, </w:t>
      </w:r>
      <w:r w:rsidRPr="00D94313">
        <w:rPr>
          <w:rFonts w:ascii="Times" w:eastAsia="Calibri" w:hAnsi="Times" w:cs="Times"/>
          <w:i/>
          <w:iCs/>
        </w:rPr>
        <w:t>37</w:t>
      </w:r>
      <w:r w:rsidRPr="00D94313">
        <w:rPr>
          <w:rFonts w:ascii="Times" w:eastAsia="Calibri" w:hAnsi="Times" w:cs="Times"/>
        </w:rPr>
        <w:t>(1/2), 17-23.</w:t>
      </w:r>
    </w:p>
    <w:p w14:paraId="156FE317" w14:textId="4A91F052" w:rsidR="0040213C" w:rsidRDefault="0040213C" w:rsidP="00D94313">
      <w:pPr>
        <w:autoSpaceDE w:val="0"/>
        <w:autoSpaceDN w:val="0"/>
        <w:adjustRightInd w:val="0"/>
        <w:spacing w:line="276" w:lineRule="auto"/>
        <w:ind w:left="720" w:hanging="720"/>
        <w:rPr>
          <w:rFonts w:ascii="Times" w:eastAsia="Calibri" w:hAnsi="Times" w:cs="Times"/>
        </w:rPr>
      </w:pPr>
      <w:r>
        <w:rPr>
          <w:rFonts w:ascii="Times" w:eastAsia="Calibri" w:hAnsi="Times" w:cs="Times"/>
        </w:rPr>
        <w:t xml:space="preserve">MTBS Data Access: Fire Level Geospatial Data. (2017, July – last revised. MTBS Project (USDA Forest Service/U.S. Geological Survey). </w:t>
      </w:r>
      <w:hyperlink r:id="rId20" w:history="1">
        <w:r w:rsidRPr="00687BEA">
          <w:rPr>
            <w:rStyle w:val="Hyperlink"/>
            <w:rFonts w:ascii="Times" w:eastAsia="Calibri" w:hAnsi="Times" w:cs="Times"/>
          </w:rPr>
          <w:t>http://mtbs.gov</w:t>
        </w:r>
      </w:hyperlink>
      <w:r>
        <w:rPr>
          <w:rFonts w:ascii="Times" w:eastAsia="Calibri" w:hAnsi="Times" w:cs="Times"/>
        </w:rPr>
        <w:tab/>
      </w:r>
    </w:p>
    <w:p w14:paraId="340EEE01" w14:textId="6E1AB6ED" w:rsidR="00813347" w:rsidRDefault="00813347" w:rsidP="006D3BF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Ott, L. A. V. R. A., P. C. A. D. Mann, and Keith Van Cleve. "Successional processes in the Alaskan boreal forest." </w:t>
      </w:r>
      <w:r w:rsidRPr="00813347">
        <w:rPr>
          <w:rFonts w:ascii="Times" w:eastAsia="Calibri" w:hAnsi="Times" w:cs="Times"/>
          <w:i/>
          <w:iCs/>
        </w:rPr>
        <w:t>Alaska’s changing boreal forest</w:t>
      </w:r>
      <w:r w:rsidRPr="00813347">
        <w:rPr>
          <w:rFonts w:ascii="Times" w:eastAsia="Calibri" w:hAnsi="Times" w:cs="Times"/>
        </w:rPr>
        <w:t> (2006): 100.</w:t>
      </w:r>
    </w:p>
    <w:p w14:paraId="1E96C541" w14:textId="77777777" w:rsidR="00931153" w:rsidRPr="00931153" w:rsidRDefault="00931153" w:rsidP="00931153">
      <w:pPr>
        <w:autoSpaceDE w:val="0"/>
        <w:autoSpaceDN w:val="0"/>
        <w:adjustRightInd w:val="0"/>
        <w:spacing w:line="276" w:lineRule="auto"/>
        <w:ind w:left="720" w:hanging="720"/>
        <w:rPr>
          <w:rFonts w:ascii="Times" w:eastAsia="Calibri" w:hAnsi="Times" w:cs="Times"/>
        </w:rPr>
      </w:pPr>
      <w:r w:rsidRPr="00931153">
        <w:rPr>
          <w:rFonts w:ascii="Times" w:eastAsia="Calibri" w:hAnsi="Times" w:cs="Times"/>
        </w:rPr>
        <w:t>Roland, Carl A., Joshua H. Schmidt, and E. Fleur Nicklen. "Landscape</w:t>
      </w:r>
      <w:r w:rsidRPr="00931153">
        <w:rPr>
          <w:rFonts w:ascii="Cambria Math" w:eastAsia="Calibri" w:hAnsi="Cambria Math" w:cs="Cambria Math"/>
        </w:rPr>
        <w:t>‐</w:t>
      </w:r>
      <w:r w:rsidRPr="00931153">
        <w:rPr>
          <w:rFonts w:ascii="Times" w:eastAsia="Calibri" w:hAnsi="Times" w:cs="Times"/>
        </w:rPr>
        <w:t>scale patterns in tree occupancy and abundance in subarctic Alaska." </w:t>
      </w:r>
      <w:r w:rsidRPr="00931153">
        <w:rPr>
          <w:rFonts w:ascii="Times" w:eastAsia="Calibri" w:hAnsi="Times" w:cs="Times"/>
          <w:i/>
          <w:iCs/>
        </w:rPr>
        <w:t>Ecological Monographs</w:t>
      </w:r>
      <w:r w:rsidRPr="00931153">
        <w:rPr>
          <w:rFonts w:ascii="Times" w:eastAsia="Calibri" w:hAnsi="Times" w:cs="Times"/>
        </w:rPr>
        <w:t> 83.1 (2013): 19-48.</w:t>
      </w:r>
    </w:p>
    <w:p w14:paraId="3BCD7381" w14:textId="58579B8C" w:rsidR="00813347" w:rsidRDefault="00813347" w:rsidP="00931153">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Roland, Carl A., et al. "Regional variation in interior Alaskan boreal forests is driven by fire disturbance, topography, and climate." </w:t>
      </w:r>
      <w:r w:rsidRPr="00813347">
        <w:rPr>
          <w:rFonts w:ascii="Times" w:eastAsia="Calibri" w:hAnsi="Times" w:cs="Times"/>
          <w:i/>
          <w:iCs/>
        </w:rPr>
        <w:t>Ecological Monographs</w:t>
      </w:r>
      <w:r w:rsidRPr="00813347">
        <w:rPr>
          <w:rFonts w:ascii="Times" w:eastAsia="Calibri" w:hAnsi="Times" w:cs="Times"/>
        </w:rPr>
        <w:t> (2019): e01369.</w:t>
      </w:r>
    </w:p>
    <w:p w14:paraId="33F73096" w14:textId="3BEB49B2" w:rsidR="007636C0" w:rsidRDefault="007636C0" w:rsidP="007636C0">
      <w:pPr>
        <w:autoSpaceDE w:val="0"/>
        <w:autoSpaceDN w:val="0"/>
        <w:adjustRightInd w:val="0"/>
        <w:spacing w:line="276" w:lineRule="auto"/>
        <w:ind w:left="720" w:hanging="720"/>
        <w:rPr>
          <w:rFonts w:ascii="Times" w:eastAsia="Calibri" w:hAnsi="Times" w:cs="Times"/>
        </w:rPr>
      </w:pPr>
      <w:r w:rsidRPr="007636C0">
        <w:rPr>
          <w:rFonts w:ascii="Times" w:eastAsia="Calibri" w:hAnsi="Times" w:cs="Times"/>
        </w:rPr>
        <w:t>Rupp, T. Scott, et al. "Modeling the impact of black spruce on the fire regime of Alaskan boreal forest." </w:t>
      </w:r>
      <w:r w:rsidRPr="007636C0">
        <w:rPr>
          <w:rFonts w:ascii="Times" w:eastAsia="Calibri" w:hAnsi="Times" w:cs="Times"/>
          <w:i/>
          <w:iCs/>
        </w:rPr>
        <w:t>Climatic Change</w:t>
      </w:r>
      <w:r w:rsidRPr="007636C0">
        <w:rPr>
          <w:rFonts w:ascii="Times" w:eastAsia="Calibri" w:hAnsi="Times" w:cs="Times"/>
        </w:rPr>
        <w:t> 55.1-2 (2002): 213-233.</w:t>
      </w:r>
    </w:p>
    <w:p w14:paraId="605E4D5D" w14:textId="2A6778F6" w:rsidR="00C66314" w:rsidRDefault="00C66314" w:rsidP="0071100D">
      <w:pPr>
        <w:autoSpaceDE w:val="0"/>
        <w:autoSpaceDN w:val="0"/>
        <w:adjustRightInd w:val="0"/>
        <w:spacing w:line="276" w:lineRule="auto"/>
        <w:ind w:left="720" w:hanging="720"/>
        <w:rPr>
          <w:rStyle w:val="Hyperlink"/>
          <w:rFonts w:ascii="Times" w:eastAsia="Calibri" w:hAnsi="Times" w:cs="Times"/>
        </w:rPr>
      </w:pPr>
      <w:r>
        <w:rPr>
          <w:rFonts w:ascii="Times" w:eastAsia="Calibri" w:hAnsi="Times" w:cs="Times"/>
        </w:rPr>
        <w:t>USGS</w:t>
      </w:r>
      <w:r w:rsidR="0071100D">
        <w:rPr>
          <w:rFonts w:ascii="Times" w:eastAsia="Calibri" w:hAnsi="Times" w:cs="Times"/>
        </w:rPr>
        <w:t xml:space="preserve"> National Geospatial Program</w:t>
      </w:r>
      <w:r>
        <w:rPr>
          <w:rFonts w:ascii="Times" w:eastAsia="Calibri" w:hAnsi="Times" w:cs="Times"/>
        </w:rPr>
        <w:t xml:space="preserve">. </w:t>
      </w:r>
      <w:r w:rsidRPr="0071100D">
        <w:rPr>
          <w:rFonts w:ascii="Times" w:eastAsia="Calibri" w:hAnsi="Times" w:cs="Times"/>
          <w:i/>
          <w:iCs/>
        </w:rPr>
        <w:t>I</w:t>
      </w:r>
      <w:r w:rsidR="0071100D" w:rsidRPr="0071100D">
        <w:rPr>
          <w:rFonts w:ascii="Times" w:eastAsia="Calibri" w:hAnsi="Times" w:cs="Times"/>
          <w:i/>
          <w:iCs/>
        </w:rPr>
        <w:t xml:space="preserve">nterferometric Synthetic </w:t>
      </w:r>
      <w:proofErr w:type="spellStart"/>
      <w:r w:rsidR="0071100D" w:rsidRPr="0071100D">
        <w:rPr>
          <w:rFonts w:ascii="Times" w:eastAsia="Calibri" w:hAnsi="Times" w:cs="Times"/>
          <w:i/>
          <w:iCs/>
        </w:rPr>
        <w:t>Apeture</w:t>
      </w:r>
      <w:proofErr w:type="spellEnd"/>
      <w:r w:rsidR="0071100D" w:rsidRPr="0071100D">
        <w:rPr>
          <w:rFonts w:ascii="Times" w:eastAsia="Calibri" w:hAnsi="Times" w:cs="Times"/>
          <w:i/>
          <w:iCs/>
        </w:rPr>
        <w:t xml:space="preserve"> Radar (IFSAR) </w:t>
      </w:r>
      <w:r w:rsidRPr="0071100D">
        <w:rPr>
          <w:rFonts w:ascii="Times" w:eastAsia="Calibri" w:hAnsi="Times" w:cs="Times"/>
          <w:i/>
          <w:iCs/>
        </w:rPr>
        <w:t>Alaska.</w:t>
      </w:r>
      <w:r>
        <w:rPr>
          <w:rFonts w:ascii="Times" w:eastAsia="Calibri" w:hAnsi="Times" w:cs="Times"/>
        </w:rPr>
        <w:t xml:space="preserve"> </w:t>
      </w:r>
      <w:r w:rsidR="0071100D">
        <w:rPr>
          <w:rFonts w:ascii="Times" w:eastAsia="Calibri" w:hAnsi="Times" w:cs="Times"/>
        </w:rPr>
        <w:t xml:space="preserve">DEM. Accessed November 2018. </w:t>
      </w:r>
      <w:hyperlink r:id="rId21" w:history="1">
        <w:r w:rsidR="0071100D" w:rsidRPr="0071100D">
          <w:rPr>
            <w:rStyle w:val="Hyperlink"/>
            <w:rFonts w:ascii="Times" w:eastAsia="Calibri" w:hAnsi="Times" w:cs="Times"/>
          </w:rPr>
          <w:t>https://catalog.data.gov/dataset/interferometric-synthetic-aperture-radar-ifsar-alaska</w:t>
        </w:r>
      </w:hyperlink>
      <w:r w:rsidR="00C8324F">
        <w:rPr>
          <w:rStyle w:val="Hyperlink"/>
          <w:rFonts w:ascii="Times" w:eastAsia="Calibri" w:hAnsi="Times" w:cs="Times"/>
        </w:rPr>
        <w:t>.</w:t>
      </w:r>
    </w:p>
    <w:tbl>
      <w:tblPr>
        <w:tblW w:w="7020" w:type="dxa"/>
        <w:shd w:val="clear" w:color="auto" w:fill="FFFFFF"/>
        <w:tblCellMar>
          <w:left w:w="0" w:type="dxa"/>
          <w:right w:w="0" w:type="dxa"/>
        </w:tblCellMar>
        <w:tblLook w:val="04A0" w:firstRow="1" w:lastRow="0" w:firstColumn="1" w:lastColumn="0" w:noHBand="0" w:noVBand="1"/>
      </w:tblPr>
      <w:tblGrid>
        <w:gridCol w:w="7020"/>
      </w:tblGrid>
      <w:tr w:rsidR="004F2C4F" w:rsidRPr="004F2C4F" w14:paraId="6655CA28" w14:textId="77777777" w:rsidTr="004F2C4F">
        <w:tc>
          <w:tcPr>
            <w:tcW w:w="7020" w:type="dxa"/>
            <w:shd w:val="clear" w:color="auto" w:fill="FFFFFF"/>
            <w:vAlign w:val="center"/>
            <w:hideMark/>
          </w:tcPr>
          <w:p w14:paraId="460C70F2" w14:textId="77777777" w:rsidR="004F2C4F" w:rsidRPr="004F2C4F" w:rsidRDefault="004F2C4F" w:rsidP="004F2C4F"/>
        </w:tc>
      </w:tr>
    </w:tbl>
    <w:p w14:paraId="5E984E01" w14:textId="1CCA07A9" w:rsidR="004F2C4F" w:rsidRPr="004F2C4F" w:rsidRDefault="004F2C4F" w:rsidP="004F2C4F">
      <w:pPr>
        <w:ind w:left="720" w:hanging="720"/>
        <w:rPr>
          <w:rStyle w:val="Hyperlink"/>
          <w:rFonts w:ascii="Times" w:hAnsi="Times" w:cs="Arial"/>
          <w:color w:val="000000" w:themeColor="text1"/>
          <w:u w:val="none"/>
        </w:rPr>
      </w:pPr>
      <w:proofErr w:type="spellStart"/>
      <w:r w:rsidRPr="004F2C4F">
        <w:rPr>
          <w:rFonts w:ascii="Times" w:hAnsi="Times" w:cs="Arial"/>
          <w:color w:val="000000" w:themeColor="text1"/>
        </w:rPr>
        <w:t>Viereck</w:t>
      </w:r>
      <w:proofErr w:type="spellEnd"/>
      <w:r w:rsidRPr="004F2C4F">
        <w:rPr>
          <w:rFonts w:ascii="Times" w:hAnsi="Times" w:cs="Arial"/>
          <w:color w:val="000000" w:themeColor="text1"/>
        </w:rPr>
        <w:t>, L. A. "The effects of fire in black spruce ecosystems of Alaska and northern Canada." </w:t>
      </w:r>
      <w:r w:rsidRPr="004F2C4F">
        <w:rPr>
          <w:rFonts w:ascii="Times" w:hAnsi="Times" w:cs="Arial"/>
          <w:i/>
          <w:iCs/>
          <w:color w:val="000000" w:themeColor="text1"/>
        </w:rPr>
        <w:t>The role of fire in northern circumpolar ecosystems, Wiley, New York, USA</w:t>
      </w:r>
      <w:r w:rsidRPr="004F2C4F">
        <w:rPr>
          <w:rFonts w:ascii="Times" w:hAnsi="Times" w:cs="Arial"/>
          <w:color w:val="000000" w:themeColor="text1"/>
        </w:rPr>
        <w:t> (1983): 210-220.</w:t>
      </w:r>
    </w:p>
    <w:p w14:paraId="2C2D7124" w14:textId="14AEB0FC" w:rsidR="00C8324F" w:rsidRDefault="00C8324F" w:rsidP="00C8324F">
      <w:pPr>
        <w:autoSpaceDE w:val="0"/>
        <w:autoSpaceDN w:val="0"/>
        <w:adjustRightInd w:val="0"/>
        <w:spacing w:line="276" w:lineRule="auto"/>
        <w:ind w:left="720" w:hanging="720"/>
        <w:rPr>
          <w:rFonts w:ascii="Times" w:eastAsia="Calibri" w:hAnsi="Times" w:cs="Times"/>
        </w:rPr>
      </w:pPr>
      <w:r w:rsidRPr="00C8324F">
        <w:rPr>
          <w:rFonts w:ascii="Times" w:eastAsia="Calibri" w:hAnsi="Times" w:cs="Times"/>
        </w:rPr>
        <w:t xml:space="preserve">Walker, </w:t>
      </w:r>
      <w:proofErr w:type="spellStart"/>
      <w:r w:rsidRPr="00C8324F">
        <w:rPr>
          <w:rFonts w:ascii="Times" w:eastAsia="Calibri" w:hAnsi="Times" w:cs="Times"/>
        </w:rPr>
        <w:t>Xanthe</w:t>
      </w:r>
      <w:proofErr w:type="spellEnd"/>
      <w:r w:rsidRPr="00C8324F">
        <w:rPr>
          <w:rFonts w:ascii="Times" w:eastAsia="Calibri" w:hAnsi="Times" w:cs="Times"/>
        </w:rPr>
        <w:t xml:space="preserve"> J., et al. "Soil organic layer combustion in boreal black spruce and jack pine stands of the Northwest Territories, Canada." </w:t>
      </w:r>
      <w:r w:rsidRPr="00C8324F">
        <w:rPr>
          <w:rFonts w:ascii="Times" w:eastAsia="Calibri" w:hAnsi="Times" w:cs="Times"/>
          <w:i/>
          <w:iCs/>
        </w:rPr>
        <w:t>International Journal of Wildland Fire</w:t>
      </w:r>
      <w:r w:rsidRPr="00C8324F">
        <w:rPr>
          <w:rFonts w:ascii="Times" w:eastAsia="Calibri" w:hAnsi="Times" w:cs="Times"/>
        </w:rPr>
        <w:t> 27.2 (2018): 125-134.</w:t>
      </w:r>
    </w:p>
    <w:p w14:paraId="040699F2" w14:textId="21C8398C" w:rsidR="006D3BF6" w:rsidRDefault="006D3BF6" w:rsidP="006D3BF6">
      <w:pPr>
        <w:autoSpaceDE w:val="0"/>
        <w:autoSpaceDN w:val="0"/>
        <w:adjustRightInd w:val="0"/>
        <w:spacing w:line="276" w:lineRule="auto"/>
        <w:ind w:left="720" w:hanging="720"/>
        <w:rPr>
          <w:rFonts w:ascii="Times" w:eastAsia="Calibri" w:hAnsi="Times" w:cs="Times"/>
        </w:rPr>
      </w:pPr>
      <w:r w:rsidRPr="006D3BF6">
        <w:rPr>
          <w:rFonts w:ascii="Times" w:eastAsia="Calibri" w:hAnsi="Times" w:cs="Times"/>
        </w:rPr>
        <w:t>Whitman, Ellen, et al. "</w:t>
      </w:r>
      <w:proofErr w:type="spellStart"/>
      <w:r w:rsidRPr="006D3BF6">
        <w:rPr>
          <w:rFonts w:ascii="Times" w:eastAsia="Calibri" w:hAnsi="Times" w:cs="Times"/>
        </w:rPr>
        <w:t>Topoedaphic</w:t>
      </w:r>
      <w:proofErr w:type="spellEnd"/>
      <w:r w:rsidRPr="006D3BF6">
        <w:rPr>
          <w:rFonts w:ascii="Times" w:eastAsia="Calibri" w:hAnsi="Times" w:cs="Times"/>
        </w:rPr>
        <w:t xml:space="preserve"> and forest controls on post-fire vegetation assemblies are modified by fire history and burn severity in the Northwestern Canadian Boreal Forest." </w:t>
      </w:r>
      <w:r w:rsidRPr="006D3BF6">
        <w:rPr>
          <w:rFonts w:ascii="Times" w:eastAsia="Calibri" w:hAnsi="Times" w:cs="Times"/>
          <w:i/>
          <w:iCs/>
        </w:rPr>
        <w:t>Forests</w:t>
      </w:r>
      <w:r w:rsidRPr="006D3BF6">
        <w:rPr>
          <w:rFonts w:ascii="Times" w:eastAsia="Calibri" w:hAnsi="Times" w:cs="Times"/>
        </w:rPr>
        <w:t> 9.3 (2018): 151.</w:t>
      </w:r>
    </w:p>
    <w:p w14:paraId="3F063544" w14:textId="45725DAE" w:rsidR="004F2C4F" w:rsidRDefault="004F2C4F" w:rsidP="004F2C4F">
      <w:pPr>
        <w:autoSpaceDE w:val="0"/>
        <w:autoSpaceDN w:val="0"/>
        <w:adjustRightInd w:val="0"/>
        <w:spacing w:line="276" w:lineRule="auto"/>
        <w:ind w:left="720" w:hanging="720"/>
        <w:rPr>
          <w:rFonts w:ascii="Times" w:eastAsia="Calibri" w:hAnsi="Times" w:cs="Times"/>
        </w:rPr>
      </w:pPr>
      <w:r w:rsidRPr="004F2C4F">
        <w:rPr>
          <w:rFonts w:ascii="Times" w:eastAsia="Calibri" w:hAnsi="Times" w:cs="Times"/>
        </w:rPr>
        <w:t>Whitman, Ellen, et al. "Short-interval wildfire and drought overwhelm boreal forest resilience." </w:t>
      </w:r>
      <w:r w:rsidRPr="004F2C4F">
        <w:rPr>
          <w:rFonts w:ascii="Times" w:eastAsia="Calibri" w:hAnsi="Times" w:cs="Times"/>
          <w:i/>
          <w:iCs/>
        </w:rPr>
        <w:t>Scientific Reports</w:t>
      </w:r>
      <w:r w:rsidRPr="004F2C4F">
        <w:rPr>
          <w:rFonts w:ascii="Times" w:eastAsia="Calibri" w:hAnsi="Times" w:cs="Times"/>
        </w:rPr>
        <w:t> 9.1 (2019): 1-12.</w:t>
      </w:r>
    </w:p>
    <w:p w14:paraId="4F80AEEE" w14:textId="4DA6659A" w:rsidR="004F2C4F" w:rsidRPr="004F2C4F" w:rsidRDefault="004F2C4F" w:rsidP="004F2C4F">
      <w:pPr>
        <w:autoSpaceDE w:val="0"/>
        <w:autoSpaceDN w:val="0"/>
        <w:adjustRightInd w:val="0"/>
        <w:spacing w:line="276" w:lineRule="auto"/>
        <w:ind w:left="720" w:hanging="720"/>
        <w:rPr>
          <w:rFonts w:ascii="Times" w:eastAsia="Calibri" w:hAnsi="Times" w:cs="Times"/>
        </w:rPr>
      </w:pPr>
      <w:proofErr w:type="spellStart"/>
      <w:r w:rsidRPr="004F2C4F">
        <w:rPr>
          <w:rFonts w:ascii="Times" w:eastAsia="Calibri" w:hAnsi="Times" w:cs="Times"/>
        </w:rPr>
        <w:lastRenderedPageBreak/>
        <w:t>Yarie</w:t>
      </w:r>
      <w:proofErr w:type="spellEnd"/>
      <w:r w:rsidRPr="004F2C4F">
        <w:rPr>
          <w:rFonts w:ascii="Times" w:eastAsia="Calibri" w:hAnsi="Times" w:cs="Times"/>
        </w:rPr>
        <w:t>, John. "Forest fire cycles and life tables: a case study from interior Alaska." </w:t>
      </w:r>
      <w:r w:rsidRPr="004F2C4F">
        <w:rPr>
          <w:rFonts w:ascii="Times" w:eastAsia="Calibri" w:hAnsi="Times" w:cs="Times"/>
          <w:i/>
          <w:iCs/>
        </w:rPr>
        <w:t>Canadian Journal of Forest Research</w:t>
      </w:r>
      <w:r w:rsidRPr="004F2C4F">
        <w:rPr>
          <w:rFonts w:ascii="Times" w:eastAsia="Calibri" w:hAnsi="Times" w:cs="Times"/>
        </w:rPr>
        <w:t> 11.3 (1981): 554-562.</w:t>
      </w:r>
    </w:p>
    <w:p w14:paraId="246761AE" w14:textId="3679DB7B" w:rsidR="008E0EF9" w:rsidRPr="00472356" w:rsidRDefault="00813347" w:rsidP="00472356">
      <w:pPr>
        <w:autoSpaceDE w:val="0"/>
        <w:autoSpaceDN w:val="0"/>
        <w:adjustRightInd w:val="0"/>
        <w:spacing w:line="276" w:lineRule="auto"/>
        <w:ind w:left="720" w:hanging="720"/>
        <w:rPr>
          <w:rFonts w:ascii="Times" w:eastAsia="Calibri" w:hAnsi="Times" w:cs="Times"/>
        </w:rPr>
      </w:pPr>
      <w:r w:rsidRPr="00813347">
        <w:rPr>
          <w:rFonts w:ascii="Times" w:eastAsia="Calibri" w:hAnsi="Times" w:cs="Times"/>
        </w:rPr>
        <w:t xml:space="preserve">Young, Adam M., et al. "Climatic thresholds shape northern high‐latitude fire regimes and imply vulnerability to future climate change." </w:t>
      </w:r>
      <w:proofErr w:type="spellStart"/>
      <w:r w:rsidRPr="00813347">
        <w:rPr>
          <w:rFonts w:ascii="Times" w:eastAsia="Calibri" w:hAnsi="Times" w:cs="Times"/>
        </w:rPr>
        <w:t>Ecography</w:t>
      </w:r>
      <w:proofErr w:type="spellEnd"/>
      <w:r w:rsidRPr="00813347">
        <w:rPr>
          <w:rFonts w:ascii="Times" w:eastAsia="Calibri" w:hAnsi="Times" w:cs="Times"/>
        </w:rPr>
        <w:t xml:space="preserve"> 40.5 (2017): 606-617.</w:t>
      </w:r>
      <w:r w:rsidR="008E0EF9">
        <w:rPr>
          <w:rFonts w:ascii="Times" w:hAnsi="Times" w:cs="Times"/>
          <w:b/>
          <w:bCs/>
          <w:sz w:val="20"/>
          <w:szCs w:val="20"/>
        </w:rPr>
        <w:br w:type="page"/>
      </w:r>
    </w:p>
    <w:p w14:paraId="4EA51352" w14:textId="4562DFF7" w:rsidR="005158E4" w:rsidRPr="005158E4" w:rsidRDefault="005158E4" w:rsidP="006939FC">
      <w:pPr>
        <w:pStyle w:val="Heading1"/>
      </w:pPr>
      <w:r>
        <w:lastRenderedPageBreak/>
        <w:t xml:space="preserve">VI. </w:t>
      </w:r>
      <w:r w:rsidRPr="005158E4">
        <w:t>Supplemental Materials</w:t>
      </w:r>
    </w:p>
    <w:p w14:paraId="0BB9CD2D" w14:textId="656504B8" w:rsidR="00D270D1" w:rsidRPr="006C40D9" w:rsidRDefault="00D270D1" w:rsidP="00813347">
      <w:pPr>
        <w:autoSpaceDE w:val="0"/>
        <w:autoSpaceDN w:val="0"/>
        <w:adjustRightInd w:val="0"/>
        <w:spacing w:line="360" w:lineRule="auto"/>
        <w:rPr>
          <w:rFonts w:ascii="Times" w:hAnsi="Times" w:cs="Times"/>
          <w:b/>
          <w:bCs/>
          <w:sz w:val="20"/>
          <w:szCs w:val="20"/>
        </w:rPr>
      </w:pPr>
      <w:r w:rsidRPr="006C40D9">
        <w:rPr>
          <w:rFonts w:ascii="Times" w:hAnsi="Times" w:cs="Times"/>
          <w:b/>
          <w:bCs/>
          <w:sz w:val="20"/>
          <w:szCs w:val="20"/>
        </w:rPr>
        <w:t xml:space="preserve">Table </w:t>
      </w:r>
      <w:r w:rsidR="005158E4">
        <w:rPr>
          <w:rFonts w:ascii="Times" w:hAnsi="Times" w:cs="Times"/>
          <w:b/>
          <w:bCs/>
          <w:sz w:val="20"/>
          <w:szCs w:val="20"/>
        </w:rPr>
        <w:t>S1</w:t>
      </w:r>
      <w:r w:rsidRPr="006C40D9">
        <w:rPr>
          <w:rFonts w:ascii="Times" w:hAnsi="Times" w:cs="Times"/>
          <w:b/>
          <w:bCs/>
          <w:sz w:val="20"/>
          <w:szCs w:val="20"/>
        </w:rPr>
        <w:t xml:space="preserve">. </w:t>
      </w:r>
      <w:r w:rsidR="00022101" w:rsidRPr="006C40D9">
        <w:rPr>
          <w:rFonts w:ascii="Times" w:hAnsi="Times" w:cs="Times"/>
          <w:b/>
          <w:bCs/>
          <w:sz w:val="20"/>
          <w:szCs w:val="20"/>
        </w:rPr>
        <w:t xml:space="preserve">Fire </w:t>
      </w:r>
      <w:r w:rsidR="006C40D9" w:rsidRPr="006C40D9">
        <w:rPr>
          <w:rFonts w:ascii="Times" w:hAnsi="Times" w:cs="Times"/>
          <w:b/>
          <w:bCs/>
          <w:sz w:val="20"/>
          <w:szCs w:val="20"/>
        </w:rPr>
        <w:t>s</w:t>
      </w:r>
      <w:r w:rsidR="00022101" w:rsidRPr="006C40D9">
        <w:rPr>
          <w:rFonts w:ascii="Times" w:hAnsi="Times" w:cs="Times"/>
          <w:b/>
          <w:bCs/>
          <w:sz w:val="20"/>
          <w:szCs w:val="20"/>
        </w:rPr>
        <w:t>equence</w:t>
      </w:r>
      <w:r w:rsidR="006C40D9" w:rsidRPr="006C40D9">
        <w:rPr>
          <w:rFonts w:ascii="Times" w:hAnsi="Times" w:cs="Times"/>
          <w:b/>
          <w:bCs/>
          <w:sz w:val="20"/>
          <w:szCs w:val="20"/>
        </w:rPr>
        <w:t>, history and size</w:t>
      </w:r>
      <w:r w:rsidR="00022101" w:rsidRPr="006C40D9">
        <w:rPr>
          <w:rFonts w:ascii="Times" w:hAnsi="Times" w:cs="Times"/>
          <w:b/>
          <w:bCs/>
          <w:sz w:val="20"/>
          <w:szCs w:val="20"/>
        </w:rPr>
        <w:t xml:space="preserve"> </w:t>
      </w:r>
      <w:r w:rsidR="006C40D9" w:rsidRPr="006C40D9">
        <w:rPr>
          <w:rFonts w:ascii="Times" w:hAnsi="Times" w:cs="Times"/>
          <w:b/>
          <w:bCs/>
          <w:sz w:val="20"/>
          <w:szCs w:val="20"/>
        </w:rPr>
        <w:t xml:space="preserve">across </w:t>
      </w:r>
      <w:r w:rsidR="00305243">
        <w:rPr>
          <w:rFonts w:ascii="Times" w:hAnsi="Times" w:cs="Times"/>
          <w:b/>
          <w:bCs/>
          <w:sz w:val="20"/>
          <w:szCs w:val="20"/>
        </w:rPr>
        <w:t>u</w:t>
      </w:r>
      <w:r w:rsidR="006C40D9" w:rsidRPr="006C40D9">
        <w:rPr>
          <w:rFonts w:ascii="Times" w:hAnsi="Times" w:cs="Times"/>
          <w:b/>
          <w:bCs/>
          <w:sz w:val="20"/>
          <w:szCs w:val="20"/>
        </w:rPr>
        <w:t xml:space="preserve">pland </w:t>
      </w:r>
      <w:r w:rsidR="00214601">
        <w:rPr>
          <w:rFonts w:ascii="Times" w:hAnsi="Times" w:cs="Times"/>
          <w:b/>
          <w:bCs/>
          <w:sz w:val="20"/>
          <w:szCs w:val="20"/>
        </w:rPr>
        <w:t xml:space="preserve">and lowland </w:t>
      </w:r>
      <w:r w:rsidR="006C40D9" w:rsidRPr="006C40D9">
        <w:rPr>
          <w:rFonts w:ascii="Times" w:hAnsi="Times" w:cs="Times"/>
          <w:b/>
          <w:bCs/>
          <w:sz w:val="20"/>
          <w:szCs w:val="20"/>
        </w:rPr>
        <w:t xml:space="preserve">plots. </w:t>
      </w:r>
    </w:p>
    <w:tbl>
      <w:tblPr>
        <w:tblStyle w:val="TableGridLight"/>
        <w:tblW w:w="0" w:type="auto"/>
        <w:tblLook w:val="04A0" w:firstRow="1" w:lastRow="0" w:firstColumn="1" w:lastColumn="0" w:noHBand="0" w:noVBand="1"/>
      </w:tblPr>
      <w:tblGrid>
        <w:gridCol w:w="1070"/>
        <w:gridCol w:w="2795"/>
        <w:gridCol w:w="1045"/>
        <w:gridCol w:w="1968"/>
        <w:gridCol w:w="790"/>
        <w:gridCol w:w="1682"/>
      </w:tblGrid>
      <w:tr w:rsidR="00214601" w14:paraId="72249E44" w14:textId="77777777" w:rsidTr="00214601">
        <w:tc>
          <w:tcPr>
            <w:tcW w:w="1070" w:type="dxa"/>
          </w:tcPr>
          <w:p w14:paraId="5F9B4EBF" w14:textId="7BD9E790" w:rsidR="00214601" w:rsidRDefault="00214601" w:rsidP="00813347">
            <w:pPr>
              <w:autoSpaceDE w:val="0"/>
              <w:autoSpaceDN w:val="0"/>
              <w:adjustRightInd w:val="0"/>
              <w:spacing w:line="360" w:lineRule="auto"/>
              <w:rPr>
                <w:rFonts w:ascii="Times" w:hAnsi="Times" w:cs="Times"/>
                <w:b/>
                <w:bCs/>
              </w:rPr>
            </w:pPr>
            <w:r>
              <w:rPr>
                <w:rFonts w:ascii="Times" w:hAnsi="Times" w:cs="Times"/>
                <w:b/>
                <w:bCs/>
              </w:rPr>
              <w:t>Site</w:t>
            </w:r>
          </w:p>
        </w:tc>
        <w:tc>
          <w:tcPr>
            <w:tcW w:w="2795" w:type="dxa"/>
          </w:tcPr>
          <w:p w14:paraId="7E96739E" w14:textId="367C74D8" w:rsidR="00214601" w:rsidRDefault="00214601" w:rsidP="00813347">
            <w:pPr>
              <w:autoSpaceDE w:val="0"/>
              <w:autoSpaceDN w:val="0"/>
              <w:adjustRightInd w:val="0"/>
              <w:spacing w:line="360" w:lineRule="auto"/>
              <w:rPr>
                <w:rFonts w:ascii="Times" w:hAnsi="Times" w:cs="Times"/>
                <w:b/>
                <w:bCs/>
              </w:rPr>
            </w:pPr>
            <w:r>
              <w:rPr>
                <w:rFonts w:ascii="Times" w:hAnsi="Times" w:cs="Times"/>
                <w:b/>
                <w:bCs/>
              </w:rPr>
              <w:t>Plot ID #</w:t>
            </w:r>
          </w:p>
        </w:tc>
        <w:tc>
          <w:tcPr>
            <w:tcW w:w="1045" w:type="dxa"/>
          </w:tcPr>
          <w:p w14:paraId="6CDE60E4" w14:textId="577D8C9B" w:rsidR="00214601" w:rsidRDefault="00214601" w:rsidP="00813347">
            <w:pPr>
              <w:autoSpaceDE w:val="0"/>
              <w:autoSpaceDN w:val="0"/>
              <w:adjustRightInd w:val="0"/>
              <w:spacing w:line="360" w:lineRule="auto"/>
              <w:rPr>
                <w:rFonts w:ascii="Times" w:hAnsi="Times" w:cs="Times"/>
                <w:b/>
                <w:bCs/>
              </w:rPr>
            </w:pPr>
            <w:r>
              <w:rPr>
                <w:rFonts w:ascii="Times" w:hAnsi="Times" w:cs="Times"/>
                <w:b/>
                <w:bCs/>
              </w:rPr>
              <w:t># of Fires</w:t>
            </w:r>
          </w:p>
        </w:tc>
        <w:tc>
          <w:tcPr>
            <w:tcW w:w="1968" w:type="dxa"/>
          </w:tcPr>
          <w:p w14:paraId="2A380BA2" w14:textId="798EBBD5" w:rsidR="00214601" w:rsidRDefault="00214601" w:rsidP="00813347">
            <w:pPr>
              <w:autoSpaceDE w:val="0"/>
              <w:autoSpaceDN w:val="0"/>
              <w:adjustRightInd w:val="0"/>
              <w:spacing w:line="360" w:lineRule="auto"/>
              <w:rPr>
                <w:rFonts w:ascii="Times" w:hAnsi="Times" w:cs="Times"/>
                <w:b/>
                <w:bCs/>
              </w:rPr>
            </w:pPr>
            <w:r>
              <w:rPr>
                <w:rFonts w:ascii="Times" w:hAnsi="Times" w:cs="Times"/>
                <w:b/>
                <w:bCs/>
              </w:rPr>
              <w:t>Fire</w:t>
            </w:r>
          </w:p>
        </w:tc>
        <w:tc>
          <w:tcPr>
            <w:tcW w:w="790" w:type="dxa"/>
          </w:tcPr>
          <w:p w14:paraId="4323029E" w14:textId="0D51281E" w:rsidR="00214601" w:rsidRDefault="00214601" w:rsidP="00813347">
            <w:pPr>
              <w:autoSpaceDE w:val="0"/>
              <w:autoSpaceDN w:val="0"/>
              <w:adjustRightInd w:val="0"/>
              <w:spacing w:line="360" w:lineRule="auto"/>
              <w:rPr>
                <w:rFonts w:ascii="Times" w:hAnsi="Times" w:cs="Times"/>
                <w:b/>
                <w:bCs/>
              </w:rPr>
            </w:pPr>
            <w:r>
              <w:rPr>
                <w:rFonts w:ascii="Times" w:hAnsi="Times" w:cs="Times"/>
                <w:b/>
                <w:bCs/>
              </w:rPr>
              <w:t>Year</w:t>
            </w:r>
          </w:p>
        </w:tc>
        <w:tc>
          <w:tcPr>
            <w:tcW w:w="1682" w:type="dxa"/>
          </w:tcPr>
          <w:p w14:paraId="31284D27" w14:textId="553ECE5D" w:rsidR="00214601" w:rsidRDefault="00214601" w:rsidP="00813347">
            <w:pPr>
              <w:autoSpaceDE w:val="0"/>
              <w:autoSpaceDN w:val="0"/>
              <w:adjustRightInd w:val="0"/>
              <w:spacing w:line="360" w:lineRule="auto"/>
              <w:rPr>
                <w:rFonts w:ascii="Times" w:hAnsi="Times" w:cs="Times"/>
                <w:b/>
                <w:bCs/>
              </w:rPr>
            </w:pPr>
            <w:r>
              <w:rPr>
                <w:rFonts w:ascii="Times" w:hAnsi="Times" w:cs="Times"/>
                <w:b/>
                <w:bCs/>
              </w:rPr>
              <w:t>Fire Size (ac)</w:t>
            </w:r>
          </w:p>
        </w:tc>
      </w:tr>
      <w:tr w:rsidR="00214601" w14:paraId="7D532781" w14:textId="77777777" w:rsidTr="00214601">
        <w:tc>
          <w:tcPr>
            <w:tcW w:w="1070" w:type="dxa"/>
            <w:vMerge w:val="restart"/>
          </w:tcPr>
          <w:p w14:paraId="0C1E7BB2" w14:textId="46A46FE9" w:rsidR="00214601" w:rsidRPr="00D0481C" w:rsidRDefault="00214601" w:rsidP="00813347">
            <w:pPr>
              <w:autoSpaceDE w:val="0"/>
              <w:autoSpaceDN w:val="0"/>
              <w:adjustRightInd w:val="0"/>
              <w:spacing w:line="360" w:lineRule="auto"/>
              <w:rPr>
                <w:rFonts w:ascii="Times" w:hAnsi="Times" w:cs="Times"/>
              </w:rPr>
            </w:pPr>
            <w:r>
              <w:rPr>
                <w:rFonts w:ascii="Times" w:hAnsi="Times" w:cs="Times"/>
              </w:rPr>
              <w:t>Upland</w:t>
            </w:r>
          </w:p>
        </w:tc>
        <w:tc>
          <w:tcPr>
            <w:tcW w:w="2795" w:type="dxa"/>
          </w:tcPr>
          <w:p w14:paraId="01D89363" w14:textId="6428CBC7"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12, 41, 48, 50</w:t>
            </w:r>
            <w:r>
              <w:rPr>
                <w:rFonts w:ascii="Times" w:hAnsi="Times" w:cs="Times"/>
              </w:rPr>
              <w:t>, 52, 64, 65</w:t>
            </w:r>
          </w:p>
        </w:tc>
        <w:tc>
          <w:tcPr>
            <w:tcW w:w="1045" w:type="dxa"/>
          </w:tcPr>
          <w:p w14:paraId="6C9AFA07" w14:textId="06806561"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1</w:t>
            </w:r>
          </w:p>
        </w:tc>
        <w:tc>
          <w:tcPr>
            <w:tcW w:w="1968" w:type="dxa"/>
          </w:tcPr>
          <w:p w14:paraId="1076E02D" w14:textId="7C706CB2"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Fish Creek</w:t>
            </w:r>
          </w:p>
        </w:tc>
        <w:tc>
          <w:tcPr>
            <w:tcW w:w="790" w:type="dxa"/>
          </w:tcPr>
          <w:p w14:paraId="3B82CBAE" w14:textId="5B784D42"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2005</w:t>
            </w:r>
          </w:p>
        </w:tc>
        <w:tc>
          <w:tcPr>
            <w:tcW w:w="1682" w:type="dxa"/>
          </w:tcPr>
          <w:p w14:paraId="23CCA7EE" w14:textId="2D7DEF02" w:rsidR="00214601" w:rsidRPr="00D0481C" w:rsidRDefault="00214601" w:rsidP="00813347">
            <w:pPr>
              <w:autoSpaceDE w:val="0"/>
              <w:autoSpaceDN w:val="0"/>
              <w:adjustRightInd w:val="0"/>
              <w:spacing w:line="360" w:lineRule="auto"/>
              <w:rPr>
                <w:rFonts w:ascii="Times" w:hAnsi="Times" w:cs="Times"/>
              </w:rPr>
            </w:pPr>
            <w:r>
              <w:rPr>
                <w:rFonts w:ascii="Times" w:hAnsi="Times" w:cs="Times"/>
              </w:rPr>
              <w:t>101,585</w:t>
            </w:r>
          </w:p>
        </w:tc>
      </w:tr>
      <w:tr w:rsidR="00214601" w14:paraId="7E8225A4" w14:textId="77777777" w:rsidTr="00214601">
        <w:tc>
          <w:tcPr>
            <w:tcW w:w="1070" w:type="dxa"/>
            <w:vMerge/>
          </w:tcPr>
          <w:p w14:paraId="19F62E69" w14:textId="77777777" w:rsidR="00214601" w:rsidRPr="00D0481C" w:rsidRDefault="00214601" w:rsidP="00813347">
            <w:pPr>
              <w:autoSpaceDE w:val="0"/>
              <w:autoSpaceDN w:val="0"/>
              <w:adjustRightInd w:val="0"/>
              <w:spacing w:line="360" w:lineRule="auto"/>
              <w:rPr>
                <w:rFonts w:ascii="Times" w:hAnsi="Times" w:cs="Times"/>
              </w:rPr>
            </w:pPr>
          </w:p>
        </w:tc>
        <w:tc>
          <w:tcPr>
            <w:tcW w:w="2795" w:type="dxa"/>
          </w:tcPr>
          <w:p w14:paraId="7A1F7C17" w14:textId="087C0C72"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42</w:t>
            </w:r>
            <w:r>
              <w:rPr>
                <w:rFonts w:ascii="Times" w:hAnsi="Times" w:cs="Times"/>
              </w:rPr>
              <w:t xml:space="preserve"> </w:t>
            </w:r>
          </w:p>
        </w:tc>
        <w:tc>
          <w:tcPr>
            <w:tcW w:w="1045" w:type="dxa"/>
          </w:tcPr>
          <w:p w14:paraId="24E884DB" w14:textId="65860921"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1</w:t>
            </w:r>
          </w:p>
        </w:tc>
        <w:tc>
          <w:tcPr>
            <w:tcW w:w="1968" w:type="dxa"/>
          </w:tcPr>
          <w:p w14:paraId="073D7AD6" w14:textId="242BDDE1"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Erickson</w:t>
            </w:r>
          </w:p>
        </w:tc>
        <w:tc>
          <w:tcPr>
            <w:tcW w:w="790" w:type="dxa"/>
          </w:tcPr>
          <w:p w14:paraId="5C9E1CD6" w14:textId="0DCEC968" w:rsidR="00214601" w:rsidRPr="00D0481C" w:rsidRDefault="00214601" w:rsidP="00813347">
            <w:pPr>
              <w:autoSpaceDE w:val="0"/>
              <w:autoSpaceDN w:val="0"/>
              <w:adjustRightInd w:val="0"/>
              <w:spacing w:line="360" w:lineRule="auto"/>
              <w:rPr>
                <w:rFonts w:ascii="Times" w:hAnsi="Times" w:cs="Times"/>
              </w:rPr>
            </w:pPr>
            <w:r w:rsidRPr="00D0481C">
              <w:rPr>
                <w:rFonts w:ascii="Times" w:hAnsi="Times" w:cs="Times"/>
              </w:rPr>
              <w:t>2003</w:t>
            </w:r>
          </w:p>
        </w:tc>
        <w:tc>
          <w:tcPr>
            <w:tcW w:w="1682" w:type="dxa"/>
          </w:tcPr>
          <w:p w14:paraId="38C52751" w14:textId="76FC2CED" w:rsidR="00214601" w:rsidRPr="00D0481C" w:rsidRDefault="00214601" w:rsidP="00813347">
            <w:pPr>
              <w:autoSpaceDE w:val="0"/>
              <w:autoSpaceDN w:val="0"/>
              <w:adjustRightInd w:val="0"/>
              <w:spacing w:line="360" w:lineRule="auto"/>
              <w:rPr>
                <w:rFonts w:ascii="Times" w:hAnsi="Times" w:cs="Times"/>
              </w:rPr>
            </w:pPr>
            <w:r>
              <w:rPr>
                <w:rFonts w:ascii="Times" w:hAnsi="Times" w:cs="Times"/>
              </w:rPr>
              <w:t>117,156</w:t>
            </w:r>
          </w:p>
        </w:tc>
      </w:tr>
      <w:tr w:rsidR="00214601" w14:paraId="1561A8B9" w14:textId="77777777" w:rsidTr="00214601">
        <w:tc>
          <w:tcPr>
            <w:tcW w:w="1070" w:type="dxa"/>
            <w:vMerge/>
          </w:tcPr>
          <w:p w14:paraId="205E6002"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val="restart"/>
          </w:tcPr>
          <w:p w14:paraId="61EAEEE6" w14:textId="145F2014"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56, 57, 47, 16, 8</w:t>
            </w:r>
            <w:r>
              <w:rPr>
                <w:rFonts w:ascii="Times" w:hAnsi="Times" w:cs="Times"/>
              </w:rPr>
              <w:t>, 39</w:t>
            </w:r>
          </w:p>
        </w:tc>
        <w:tc>
          <w:tcPr>
            <w:tcW w:w="1045" w:type="dxa"/>
            <w:vMerge w:val="restart"/>
          </w:tcPr>
          <w:p w14:paraId="0CDBE42B" w14:textId="08FC12BC"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2</w:t>
            </w:r>
          </w:p>
        </w:tc>
        <w:tc>
          <w:tcPr>
            <w:tcW w:w="1968" w:type="dxa"/>
          </w:tcPr>
          <w:p w14:paraId="6ACD0DB3" w14:textId="0EAEF047"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Rogers</w:t>
            </w:r>
          </w:p>
        </w:tc>
        <w:tc>
          <w:tcPr>
            <w:tcW w:w="790" w:type="dxa"/>
          </w:tcPr>
          <w:p w14:paraId="57938230" w14:textId="04DCC04B"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1967</w:t>
            </w:r>
          </w:p>
        </w:tc>
        <w:tc>
          <w:tcPr>
            <w:tcW w:w="1682" w:type="dxa"/>
          </w:tcPr>
          <w:p w14:paraId="50F65682" w14:textId="5552FF3B" w:rsidR="00214601" w:rsidRPr="00D0481C" w:rsidRDefault="00214601" w:rsidP="00265234">
            <w:pPr>
              <w:autoSpaceDE w:val="0"/>
              <w:autoSpaceDN w:val="0"/>
              <w:adjustRightInd w:val="0"/>
              <w:spacing w:line="360" w:lineRule="auto"/>
              <w:rPr>
                <w:rFonts w:ascii="Times" w:hAnsi="Times" w:cs="Times"/>
              </w:rPr>
            </w:pPr>
            <w:r>
              <w:rPr>
                <w:rFonts w:ascii="Times" w:hAnsi="Times" w:cs="Times"/>
              </w:rPr>
              <w:t>28,675</w:t>
            </w:r>
          </w:p>
        </w:tc>
      </w:tr>
      <w:tr w:rsidR="00214601" w14:paraId="701A218B" w14:textId="77777777" w:rsidTr="00214601">
        <w:tc>
          <w:tcPr>
            <w:tcW w:w="1070" w:type="dxa"/>
            <w:vMerge/>
          </w:tcPr>
          <w:p w14:paraId="136B00B4"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tcPr>
          <w:p w14:paraId="5E927F79" w14:textId="5F95DDCE" w:rsidR="00214601" w:rsidRPr="00D0481C" w:rsidRDefault="00214601" w:rsidP="00265234">
            <w:pPr>
              <w:autoSpaceDE w:val="0"/>
              <w:autoSpaceDN w:val="0"/>
              <w:adjustRightInd w:val="0"/>
              <w:spacing w:line="360" w:lineRule="auto"/>
              <w:rPr>
                <w:rFonts w:ascii="Times" w:hAnsi="Times" w:cs="Times"/>
              </w:rPr>
            </w:pPr>
          </w:p>
        </w:tc>
        <w:tc>
          <w:tcPr>
            <w:tcW w:w="1045" w:type="dxa"/>
            <w:vMerge/>
          </w:tcPr>
          <w:p w14:paraId="35311CA0" w14:textId="77777777" w:rsidR="00214601" w:rsidRPr="00D0481C" w:rsidRDefault="00214601" w:rsidP="00265234">
            <w:pPr>
              <w:autoSpaceDE w:val="0"/>
              <w:autoSpaceDN w:val="0"/>
              <w:adjustRightInd w:val="0"/>
              <w:spacing w:line="360" w:lineRule="auto"/>
              <w:rPr>
                <w:rFonts w:ascii="Times" w:hAnsi="Times" w:cs="Times"/>
              </w:rPr>
            </w:pPr>
          </w:p>
        </w:tc>
        <w:tc>
          <w:tcPr>
            <w:tcW w:w="1968" w:type="dxa"/>
          </w:tcPr>
          <w:p w14:paraId="3823ED88" w14:textId="29F1BDA0"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Fish Creek</w:t>
            </w:r>
          </w:p>
        </w:tc>
        <w:tc>
          <w:tcPr>
            <w:tcW w:w="790" w:type="dxa"/>
          </w:tcPr>
          <w:p w14:paraId="555C5837" w14:textId="654F475C"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2005</w:t>
            </w:r>
          </w:p>
        </w:tc>
        <w:tc>
          <w:tcPr>
            <w:tcW w:w="1682" w:type="dxa"/>
          </w:tcPr>
          <w:p w14:paraId="52B11FB4" w14:textId="2B797A41" w:rsidR="00214601" w:rsidRPr="00D0481C" w:rsidRDefault="00214601" w:rsidP="00265234">
            <w:pPr>
              <w:autoSpaceDE w:val="0"/>
              <w:autoSpaceDN w:val="0"/>
              <w:adjustRightInd w:val="0"/>
              <w:spacing w:line="360" w:lineRule="auto"/>
              <w:rPr>
                <w:rFonts w:ascii="Times" w:hAnsi="Times" w:cs="Times"/>
              </w:rPr>
            </w:pPr>
            <w:r>
              <w:rPr>
                <w:rFonts w:ascii="Times" w:hAnsi="Times" w:cs="Times"/>
              </w:rPr>
              <w:t>101,585</w:t>
            </w:r>
          </w:p>
        </w:tc>
      </w:tr>
      <w:tr w:rsidR="00214601" w14:paraId="4A834888" w14:textId="77777777" w:rsidTr="00214601">
        <w:tc>
          <w:tcPr>
            <w:tcW w:w="1070" w:type="dxa"/>
            <w:vMerge/>
          </w:tcPr>
          <w:p w14:paraId="1C953621"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val="restart"/>
          </w:tcPr>
          <w:p w14:paraId="6438BE4E" w14:textId="0B06BD34"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32, 40</w:t>
            </w:r>
          </w:p>
        </w:tc>
        <w:tc>
          <w:tcPr>
            <w:tcW w:w="1045" w:type="dxa"/>
            <w:vMerge w:val="restart"/>
          </w:tcPr>
          <w:p w14:paraId="6FE9A048" w14:textId="29FDE393"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2</w:t>
            </w:r>
          </w:p>
        </w:tc>
        <w:tc>
          <w:tcPr>
            <w:tcW w:w="1968" w:type="dxa"/>
          </w:tcPr>
          <w:p w14:paraId="70B6E436" w14:textId="570A5A9F"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Rogers</w:t>
            </w:r>
          </w:p>
        </w:tc>
        <w:tc>
          <w:tcPr>
            <w:tcW w:w="790" w:type="dxa"/>
          </w:tcPr>
          <w:p w14:paraId="335DE7C6" w14:textId="521159CE"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1967</w:t>
            </w:r>
          </w:p>
        </w:tc>
        <w:tc>
          <w:tcPr>
            <w:tcW w:w="1682" w:type="dxa"/>
          </w:tcPr>
          <w:p w14:paraId="34917005" w14:textId="34956205" w:rsidR="00214601" w:rsidRPr="00D0481C" w:rsidRDefault="00214601" w:rsidP="00265234">
            <w:pPr>
              <w:autoSpaceDE w:val="0"/>
              <w:autoSpaceDN w:val="0"/>
              <w:adjustRightInd w:val="0"/>
              <w:spacing w:line="360" w:lineRule="auto"/>
              <w:rPr>
                <w:rFonts w:ascii="Times" w:hAnsi="Times" w:cs="Times"/>
              </w:rPr>
            </w:pPr>
            <w:r>
              <w:rPr>
                <w:rFonts w:ascii="Times" w:hAnsi="Times" w:cs="Times"/>
              </w:rPr>
              <w:t>28,675</w:t>
            </w:r>
          </w:p>
        </w:tc>
      </w:tr>
      <w:tr w:rsidR="00214601" w14:paraId="0C8E7757" w14:textId="77777777" w:rsidTr="00214601">
        <w:tc>
          <w:tcPr>
            <w:tcW w:w="1070" w:type="dxa"/>
            <w:vMerge/>
          </w:tcPr>
          <w:p w14:paraId="76525823"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tcPr>
          <w:p w14:paraId="298265A5" w14:textId="234A5958" w:rsidR="00214601" w:rsidRPr="00D0481C" w:rsidRDefault="00214601" w:rsidP="00265234">
            <w:pPr>
              <w:autoSpaceDE w:val="0"/>
              <w:autoSpaceDN w:val="0"/>
              <w:adjustRightInd w:val="0"/>
              <w:spacing w:line="360" w:lineRule="auto"/>
              <w:rPr>
                <w:rFonts w:ascii="Times" w:hAnsi="Times" w:cs="Times"/>
              </w:rPr>
            </w:pPr>
          </w:p>
        </w:tc>
        <w:tc>
          <w:tcPr>
            <w:tcW w:w="1045" w:type="dxa"/>
            <w:vMerge/>
          </w:tcPr>
          <w:p w14:paraId="0A82356C" w14:textId="77777777" w:rsidR="00214601" w:rsidRPr="00D0481C" w:rsidRDefault="00214601" w:rsidP="00265234">
            <w:pPr>
              <w:autoSpaceDE w:val="0"/>
              <w:autoSpaceDN w:val="0"/>
              <w:adjustRightInd w:val="0"/>
              <w:spacing w:line="360" w:lineRule="auto"/>
              <w:rPr>
                <w:rFonts w:ascii="Times" w:hAnsi="Times" w:cs="Times"/>
              </w:rPr>
            </w:pPr>
          </w:p>
        </w:tc>
        <w:tc>
          <w:tcPr>
            <w:tcW w:w="1968" w:type="dxa"/>
          </w:tcPr>
          <w:p w14:paraId="404838D7" w14:textId="0A588CE3"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Erickson</w:t>
            </w:r>
          </w:p>
        </w:tc>
        <w:tc>
          <w:tcPr>
            <w:tcW w:w="790" w:type="dxa"/>
          </w:tcPr>
          <w:p w14:paraId="2DB96A52" w14:textId="2EA3534E"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2003</w:t>
            </w:r>
          </w:p>
        </w:tc>
        <w:tc>
          <w:tcPr>
            <w:tcW w:w="1682" w:type="dxa"/>
          </w:tcPr>
          <w:p w14:paraId="3D3099F1" w14:textId="4BB71899" w:rsidR="00214601" w:rsidRPr="00D0481C" w:rsidRDefault="00214601" w:rsidP="00265234">
            <w:pPr>
              <w:autoSpaceDE w:val="0"/>
              <w:autoSpaceDN w:val="0"/>
              <w:adjustRightInd w:val="0"/>
              <w:spacing w:line="360" w:lineRule="auto"/>
              <w:rPr>
                <w:rFonts w:ascii="Times" w:hAnsi="Times" w:cs="Times"/>
              </w:rPr>
            </w:pPr>
            <w:r>
              <w:rPr>
                <w:rFonts w:ascii="Times" w:hAnsi="Times" w:cs="Times"/>
              </w:rPr>
              <w:t>117,156</w:t>
            </w:r>
          </w:p>
        </w:tc>
      </w:tr>
      <w:tr w:rsidR="00214601" w14:paraId="22AB129E" w14:textId="77777777" w:rsidTr="00214601">
        <w:tc>
          <w:tcPr>
            <w:tcW w:w="1070" w:type="dxa"/>
            <w:vMerge/>
          </w:tcPr>
          <w:p w14:paraId="7D760034" w14:textId="77777777" w:rsidR="00214601" w:rsidRDefault="00214601" w:rsidP="00265234">
            <w:pPr>
              <w:autoSpaceDE w:val="0"/>
              <w:autoSpaceDN w:val="0"/>
              <w:adjustRightInd w:val="0"/>
              <w:spacing w:line="360" w:lineRule="auto"/>
              <w:rPr>
                <w:rFonts w:ascii="Times" w:hAnsi="Times" w:cs="Times"/>
              </w:rPr>
            </w:pPr>
          </w:p>
        </w:tc>
        <w:tc>
          <w:tcPr>
            <w:tcW w:w="2795" w:type="dxa"/>
            <w:vMerge w:val="restart"/>
          </w:tcPr>
          <w:p w14:paraId="2E1CCFEA" w14:textId="500C2861" w:rsidR="00214601" w:rsidRPr="00D0481C" w:rsidRDefault="00214601" w:rsidP="00265234">
            <w:pPr>
              <w:autoSpaceDE w:val="0"/>
              <w:autoSpaceDN w:val="0"/>
              <w:adjustRightInd w:val="0"/>
              <w:spacing w:line="360" w:lineRule="auto"/>
              <w:rPr>
                <w:rFonts w:ascii="Times" w:hAnsi="Times" w:cs="Times"/>
              </w:rPr>
            </w:pPr>
            <w:r>
              <w:rPr>
                <w:rFonts w:ascii="Times" w:hAnsi="Times" w:cs="Times"/>
              </w:rPr>
              <w:t>7, 14, 15, 54, 55</w:t>
            </w:r>
          </w:p>
        </w:tc>
        <w:tc>
          <w:tcPr>
            <w:tcW w:w="1045" w:type="dxa"/>
            <w:vMerge w:val="restart"/>
          </w:tcPr>
          <w:p w14:paraId="22611921" w14:textId="257FD24E" w:rsidR="00214601" w:rsidRPr="00D0481C" w:rsidRDefault="00214601" w:rsidP="00265234">
            <w:pPr>
              <w:autoSpaceDE w:val="0"/>
              <w:autoSpaceDN w:val="0"/>
              <w:adjustRightInd w:val="0"/>
              <w:spacing w:line="360" w:lineRule="auto"/>
              <w:rPr>
                <w:rFonts w:ascii="Times" w:hAnsi="Times" w:cs="Times"/>
              </w:rPr>
            </w:pPr>
            <w:r w:rsidRPr="00D0481C">
              <w:rPr>
                <w:rFonts w:ascii="Times" w:hAnsi="Times" w:cs="Times"/>
              </w:rPr>
              <w:t>3</w:t>
            </w:r>
          </w:p>
        </w:tc>
        <w:tc>
          <w:tcPr>
            <w:tcW w:w="1968" w:type="dxa"/>
          </w:tcPr>
          <w:p w14:paraId="020DC7A8" w14:textId="28BD1E02" w:rsidR="00214601" w:rsidRPr="000E3997" w:rsidRDefault="00214601" w:rsidP="00265234">
            <w:pPr>
              <w:autoSpaceDE w:val="0"/>
              <w:autoSpaceDN w:val="0"/>
              <w:adjustRightInd w:val="0"/>
              <w:spacing w:line="360" w:lineRule="auto"/>
              <w:rPr>
                <w:rFonts w:ascii="Times" w:hAnsi="Times" w:cs="Times"/>
                <w:highlight w:val="yellow"/>
              </w:rPr>
            </w:pPr>
            <w:r w:rsidRPr="005E21BD">
              <w:rPr>
                <w:rFonts w:ascii="Times" w:hAnsi="Times" w:cs="Times"/>
              </w:rPr>
              <w:t>132376</w:t>
            </w:r>
          </w:p>
        </w:tc>
        <w:tc>
          <w:tcPr>
            <w:tcW w:w="790" w:type="dxa"/>
          </w:tcPr>
          <w:p w14:paraId="65B12224" w14:textId="388D6E7A" w:rsidR="00214601" w:rsidRPr="00D0481C" w:rsidRDefault="00214601" w:rsidP="00265234">
            <w:pPr>
              <w:autoSpaceDE w:val="0"/>
              <w:autoSpaceDN w:val="0"/>
              <w:adjustRightInd w:val="0"/>
              <w:spacing w:line="360" w:lineRule="auto"/>
              <w:rPr>
                <w:rFonts w:ascii="Times" w:hAnsi="Times" w:cs="Times"/>
              </w:rPr>
            </w:pPr>
            <w:r>
              <w:rPr>
                <w:rFonts w:ascii="Times" w:hAnsi="Times" w:cs="Times"/>
              </w:rPr>
              <w:t>1991</w:t>
            </w:r>
          </w:p>
        </w:tc>
        <w:tc>
          <w:tcPr>
            <w:tcW w:w="1682" w:type="dxa"/>
          </w:tcPr>
          <w:p w14:paraId="57779C11" w14:textId="569FC7AE" w:rsidR="00214601" w:rsidRPr="00D0481C" w:rsidRDefault="00214601" w:rsidP="00265234">
            <w:pPr>
              <w:autoSpaceDE w:val="0"/>
              <w:autoSpaceDN w:val="0"/>
              <w:adjustRightInd w:val="0"/>
              <w:spacing w:line="360" w:lineRule="auto"/>
              <w:rPr>
                <w:rFonts w:ascii="Times" w:hAnsi="Times" w:cs="Times"/>
              </w:rPr>
            </w:pPr>
            <w:r>
              <w:rPr>
                <w:rFonts w:ascii="Times" w:hAnsi="Times" w:cs="Times"/>
              </w:rPr>
              <w:t>55,978</w:t>
            </w:r>
          </w:p>
        </w:tc>
      </w:tr>
      <w:tr w:rsidR="00214601" w14:paraId="71E50BDE" w14:textId="77777777" w:rsidTr="00214601">
        <w:tc>
          <w:tcPr>
            <w:tcW w:w="1070" w:type="dxa"/>
            <w:vMerge/>
          </w:tcPr>
          <w:p w14:paraId="277488BF"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tcPr>
          <w:p w14:paraId="17F5F418" w14:textId="32F2CB78" w:rsidR="00214601" w:rsidRPr="00D0481C" w:rsidRDefault="00214601" w:rsidP="00265234">
            <w:pPr>
              <w:autoSpaceDE w:val="0"/>
              <w:autoSpaceDN w:val="0"/>
              <w:adjustRightInd w:val="0"/>
              <w:spacing w:line="360" w:lineRule="auto"/>
              <w:rPr>
                <w:rFonts w:ascii="Times" w:hAnsi="Times" w:cs="Times"/>
              </w:rPr>
            </w:pPr>
          </w:p>
        </w:tc>
        <w:tc>
          <w:tcPr>
            <w:tcW w:w="1045" w:type="dxa"/>
            <w:vMerge/>
          </w:tcPr>
          <w:p w14:paraId="51A1F524" w14:textId="77777777" w:rsidR="00214601" w:rsidRPr="00D0481C" w:rsidRDefault="00214601" w:rsidP="00265234">
            <w:pPr>
              <w:autoSpaceDE w:val="0"/>
              <w:autoSpaceDN w:val="0"/>
              <w:adjustRightInd w:val="0"/>
              <w:spacing w:line="360" w:lineRule="auto"/>
              <w:rPr>
                <w:rFonts w:ascii="Times" w:hAnsi="Times" w:cs="Times"/>
              </w:rPr>
            </w:pPr>
          </w:p>
        </w:tc>
        <w:tc>
          <w:tcPr>
            <w:tcW w:w="1968" w:type="dxa"/>
          </w:tcPr>
          <w:p w14:paraId="4D46374D" w14:textId="0617A92A" w:rsidR="00214601" w:rsidRPr="00D0481C" w:rsidRDefault="00214601" w:rsidP="00265234">
            <w:pPr>
              <w:autoSpaceDE w:val="0"/>
              <w:autoSpaceDN w:val="0"/>
              <w:adjustRightInd w:val="0"/>
              <w:spacing w:line="360" w:lineRule="auto"/>
              <w:rPr>
                <w:rFonts w:ascii="Times" w:hAnsi="Times" w:cs="Times"/>
              </w:rPr>
            </w:pPr>
            <w:r>
              <w:rPr>
                <w:rFonts w:ascii="Times" w:hAnsi="Times" w:cs="Times"/>
              </w:rPr>
              <w:t>Rogers</w:t>
            </w:r>
          </w:p>
        </w:tc>
        <w:tc>
          <w:tcPr>
            <w:tcW w:w="790" w:type="dxa"/>
          </w:tcPr>
          <w:p w14:paraId="19C45AEB" w14:textId="5BA9FA0D" w:rsidR="00214601" w:rsidRPr="00D0481C" w:rsidRDefault="00214601" w:rsidP="00265234">
            <w:pPr>
              <w:autoSpaceDE w:val="0"/>
              <w:autoSpaceDN w:val="0"/>
              <w:adjustRightInd w:val="0"/>
              <w:spacing w:line="360" w:lineRule="auto"/>
              <w:rPr>
                <w:rFonts w:ascii="Times" w:hAnsi="Times" w:cs="Times"/>
              </w:rPr>
            </w:pPr>
            <w:r>
              <w:rPr>
                <w:rFonts w:ascii="Times" w:hAnsi="Times" w:cs="Times"/>
              </w:rPr>
              <w:t>1967</w:t>
            </w:r>
          </w:p>
        </w:tc>
        <w:tc>
          <w:tcPr>
            <w:tcW w:w="1682" w:type="dxa"/>
          </w:tcPr>
          <w:p w14:paraId="1CE0A9F6" w14:textId="3ACA5D07" w:rsidR="00214601" w:rsidRPr="00D0481C" w:rsidRDefault="00214601" w:rsidP="00265234">
            <w:pPr>
              <w:autoSpaceDE w:val="0"/>
              <w:autoSpaceDN w:val="0"/>
              <w:adjustRightInd w:val="0"/>
              <w:spacing w:line="360" w:lineRule="auto"/>
              <w:rPr>
                <w:rFonts w:ascii="Times" w:hAnsi="Times" w:cs="Times"/>
              </w:rPr>
            </w:pPr>
            <w:r>
              <w:rPr>
                <w:rFonts w:ascii="Times" w:hAnsi="Times" w:cs="Times"/>
              </w:rPr>
              <w:t>28,675</w:t>
            </w:r>
          </w:p>
        </w:tc>
      </w:tr>
      <w:tr w:rsidR="00214601" w14:paraId="057DCCE0" w14:textId="77777777" w:rsidTr="00214601">
        <w:tc>
          <w:tcPr>
            <w:tcW w:w="1070" w:type="dxa"/>
            <w:vMerge/>
          </w:tcPr>
          <w:p w14:paraId="18DB8416" w14:textId="77777777" w:rsidR="00214601" w:rsidRPr="00D0481C" w:rsidRDefault="00214601" w:rsidP="00265234">
            <w:pPr>
              <w:autoSpaceDE w:val="0"/>
              <w:autoSpaceDN w:val="0"/>
              <w:adjustRightInd w:val="0"/>
              <w:spacing w:line="360" w:lineRule="auto"/>
              <w:rPr>
                <w:rFonts w:ascii="Times" w:hAnsi="Times" w:cs="Times"/>
              </w:rPr>
            </w:pPr>
          </w:p>
        </w:tc>
        <w:tc>
          <w:tcPr>
            <w:tcW w:w="2795" w:type="dxa"/>
            <w:vMerge/>
          </w:tcPr>
          <w:p w14:paraId="5A7AB5BD" w14:textId="3CAECC2C" w:rsidR="00214601" w:rsidRPr="00D0481C" w:rsidRDefault="00214601" w:rsidP="00265234">
            <w:pPr>
              <w:autoSpaceDE w:val="0"/>
              <w:autoSpaceDN w:val="0"/>
              <w:adjustRightInd w:val="0"/>
              <w:spacing w:line="360" w:lineRule="auto"/>
              <w:rPr>
                <w:rFonts w:ascii="Times" w:hAnsi="Times" w:cs="Times"/>
              </w:rPr>
            </w:pPr>
          </w:p>
        </w:tc>
        <w:tc>
          <w:tcPr>
            <w:tcW w:w="1045" w:type="dxa"/>
            <w:vMerge/>
          </w:tcPr>
          <w:p w14:paraId="309AF31F" w14:textId="77777777" w:rsidR="00214601" w:rsidRPr="00D0481C" w:rsidRDefault="00214601" w:rsidP="00265234">
            <w:pPr>
              <w:autoSpaceDE w:val="0"/>
              <w:autoSpaceDN w:val="0"/>
              <w:adjustRightInd w:val="0"/>
              <w:spacing w:line="360" w:lineRule="auto"/>
              <w:rPr>
                <w:rFonts w:ascii="Times" w:hAnsi="Times" w:cs="Times"/>
              </w:rPr>
            </w:pPr>
          </w:p>
        </w:tc>
        <w:tc>
          <w:tcPr>
            <w:tcW w:w="1968" w:type="dxa"/>
          </w:tcPr>
          <w:p w14:paraId="436DAF79" w14:textId="058DAE0D" w:rsidR="00214601" w:rsidRPr="00D0481C" w:rsidRDefault="00214601" w:rsidP="00265234">
            <w:pPr>
              <w:autoSpaceDE w:val="0"/>
              <w:autoSpaceDN w:val="0"/>
              <w:adjustRightInd w:val="0"/>
              <w:spacing w:line="360" w:lineRule="auto"/>
              <w:rPr>
                <w:rFonts w:ascii="Times" w:hAnsi="Times" w:cs="Times"/>
              </w:rPr>
            </w:pPr>
            <w:r>
              <w:rPr>
                <w:rFonts w:ascii="Times" w:hAnsi="Times" w:cs="Times"/>
              </w:rPr>
              <w:t>Fish Creek</w:t>
            </w:r>
          </w:p>
        </w:tc>
        <w:tc>
          <w:tcPr>
            <w:tcW w:w="790" w:type="dxa"/>
          </w:tcPr>
          <w:p w14:paraId="61F18C2C" w14:textId="289C6BEA" w:rsidR="00214601" w:rsidRPr="00D0481C" w:rsidRDefault="00214601" w:rsidP="00265234">
            <w:pPr>
              <w:autoSpaceDE w:val="0"/>
              <w:autoSpaceDN w:val="0"/>
              <w:adjustRightInd w:val="0"/>
              <w:spacing w:line="360" w:lineRule="auto"/>
              <w:rPr>
                <w:rFonts w:ascii="Times" w:hAnsi="Times" w:cs="Times"/>
              </w:rPr>
            </w:pPr>
            <w:r>
              <w:rPr>
                <w:rFonts w:ascii="Times" w:hAnsi="Times" w:cs="Times"/>
              </w:rPr>
              <w:t>2005</w:t>
            </w:r>
          </w:p>
        </w:tc>
        <w:tc>
          <w:tcPr>
            <w:tcW w:w="1682" w:type="dxa"/>
          </w:tcPr>
          <w:p w14:paraId="0A9B5E50" w14:textId="6E53C808" w:rsidR="00214601" w:rsidRPr="00D0481C" w:rsidRDefault="00214601" w:rsidP="00265234">
            <w:pPr>
              <w:autoSpaceDE w:val="0"/>
              <w:autoSpaceDN w:val="0"/>
              <w:adjustRightInd w:val="0"/>
              <w:spacing w:line="360" w:lineRule="auto"/>
              <w:rPr>
                <w:rFonts w:ascii="Times" w:hAnsi="Times" w:cs="Times"/>
              </w:rPr>
            </w:pPr>
            <w:r>
              <w:rPr>
                <w:rFonts w:ascii="Times" w:hAnsi="Times" w:cs="Times"/>
              </w:rPr>
              <w:t>101,585</w:t>
            </w:r>
          </w:p>
        </w:tc>
      </w:tr>
      <w:tr w:rsidR="00214601" w14:paraId="413A381C" w14:textId="77777777" w:rsidTr="00214601">
        <w:tc>
          <w:tcPr>
            <w:tcW w:w="1070" w:type="dxa"/>
            <w:vMerge w:val="restart"/>
          </w:tcPr>
          <w:p w14:paraId="4605768C" w14:textId="231E1BC2" w:rsidR="00214601" w:rsidRPr="00D0481C" w:rsidRDefault="00214601" w:rsidP="00214601">
            <w:pPr>
              <w:autoSpaceDE w:val="0"/>
              <w:autoSpaceDN w:val="0"/>
              <w:adjustRightInd w:val="0"/>
              <w:spacing w:line="360" w:lineRule="auto"/>
              <w:rPr>
                <w:rFonts w:ascii="Times" w:hAnsi="Times" w:cs="Times"/>
              </w:rPr>
            </w:pPr>
            <w:r>
              <w:rPr>
                <w:rFonts w:ascii="Times" w:hAnsi="Times" w:cs="Times"/>
              </w:rPr>
              <w:t>Lowland</w:t>
            </w:r>
          </w:p>
        </w:tc>
        <w:tc>
          <w:tcPr>
            <w:tcW w:w="2795" w:type="dxa"/>
          </w:tcPr>
          <w:p w14:paraId="5AA1C401" w14:textId="4571A476" w:rsidR="00214601" w:rsidRPr="00D0481C" w:rsidRDefault="00214601" w:rsidP="00214601">
            <w:pPr>
              <w:autoSpaceDE w:val="0"/>
              <w:autoSpaceDN w:val="0"/>
              <w:adjustRightInd w:val="0"/>
              <w:spacing w:line="360" w:lineRule="auto"/>
              <w:rPr>
                <w:rFonts w:ascii="Times" w:hAnsi="Times" w:cs="Times"/>
              </w:rPr>
            </w:pPr>
            <w:r>
              <w:rPr>
                <w:rFonts w:ascii="Times" w:hAnsi="Times" w:cs="Times"/>
              </w:rPr>
              <w:t>33, 29, 28, 18, 5</w:t>
            </w:r>
          </w:p>
        </w:tc>
        <w:tc>
          <w:tcPr>
            <w:tcW w:w="1045" w:type="dxa"/>
          </w:tcPr>
          <w:p w14:paraId="0AE950D4" w14:textId="33BF2014"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1</w:t>
            </w:r>
          </w:p>
        </w:tc>
        <w:tc>
          <w:tcPr>
            <w:tcW w:w="1968" w:type="dxa"/>
          </w:tcPr>
          <w:p w14:paraId="33CE8F29" w14:textId="5CF27426" w:rsidR="00214601" w:rsidRDefault="00214601" w:rsidP="00214601">
            <w:pPr>
              <w:autoSpaceDE w:val="0"/>
              <w:autoSpaceDN w:val="0"/>
              <w:adjustRightInd w:val="0"/>
              <w:spacing w:line="360" w:lineRule="auto"/>
              <w:rPr>
                <w:rFonts w:ascii="Times" w:hAnsi="Times" w:cs="Times"/>
              </w:rPr>
            </w:pPr>
            <w:proofErr w:type="spellStart"/>
            <w:r w:rsidRPr="00D0481C">
              <w:rPr>
                <w:rFonts w:ascii="Times" w:hAnsi="Times" w:cs="Times"/>
              </w:rPr>
              <w:t>Bog</w:t>
            </w:r>
            <w:r>
              <w:rPr>
                <w:rFonts w:ascii="Times" w:hAnsi="Times" w:cs="Times"/>
              </w:rPr>
              <w:t>l</w:t>
            </w:r>
            <w:r w:rsidRPr="00D0481C">
              <w:rPr>
                <w:rFonts w:ascii="Times" w:hAnsi="Times" w:cs="Times"/>
              </w:rPr>
              <w:t>en</w:t>
            </w:r>
            <w:proofErr w:type="spellEnd"/>
            <w:r w:rsidRPr="00D0481C">
              <w:rPr>
                <w:rFonts w:ascii="Times" w:hAnsi="Times" w:cs="Times"/>
              </w:rPr>
              <w:t xml:space="preserve"> Creek</w:t>
            </w:r>
          </w:p>
        </w:tc>
        <w:tc>
          <w:tcPr>
            <w:tcW w:w="790" w:type="dxa"/>
          </w:tcPr>
          <w:p w14:paraId="1656EFF0" w14:textId="5C5EB650" w:rsidR="00214601" w:rsidRDefault="00214601" w:rsidP="00214601">
            <w:pPr>
              <w:autoSpaceDE w:val="0"/>
              <w:autoSpaceDN w:val="0"/>
              <w:adjustRightInd w:val="0"/>
              <w:spacing w:line="360" w:lineRule="auto"/>
              <w:rPr>
                <w:rFonts w:ascii="Times" w:hAnsi="Times" w:cs="Times"/>
              </w:rPr>
            </w:pPr>
            <w:r w:rsidRPr="00D0481C">
              <w:rPr>
                <w:rFonts w:ascii="Times" w:hAnsi="Times" w:cs="Times"/>
              </w:rPr>
              <w:t>2004</w:t>
            </w:r>
          </w:p>
        </w:tc>
        <w:tc>
          <w:tcPr>
            <w:tcW w:w="1682" w:type="dxa"/>
          </w:tcPr>
          <w:p w14:paraId="203F8E13" w14:textId="01BAB00A" w:rsidR="00214601" w:rsidRDefault="00214601" w:rsidP="00214601">
            <w:pPr>
              <w:autoSpaceDE w:val="0"/>
              <w:autoSpaceDN w:val="0"/>
              <w:adjustRightInd w:val="0"/>
              <w:spacing w:line="360" w:lineRule="auto"/>
              <w:rPr>
                <w:rFonts w:ascii="Times" w:hAnsi="Times" w:cs="Times"/>
              </w:rPr>
            </w:pPr>
            <w:r>
              <w:rPr>
                <w:rFonts w:ascii="Times" w:hAnsi="Times" w:cs="Times"/>
              </w:rPr>
              <w:t>201,894</w:t>
            </w:r>
          </w:p>
        </w:tc>
      </w:tr>
      <w:tr w:rsidR="00214601" w14:paraId="34A6E3D3" w14:textId="77777777" w:rsidTr="00214601">
        <w:tc>
          <w:tcPr>
            <w:tcW w:w="1070" w:type="dxa"/>
            <w:vMerge/>
          </w:tcPr>
          <w:p w14:paraId="4A27FF88"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tcPr>
          <w:p w14:paraId="7B82DD45" w14:textId="463E779B"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20, 36</w:t>
            </w:r>
          </w:p>
        </w:tc>
        <w:tc>
          <w:tcPr>
            <w:tcW w:w="1045" w:type="dxa"/>
          </w:tcPr>
          <w:p w14:paraId="666F8A3D" w14:textId="657F5511"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1</w:t>
            </w:r>
          </w:p>
        </w:tc>
        <w:tc>
          <w:tcPr>
            <w:tcW w:w="1968" w:type="dxa"/>
          </w:tcPr>
          <w:p w14:paraId="60172ED5" w14:textId="3884F31B" w:rsidR="00214601" w:rsidRDefault="00214601" w:rsidP="00214601">
            <w:pPr>
              <w:autoSpaceDE w:val="0"/>
              <w:autoSpaceDN w:val="0"/>
              <w:adjustRightInd w:val="0"/>
              <w:spacing w:line="360" w:lineRule="auto"/>
              <w:rPr>
                <w:rFonts w:ascii="Times" w:hAnsi="Times" w:cs="Times"/>
              </w:rPr>
            </w:pPr>
            <w:r w:rsidRPr="00D0481C">
              <w:rPr>
                <w:rFonts w:ascii="Times" w:hAnsi="Times" w:cs="Times"/>
              </w:rPr>
              <w:t>Graveyard Creek</w:t>
            </w:r>
          </w:p>
        </w:tc>
        <w:tc>
          <w:tcPr>
            <w:tcW w:w="790" w:type="dxa"/>
          </w:tcPr>
          <w:p w14:paraId="746C9810" w14:textId="5F6F16B1" w:rsidR="00214601" w:rsidRDefault="00214601" w:rsidP="00214601">
            <w:pPr>
              <w:autoSpaceDE w:val="0"/>
              <w:autoSpaceDN w:val="0"/>
              <w:adjustRightInd w:val="0"/>
              <w:spacing w:line="360" w:lineRule="auto"/>
              <w:rPr>
                <w:rFonts w:ascii="Times" w:hAnsi="Times" w:cs="Times"/>
              </w:rPr>
            </w:pPr>
            <w:r w:rsidRPr="00D0481C">
              <w:rPr>
                <w:rFonts w:ascii="Times" w:hAnsi="Times" w:cs="Times"/>
              </w:rPr>
              <w:t>2006</w:t>
            </w:r>
          </w:p>
        </w:tc>
        <w:tc>
          <w:tcPr>
            <w:tcW w:w="1682" w:type="dxa"/>
          </w:tcPr>
          <w:p w14:paraId="0512933B" w14:textId="72001492" w:rsidR="00214601" w:rsidRDefault="00214601" w:rsidP="00214601">
            <w:pPr>
              <w:autoSpaceDE w:val="0"/>
              <w:autoSpaceDN w:val="0"/>
              <w:adjustRightInd w:val="0"/>
              <w:spacing w:line="360" w:lineRule="auto"/>
              <w:rPr>
                <w:rFonts w:ascii="Times" w:hAnsi="Times" w:cs="Times"/>
              </w:rPr>
            </w:pPr>
            <w:r>
              <w:rPr>
                <w:rFonts w:ascii="Times" w:hAnsi="Times" w:cs="Times"/>
              </w:rPr>
              <w:t>11,362</w:t>
            </w:r>
          </w:p>
        </w:tc>
      </w:tr>
      <w:tr w:rsidR="00214601" w14:paraId="711B3A28" w14:textId="77777777" w:rsidTr="00214601">
        <w:tc>
          <w:tcPr>
            <w:tcW w:w="1070" w:type="dxa"/>
            <w:vMerge/>
          </w:tcPr>
          <w:p w14:paraId="5411526E"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val="restart"/>
          </w:tcPr>
          <w:p w14:paraId="379429EB" w14:textId="60EF4C42" w:rsidR="00214601" w:rsidRPr="00D0481C" w:rsidRDefault="00214601" w:rsidP="00214601">
            <w:pPr>
              <w:autoSpaceDE w:val="0"/>
              <w:autoSpaceDN w:val="0"/>
              <w:adjustRightInd w:val="0"/>
              <w:spacing w:line="360" w:lineRule="auto"/>
              <w:rPr>
                <w:rFonts w:ascii="Times" w:hAnsi="Times" w:cs="Times"/>
              </w:rPr>
            </w:pPr>
            <w:r>
              <w:rPr>
                <w:rFonts w:ascii="Times" w:hAnsi="Times" w:cs="Times"/>
              </w:rPr>
              <w:t>26, 27, 4, 3, 19</w:t>
            </w:r>
          </w:p>
        </w:tc>
        <w:tc>
          <w:tcPr>
            <w:tcW w:w="1045" w:type="dxa"/>
            <w:vMerge w:val="restart"/>
          </w:tcPr>
          <w:p w14:paraId="4A18DBAF" w14:textId="574D6D12"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2</w:t>
            </w:r>
          </w:p>
        </w:tc>
        <w:tc>
          <w:tcPr>
            <w:tcW w:w="1968" w:type="dxa"/>
          </w:tcPr>
          <w:p w14:paraId="36B0B512" w14:textId="43C673DE" w:rsidR="00214601" w:rsidRDefault="00214601" w:rsidP="00214601">
            <w:pPr>
              <w:autoSpaceDE w:val="0"/>
              <w:autoSpaceDN w:val="0"/>
              <w:adjustRightInd w:val="0"/>
              <w:spacing w:line="360" w:lineRule="auto"/>
              <w:rPr>
                <w:rFonts w:ascii="Times" w:hAnsi="Times" w:cs="Times"/>
              </w:rPr>
            </w:pPr>
            <w:r>
              <w:rPr>
                <w:rFonts w:ascii="Times" w:hAnsi="Times" w:cs="Times"/>
              </w:rPr>
              <w:t>Crazy Mountain</w:t>
            </w:r>
          </w:p>
        </w:tc>
        <w:tc>
          <w:tcPr>
            <w:tcW w:w="790" w:type="dxa"/>
          </w:tcPr>
          <w:p w14:paraId="341F4DFB" w14:textId="2F57F73F" w:rsidR="00214601" w:rsidRDefault="00214601" w:rsidP="00214601">
            <w:pPr>
              <w:autoSpaceDE w:val="0"/>
              <w:autoSpaceDN w:val="0"/>
              <w:adjustRightInd w:val="0"/>
              <w:spacing w:line="360" w:lineRule="auto"/>
              <w:rPr>
                <w:rFonts w:ascii="Times" w:hAnsi="Times" w:cs="Times"/>
              </w:rPr>
            </w:pPr>
            <w:r>
              <w:rPr>
                <w:rFonts w:ascii="Times" w:hAnsi="Times" w:cs="Times"/>
              </w:rPr>
              <w:t>1953</w:t>
            </w:r>
          </w:p>
        </w:tc>
        <w:tc>
          <w:tcPr>
            <w:tcW w:w="1682" w:type="dxa"/>
          </w:tcPr>
          <w:p w14:paraId="2FFF52E0" w14:textId="082213F0" w:rsidR="00214601" w:rsidRDefault="00214601" w:rsidP="00214601">
            <w:pPr>
              <w:autoSpaceDE w:val="0"/>
              <w:autoSpaceDN w:val="0"/>
              <w:adjustRightInd w:val="0"/>
              <w:spacing w:line="360" w:lineRule="auto"/>
              <w:rPr>
                <w:rFonts w:ascii="Times" w:hAnsi="Times" w:cs="Times"/>
              </w:rPr>
            </w:pPr>
            <w:r>
              <w:rPr>
                <w:rFonts w:ascii="Times" w:hAnsi="Times" w:cs="Times"/>
              </w:rPr>
              <w:t>16,702</w:t>
            </w:r>
          </w:p>
        </w:tc>
      </w:tr>
      <w:tr w:rsidR="00214601" w14:paraId="51BAB93F" w14:textId="77777777" w:rsidTr="00214601">
        <w:tc>
          <w:tcPr>
            <w:tcW w:w="1070" w:type="dxa"/>
            <w:vMerge/>
          </w:tcPr>
          <w:p w14:paraId="3C93081E"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tcPr>
          <w:p w14:paraId="6FAB3CD7" w14:textId="77777777" w:rsidR="00214601" w:rsidRPr="00D0481C" w:rsidRDefault="00214601" w:rsidP="00214601">
            <w:pPr>
              <w:autoSpaceDE w:val="0"/>
              <w:autoSpaceDN w:val="0"/>
              <w:adjustRightInd w:val="0"/>
              <w:spacing w:line="360" w:lineRule="auto"/>
              <w:rPr>
                <w:rFonts w:ascii="Times" w:hAnsi="Times" w:cs="Times"/>
              </w:rPr>
            </w:pPr>
          </w:p>
        </w:tc>
        <w:tc>
          <w:tcPr>
            <w:tcW w:w="1045" w:type="dxa"/>
            <w:vMerge/>
          </w:tcPr>
          <w:p w14:paraId="1749EB0F" w14:textId="77777777" w:rsidR="00214601" w:rsidRPr="00D0481C" w:rsidRDefault="00214601" w:rsidP="00214601">
            <w:pPr>
              <w:autoSpaceDE w:val="0"/>
              <w:autoSpaceDN w:val="0"/>
              <w:adjustRightInd w:val="0"/>
              <w:spacing w:line="360" w:lineRule="auto"/>
              <w:rPr>
                <w:rFonts w:ascii="Times" w:hAnsi="Times" w:cs="Times"/>
              </w:rPr>
            </w:pPr>
          </w:p>
        </w:tc>
        <w:tc>
          <w:tcPr>
            <w:tcW w:w="1968" w:type="dxa"/>
          </w:tcPr>
          <w:p w14:paraId="09CB681B" w14:textId="5CB4FF6E" w:rsidR="00214601" w:rsidRDefault="00214601" w:rsidP="00214601">
            <w:pPr>
              <w:autoSpaceDE w:val="0"/>
              <w:autoSpaceDN w:val="0"/>
              <w:adjustRightInd w:val="0"/>
              <w:spacing w:line="360" w:lineRule="auto"/>
              <w:rPr>
                <w:rFonts w:ascii="Times" w:hAnsi="Times" w:cs="Times"/>
              </w:rPr>
            </w:pPr>
            <w:proofErr w:type="spellStart"/>
            <w:r>
              <w:rPr>
                <w:rFonts w:ascii="Times" w:hAnsi="Times" w:cs="Times"/>
              </w:rPr>
              <w:t>Boglen</w:t>
            </w:r>
            <w:proofErr w:type="spellEnd"/>
            <w:r>
              <w:rPr>
                <w:rFonts w:ascii="Times" w:hAnsi="Times" w:cs="Times"/>
              </w:rPr>
              <w:t xml:space="preserve"> Creek</w:t>
            </w:r>
          </w:p>
        </w:tc>
        <w:tc>
          <w:tcPr>
            <w:tcW w:w="790" w:type="dxa"/>
          </w:tcPr>
          <w:p w14:paraId="5B659C7D" w14:textId="26B80D1B" w:rsidR="00214601" w:rsidRDefault="00214601" w:rsidP="00214601">
            <w:pPr>
              <w:autoSpaceDE w:val="0"/>
              <w:autoSpaceDN w:val="0"/>
              <w:adjustRightInd w:val="0"/>
              <w:spacing w:line="360" w:lineRule="auto"/>
              <w:rPr>
                <w:rFonts w:ascii="Times" w:hAnsi="Times" w:cs="Times"/>
              </w:rPr>
            </w:pPr>
            <w:r>
              <w:rPr>
                <w:rFonts w:ascii="Times" w:hAnsi="Times" w:cs="Times"/>
              </w:rPr>
              <w:t>2004</w:t>
            </w:r>
          </w:p>
        </w:tc>
        <w:tc>
          <w:tcPr>
            <w:tcW w:w="1682" w:type="dxa"/>
          </w:tcPr>
          <w:p w14:paraId="64314897" w14:textId="1E63A226" w:rsidR="00214601" w:rsidRDefault="00214601" w:rsidP="00214601">
            <w:pPr>
              <w:autoSpaceDE w:val="0"/>
              <w:autoSpaceDN w:val="0"/>
              <w:adjustRightInd w:val="0"/>
              <w:spacing w:line="360" w:lineRule="auto"/>
              <w:rPr>
                <w:rFonts w:ascii="Times" w:hAnsi="Times" w:cs="Times"/>
              </w:rPr>
            </w:pPr>
            <w:r>
              <w:rPr>
                <w:rFonts w:ascii="Times" w:hAnsi="Times" w:cs="Times"/>
              </w:rPr>
              <w:t>201,894</w:t>
            </w:r>
          </w:p>
        </w:tc>
      </w:tr>
      <w:tr w:rsidR="00214601" w14:paraId="19F30082" w14:textId="77777777" w:rsidTr="00214601">
        <w:tc>
          <w:tcPr>
            <w:tcW w:w="1070" w:type="dxa"/>
            <w:vMerge/>
          </w:tcPr>
          <w:p w14:paraId="5642C6B4"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val="restart"/>
          </w:tcPr>
          <w:p w14:paraId="5ACDCEF1" w14:textId="505E375C"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3</w:t>
            </w:r>
            <w:r>
              <w:rPr>
                <w:rFonts w:ascii="Times" w:hAnsi="Times" w:cs="Times"/>
              </w:rPr>
              <w:t>4</w:t>
            </w:r>
          </w:p>
        </w:tc>
        <w:tc>
          <w:tcPr>
            <w:tcW w:w="1045" w:type="dxa"/>
            <w:vMerge w:val="restart"/>
          </w:tcPr>
          <w:p w14:paraId="2488CE71" w14:textId="497EACDF"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2</w:t>
            </w:r>
          </w:p>
        </w:tc>
        <w:tc>
          <w:tcPr>
            <w:tcW w:w="1968" w:type="dxa"/>
          </w:tcPr>
          <w:p w14:paraId="2F648531" w14:textId="7DDB9F18" w:rsidR="00214601" w:rsidRDefault="00214601" w:rsidP="00214601">
            <w:pPr>
              <w:autoSpaceDE w:val="0"/>
              <w:autoSpaceDN w:val="0"/>
              <w:adjustRightInd w:val="0"/>
              <w:spacing w:line="360" w:lineRule="auto"/>
              <w:rPr>
                <w:rFonts w:ascii="Times" w:hAnsi="Times" w:cs="Times"/>
              </w:rPr>
            </w:pPr>
            <w:r>
              <w:rPr>
                <w:rFonts w:ascii="Times" w:hAnsi="Times" w:cs="Times"/>
              </w:rPr>
              <w:t>Central W-10</w:t>
            </w:r>
          </w:p>
        </w:tc>
        <w:tc>
          <w:tcPr>
            <w:tcW w:w="790" w:type="dxa"/>
          </w:tcPr>
          <w:p w14:paraId="3E566EDC" w14:textId="6D735733" w:rsidR="00214601" w:rsidRDefault="00214601" w:rsidP="00214601">
            <w:pPr>
              <w:autoSpaceDE w:val="0"/>
              <w:autoSpaceDN w:val="0"/>
              <w:adjustRightInd w:val="0"/>
              <w:spacing w:line="360" w:lineRule="auto"/>
              <w:rPr>
                <w:rFonts w:ascii="Times" w:hAnsi="Times" w:cs="Times"/>
              </w:rPr>
            </w:pPr>
            <w:r w:rsidRPr="00D0481C">
              <w:rPr>
                <w:rFonts w:ascii="Times" w:hAnsi="Times" w:cs="Times"/>
              </w:rPr>
              <w:t>19</w:t>
            </w:r>
            <w:r>
              <w:rPr>
                <w:rFonts w:ascii="Times" w:hAnsi="Times" w:cs="Times"/>
              </w:rPr>
              <w:t>57</w:t>
            </w:r>
          </w:p>
        </w:tc>
        <w:tc>
          <w:tcPr>
            <w:tcW w:w="1682" w:type="dxa"/>
          </w:tcPr>
          <w:p w14:paraId="14E7C165" w14:textId="6F505BFA" w:rsidR="00214601" w:rsidRDefault="00214601" w:rsidP="00214601">
            <w:pPr>
              <w:autoSpaceDE w:val="0"/>
              <w:autoSpaceDN w:val="0"/>
              <w:adjustRightInd w:val="0"/>
              <w:spacing w:line="360" w:lineRule="auto"/>
              <w:rPr>
                <w:rFonts w:ascii="Times" w:hAnsi="Times" w:cs="Times"/>
              </w:rPr>
            </w:pPr>
            <w:r>
              <w:rPr>
                <w:rFonts w:ascii="Times" w:hAnsi="Times" w:cs="Times"/>
              </w:rPr>
              <w:t>49,701</w:t>
            </w:r>
          </w:p>
        </w:tc>
      </w:tr>
      <w:tr w:rsidR="00214601" w14:paraId="1005D679" w14:textId="77777777" w:rsidTr="00214601">
        <w:tc>
          <w:tcPr>
            <w:tcW w:w="1070" w:type="dxa"/>
            <w:vMerge/>
          </w:tcPr>
          <w:p w14:paraId="13F70872"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tcPr>
          <w:p w14:paraId="070BB564" w14:textId="77777777" w:rsidR="00214601" w:rsidRPr="00D0481C" w:rsidRDefault="00214601" w:rsidP="00214601">
            <w:pPr>
              <w:autoSpaceDE w:val="0"/>
              <w:autoSpaceDN w:val="0"/>
              <w:adjustRightInd w:val="0"/>
              <w:spacing w:line="360" w:lineRule="auto"/>
              <w:rPr>
                <w:rFonts w:ascii="Times" w:hAnsi="Times" w:cs="Times"/>
              </w:rPr>
            </w:pPr>
          </w:p>
        </w:tc>
        <w:tc>
          <w:tcPr>
            <w:tcW w:w="1045" w:type="dxa"/>
            <w:vMerge/>
          </w:tcPr>
          <w:p w14:paraId="673A64BD" w14:textId="77777777" w:rsidR="00214601" w:rsidRPr="00D0481C" w:rsidRDefault="00214601" w:rsidP="00214601">
            <w:pPr>
              <w:autoSpaceDE w:val="0"/>
              <w:autoSpaceDN w:val="0"/>
              <w:adjustRightInd w:val="0"/>
              <w:spacing w:line="360" w:lineRule="auto"/>
              <w:rPr>
                <w:rFonts w:ascii="Times" w:hAnsi="Times" w:cs="Times"/>
              </w:rPr>
            </w:pPr>
          </w:p>
        </w:tc>
        <w:tc>
          <w:tcPr>
            <w:tcW w:w="1968" w:type="dxa"/>
          </w:tcPr>
          <w:p w14:paraId="46379554" w14:textId="7CE5268D" w:rsidR="00214601" w:rsidRDefault="00214601" w:rsidP="00214601">
            <w:pPr>
              <w:autoSpaceDE w:val="0"/>
              <w:autoSpaceDN w:val="0"/>
              <w:adjustRightInd w:val="0"/>
              <w:spacing w:line="360" w:lineRule="auto"/>
              <w:rPr>
                <w:rFonts w:ascii="Times" w:hAnsi="Times" w:cs="Times"/>
              </w:rPr>
            </w:pPr>
            <w:proofErr w:type="spellStart"/>
            <w:r>
              <w:rPr>
                <w:rFonts w:ascii="Times" w:hAnsi="Times" w:cs="Times"/>
              </w:rPr>
              <w:t>Boglen</w:t>
            </w:r>
            <w:proofErr w:type="spellEnd"/>
            <w:r>
              <w:rPr>
                <w:rFonts w:ascii="Times" w:hAnsi="Times" w:cs="Times"/>
              </w:rPr>
              <w:t xml:space="preserve"> Creek</w:t>
            </w:r>
          </w:p>
        </w:tc>
        <w:tc>
          <w:tcPr>
            <w:tcW w:w="790" w:type="dxa"/>
          </w:tcPr>
          <w:p w14:paraId="5D689C38" w14:textId="7E04E621" w:rsidR="00214601" w:rsidRDefault="00214601" w:rsidP="00214601">
            <w:pPr>
              <w:autoSpaceDE w:val="0"/>
              <w:autoSpaceDN w:val="0"/>
              <w:adjustRightInd w:val="0"/>
              <w:spacing w:line="360" w:lineRule="auto"/>
              <w:rPr>
                <w:rFonts w:ascii="Times" w:hAnsi="Times" w:cs="Times"/>
              </w:rPr>
            </w:pPr>
            <w:r>
              <w:rPr>
                <w:rFonts w:ascii="Times" w:hAnsi="Times" w:cs="Times"/>
              </w:rPr>
              <w:t>2004</w:t>
            </w:r>
          </w:p>
        </w:tc>
        <w:tc>
          <w:tcPr>
            <w:tcW w:w="1682" w:type="dxa"/>
          </w:tcPr>
          <w:p w14:paraId="113DEEFB" w14:textId="78E56D4B" w:rsidR="00214601" w:rsidRDefault="00214601" w:rsidP="00214601">
            <w:pPr>
              <w:autoSpaceDE w:val="0"/>
              <w:autoSpaceDN w:val="0"/>
              <w:adjustRightInd w:val="0"/>
              <w:spacing w:line="360" w:lineRule="auto"/>
              <w:rPr>
                <w:rFonts w:ascii="Times" w:hAnsi="Times" w:cs="Times"/>
              </w:rPr>
            </w:pPr>
            <w:r>
              <w:rPr>
                <w:rFonts w:ascii="Times" w:hAnsi="Times" w:cs="Times"/>
              </w:rPr>
              <w:t>201,894</w:t>
            </w:r>
          </w:p>
        </w:tc>
      </w:tr>
      <w:tr w:rsidR="00214601" w14:paraId="3623356C" w14:textId="77777777" w:rsidTr="00214601">
        <w:tc>
          <w:tcPr>
            <w:tcW w:w="1070" w:type="dxa"/>
            <w:vMerge/>
          </w:tcPr>
          <w:p w14:paraId="4B0197C7"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val="restart"/>
          </w:tcPr>
          <w:p w14:paraId="1728937F" w14:textId="1BBAC8CC" w:rsidR="00214601" w:rsidRPr="00D0481C" w:rsidRDefault="00214601" w:rsidP="00214601">
            <w:pPr>
              <w:autoSpaceDE w:val="0"/>
              <w:autoSpaceDN w:val="0"/>
              <w:adjustRightInd w:val="0"/>
              <w:spacing w:line="360" w:lineRule="auto"/>
              <w:rPr>
                <w:rFonts w:ascii="Times" w:hAnsi="Times" w:cs="Times"/>
              </w:rPr>
            </w:pPr>
            <w:r>
              <w:rPr>
                <w:rFonts w:ascii="Times" w:hAnsi="Times" w:cs="Times"/>
              </w:rPr>
              <w:t>22, 17, 25, 35, 24, 23, 2</w:t>
            </w:r>
          </w:p>
        </w:tc>
        <w:tc>
          <w:tcPr>
            <w:tcW w:w="1045" w:type="dxa"/>
            <w:vMerge w:val="restart"/>
          </w:tcPr>
          <w:p w14:paraId="0AAF3FB0" w14:textId="67B5EF28" w:rsidR="00214601" w:rsidRPr="00D0481C" w:rsidRDefault="00214601" w:rsidP="00214601">
            <w:pPr>
              <w:autoSpaceDE w:val="0"/>
              <w:autoSpaceDN w:val="0"/>
              <w:adjustRightInd w:val="0"/>
              <w:spacing w:line="360" w:lineRule="auto"/>
              <w:rPr>
                <w:rFonts w:ascii="Times" w:hAnsi="Times" w:cs="Times"/>
              </w:rPr>
            </w:pPr>
            <w:r w:rsidRPr="00D0481C">
              <w:rPr>
                <w:rFonts w:ascii="Times" w:hAnsi="Times" w:cs="Times"/>
              </w:rPr>
              <w:t>3</w:t>
            </w:r>
          </w:p>
        </w:tc>
        <w:tc>
          <w:tcPr>
            <w:tcW w:w="1968" w:type="dxa"/>
          </w:tcPr>
          <w:p w14:paraId="002B0088" w14:textId="1CFD8A62" w:rsidR="00214601" w:rsidRDefault="00214601" w:rsidP="00214601">
            <w:pPr>
              <w:autoSpaceDE w:val="0"/>
              <w:autoSpaceDN w:val="0"/>
              <w:adjustRightInd w:val="0"/>
              <w:spacing w:line="360" w:lineRule="auto"/>
              <w:rPr>
                <w:rFonts w:ascii="Times" w:hAnsi="Times" w:cs="Times"/>
              </w:rPr>
            </w:pPr>
            <w:r>
              <w:rPr>
                <w:rFonts w:ascii="Times" w:hAnsi="Times" w:cs="Times"/>
              </w:rPr>
              <w:t>Central W-10</w:t>
            </w:r>
          </w:p>
        </w:tc>
        <w:tc>
          <w:tcPr>
            <w:tcW w:w="790" w:type="dxa"/>
          </w:tcPr>
          <w:p w14:paraId="0CC020B9" w14:textId="45B297F6" w:rsidR="00214601" w:rsidRDefault="00214601" w:rsidP="00214601">
            <w:pPr>
              <w:autoSpaceDE w:val="0"/>
              <w:autoSpaceDN w:val="0"/>
              <w:adjustRightInd w:val="0"/>
              <w:spacing w:line="360" w:lineRule="auto"/>
              <w:rPr>
                <w:rFonts w:ascii="Times" w:hAnsi="Times" w:cs="Times"/>
              </w:rPr>
            </w:pPr>
            <w:r>
              <w:rPr>
                <w:rFonts w:ascii="Times" w:hAnsi="Times" w:cs="Times"/>
              </w:rPr>
              <w:t>1957</w:t>
            </w:r>
          </w:p>
        </w:tc>
        <w:tc>
          <w:tcPr>
            <w:tcW w:w="1682" w:type="dxa"/>
          </w:tcPr>
          <w:p w14:paraId="41B41F57" w14:textId="149ED09B" w:rsidR="00214601" w:rsidRDefault="00214601" w:rsidP="00214601">
            <w:pPr>
              <w:autoSpaceDE w:val="0"/>
              <w:autoSpaceDN w:val="0"/>
              <w:adjustRightInd w:val="0"/>
              <w:spacing w:line="360" w:lineRule="auto"/>
              <w:rPr>
                <w:rFonts w:ascii="Times" w:hAnsi="Times" w:cs="Times"/>
              </w:rPr>
            </w:pPr>
            <w:r>
              <w:rPr>
                <w:rFonts w:ascii="Times" w:hAnsi="Times" w:cs="Times"/>
              </w:rPr>
              <w:t>49,701</w:t>
            </w:r>
          </w:p>
        </w:tc>
      </w:tr>
      <w:tr w:rsidR="00214601" w14:paraId="6205B512" w14:textId="77777777" w:rsidTr="00214601">
        <w:tc>
          <w:tcPr>
            <w:tcW w:w="1070" w:type="dxa"/>
            <w:vMerge/>
          </w:tcPr>
          <w:p w14:paraId="7FC53F35"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tcPr>
          <w:p w14:paraId="4D16BF53" w14:textId="77777777" w:rsidR="00214601" w:rsidRPr="00D0481C" w:rsidRDefault="00214601" w:rsidP="00214601">
            <w:pPr>
              <w:autoSpaceDE w:val="0"/>
              <w:autoSpaceDN w:val="0"/>
              <w:adjustRightInd w:val="0"/>
              <w:spacing w:line="360" w:lineRule="auto"/>
              <w:rPr>
                <w:rFonts w:ascii="Times" w:hAnsi="Times" w:cs="Times"/>
              </w:rPr>
            </w:pPr>
          </w:p>
        </w:tc>
        <w:tc>
          <w:tcPr>
            <w:tcW w:w="1045" w:type="dxa"/>
            <w:vMerge/>
          </w:tcPr>
          <w:p w14:paraId="7CB6C2B8" w14:textId="77777777" w:rsidR="00214601" w:rsidRPr="00D0481C" w:rsidRDefault="00214601" w:rsidP="00214601">
            <w:pPr>
              <w:autoSpaceDE w:val="0"/>
              <w:autoSpaceDN w:val="0"/>
              <w:adjustRightInd w:val="0"/>
              <w:spacing w:line="360" w:lineRule="auto"/>
              <w:rPr>
                <w:rFonts w:ascii="Times" w:hAnsi="Times" w:cs="Times"/>
              </w:rPr>
            </w:pPr>
          </w:p>
        </w:tc>
        <w:tc>
          <w:tcPr>
            <w:tcW w:w="1968" w:type="dxa"/>
          </w:tcPr>
          <w:p w14:paraId="0A58F872" w14:textId="6F7C8158" w:rsidR="00214601" w:rsidRDefault="00214601" w:rsidP="00214601">
            <w:pPr>
              <w:autoSpaceDE w:val="0"/>
              <w:autoSpaceDN w:val="0"/>
              <w:adjustRightInd w:val="0"/>
              <w:spacing w:line="360" w:lineRule="auto"/>
              <w:rPr>
                <w:rFonts w:ascii="Times" w:hAnsi="Times" w:cs="Times"/>
              </w:rPr>
            </w:pPr>
            <w:r>
              <w:rPr>
                <w:rFonts w:ascii="Times" w:hAnsi="Times" w:cs="Times"/>
              </w:rPr>
              <w:t>Albert Creek</w:t>
            </w:r>
          </w:p>
        </w:tc>
        <w:tc>
          <w:tcPr>
            <w:tcW w:w="790" w:type="dxa"/>
          </w:tcPr>
          <w:p w14:paraId="123FDA99" w14:textId="167B0A07" w:rsidR="00214601" w:rsidRDefault="00214601" w:rsidP="00214601">
            <w:pPr>
              <w:autoSpaceDE w:val="0"/>
              <w:autoSpaceDN w:val="0"/>
              <w:adjustRightInd w:val="0"/>
              <w:spacing w:line="360" w:lineRule="auto"/>
              <w:rPr>
                <w:rFonts w:ascii="Times" w:hAnsi="Times" w:cs="Times"/>
              </w:rPr>
            </w:pPr>
            <w:r>
              <w:rPr>
                <w:rFonts w:ascii="Times" w:hAnsi="Times" w:cs="Times"/>
              </w:rPr>
              <w:t>1974</w:t>
            </w:r>
          </w:p>
        </w:tc>
        <w:tc>
          <w:tcPr>
            <w:tcW w:w="1682" w:type="dxa"/>
          </w:tcPr>
          <w:p w14:paraId="36B1E75D" w14:textId="2BB5959D" w:rsidR="00214601" w:rsidRDefault="00214601" w:rsidP="00214601">
            <w:pPr>
              <w:autoSpaceDE w:val="0"/>
              <w:autoSpaceDN w:val="0"/>
              <w:adjustRightInd w:val="0"/>
              <w:spacing w:line="360" w:lineRule="auto"/>
              <w:rPr>
                <w:rFonts w:ascii="Times" w:hAnsi="Times" w:cs="Times"/>
              </w:rPr>
            </w:pPr>
            <w:r>
              <w:rPr>
                <w:rFonts w:ascii="Times" w:hAnsi="Times" w:cs="Times"/>
              </w:rPr>
              <w:t>28,675</w:t>
            </w:r>
          </w:p>
        </w:tc>
      </w:tr>
      <w:tr w:rsidR="00214601" w14:paraId="6021CC37" w14:textId="77777777" w:rsidTr="00214601">
        <w:tc>
          <w:tcPr>
            <w:tcW w:w="1070" w:type="dxa"/>
            <w:vMerge/>
          </w:tcPr>
          <w:p w14:paraId="10006F06" w14:textId="77777777" w:rsidR="00214601" w:rsidRPr="00D0481C" w:rsidRDefault="00214601" w:rsidP="00214601">
            <w:pPr>
              <w:autoSpaceDE w:val="0"/>
              <w:autoSpaceDN w:val="0"/>
              <w:adjustRightInd w:val="0"/>
              <w:spacing w:line="360" w:lineRule="auto"/>
              <w:rPr>
                <w:rFonts w:ascii="Times" w:hAnsi="Times" w:cs="Times"/>
              </w:rPr>
            </w:pPr>
          </w:p>
        </w:tc>
        <w:tc>
          <w:tcPr>
            <w:tcW w:w="2795" w:type="dxa"/>
            <w:vMerge/>
          </w:tcPr>
          <w:p w14:paraId="7BAFF9D7" w14:textId="77777777" w:rsidR="00214601" w:rsidRPr="00D0481C" w:rsidRDefault="00214601" w:rsidP="00214601">
            <w:pPr>
              <w:autoSpaceDE w:val="0"/>
              <w:autoSpaceDN w:val="0"/>
              <w:adjustRightInd w:val="0"/>
              <w:spacing w:line="360" w:lineRule="auto"/>
              <w:rPr>
                <w:rFonts w:ascii="Times" w:hAnsi="Times" w:cs="Times"/>
              </w:rPr>
            </w:pPr>
          </w:p>
        </w:tc>
        <w:tc>
          <w:tcPr>
            <w:tcW w:w="1045" w:type="dxa"/>
            <w:vMerge/>
          </w:tcPr>
          <w:p w14:paraId="2910A3F2" w14:textId="77777777" w:rsidR="00214601" w:rsidRPr="00D0481C" w:rsidRDefault="00214601" w:rsidP="00214601">
            <w:pPr>
              <w:autoSpaceDE w:val="0"/>
              <w:autoSpaceDN w:val="0"/>
              <w:adjustRightInd w:val="0"/>
              <w:spacing w:line="360" w:lineRule="auto"/>
              <w:rPr>
                <w:rFonts w:ascii="Times" w:hAnsi="Times" w:cs="Times"/>
              </w:rPr>
            </w:pPr>
          </w:p>
        </w:tc>
        <w:tc>
          <w:tcPr>
            <w:tcW w:w="1968" w:type="dxa"/>
          </w:tcPr>
          <w:p w14:paraId="7E6E31AF" w14:textId="093C682B" w:rsidR="00214601" w:rsidRDefault="00214601" w:rsidP="00214601">
            <w:pPr>
              <w:autoSpaceDE w:val="0"/>
              <w:autoSpaceDN w:val="0"/>
              <w:adjustRightInd w:val="0"/>
              <w:spacing w:line="360" w:lineRule="auto"/>
              <w:rPr>
                <w:rFonts w:ascii="Times" w:hAnsi="Times" w:cs="Times"/>
              </w:rPr>
            </w:pPr>
            <w:proofErr w:type="spellStart"/>
            <w:r>
              <w:rPr>
                <w:rFonts w:ascii="Times" w:hAnsi="Times" w:cs="Times"/>
              </w:rPr>
              <w:t>Boglen</w:t>
            </w:r>
            <w:proofErr w:type="spellEnd"/>
            <w:r>
              <w:rPr>
                <w:rFonts w:ascii="Times" w:hAnsi="Times" w:cs="Times"/>
              </w:rPr>
              <w:t xml:space="preserve"> Creek</w:t>
            </w:r>
          </w:p>
        </w:tc>
        <w:tc>
          <w:tcPr>
            <w:tcW w:w="790" w:type="dxa"/>
          </w:tcPr>
          <w:p w14:paraId="6474FE4F" w14:textId="6D74E0E2" w:rsidR="00214601" w:rsidRDefault="00214601" w:rsidP="00214601">
            <w:pPr>
              <w:autoSpaceDE w:val="0"/>
              <w:autoSpaceDN w:val="0"/>
              <w:adjustRightInd w:val="0"/>
              <w:spacing w:line="360" w:lineRule="auto"/>
              <w:rPr>
                <w:rFonts w:ascii="Times" w:hAnsi="Times" w:cs="Times"/>
              </w:rPr>
            </w:pPr>
            <w:r>
              <w:rPr>
                <w:rFonts w:ascii="Times" w:hAnsi="Times" w:cs="Times"/>
              </w:rPr>
              <w:t>2004</w:t>
            </w:r>
          </w:p>
        </w:tc>
        <w:tc>
          <w:tcPr>
            <w:tcW w:w="1682" w:type="dxa"/>
          </w:tcPr>
          <w:p w14:paraId="774D00BA" w14:textId="70397090" w:rsidR="00214601" w:rsidRDefault="00214601" w:rsidP="00214601">
            <w:pPr>
              <w:autoSpaceDE w:val="0"/>
              <w:autoSpaceDN w:val="0"/>
              <w:adjustRightInd w:val="0"/>
              <w:spacing w:line="360" w:lineRule="auto"/>
              <w:rPr>
                <w:rFonts w:ascii="Times" w:hAnsi="Times" w:cs="Times"/>
              </w:rPr>
            </w:pPr>
            <w:r>
              <w:rPr>
                <w:rFonts w:ascii="Times" w:hAnsi="Times" w:cs="Times"/>
              </w:rPr>
              <w:t>201,894</w:t>
            </w:r>
          </w:p>
        </w:tc>
      </w:tr>
    </w:tbl>
    <w:p w14:paraId="1F3FEC65" w14:textId="0019556D" w:rsidR="00D4699C" w:rsidRDefault="00D4699C">
      <w:pPr>
        <w:rPr>
          <w:rFonts w:ascii="Times" w:hAnsi="Times" w:cs="Times"/>
        </w:rPr>
      </w:pPr>
      <w:r>
        <w:rPr>
          <w:rFonts w:ascii="Times" w:hAnsi="Times" w:cs="Times"/>
        </w:rPr>
        <w:br w:type="page"/>
      </w:r>
    </w:p>
    <w:p w14:paraId="4BC20273" w14:textId="2EB8EBF1" w:rsidR="00305243" w:rsidRPr="00085188" w:rsidRDefault="006939FC" w:rsidP="00085188">
      <w:pPr>
        <w:rPr>
          <w:rFonts w:ascii="Times" w:hAnsi="Times" w:cs="Helvetica"/>
          <w:color w:val="000000" w:themeColor="text1"/>
          <w:sz w:val="20"/>
          <w:szCs w:val="20"/>
        </w:rPr>
      </w:pPr>
      <w:r w:rsidRPr="00085188">
        <w:rPr>
          <w:rFonts w:ascii="Times" w:hAnsi="Times" w:cs="Helvetica"/>
          <w:b/>
          <w:bCs/>
          <w:sz w:val="20"/>
          <w:szCs w:val="20"/>
        </w:rPr>
        <w:lastRenderedPageBreak/>
        <w:t>Figure</w:t>
      </w:r>
      <w:r w:rsidR="00305243" w:rsidRPr="00085188">
        <w:rPr>
          <w:rFonts w:ascii="Times" w:hAnsi="Times" w:cs="Helvetica"/>
          <w:b/>
          <w:bCs/>
          <w:sz w:val="20"/>
          <w:szCs w:val="20"/>
        </w:rPr>
        <w:t xml:space="preserve"> S</w:t>
      </w:r>
      <w:r w:rsidRPr="00085188">
        <w:rPr>
          <w:rFonts w:ascii="Times" w:hAnsi="Times" w:cs="Helvetica"/>
          <w:b/>
          <w:bCs/>
          <w:sz w:val="20"/>
          <w:szCs w:val="20"/>
        </w:rPr>
        <w:t>1</w:t>
      </w:r>
      <w:r w:rsidR="004A1EED" w:rsidRPr="00085188">
        <w:rPr>
          <w:rFonts w:ascii="Times" w:hAnsi="Times" w:cs="Helvetica"/>
          <w:b/>
          <w:bCs/>
          <w:sz w:val="20"/>
          <w:szCs w:val="20"/>
        </w:rPr>
        <w:t>.</w:t>
      </w:r>
      <w:r w:rsidR="002E43A9" w:rsidRPr="00085188">
        <w:rPr>
          <w:rFonts w:ascii="Times" w:hAnsi="Times" w:cs="Helvetica"/>
          <w:b/>
          <w:bCs/>
          <w:sz w:val="20"/>
          <w:szCs w:val="20"/>
        </w:rPr>
        <w:t xml:space="preserve"> </w:t>
      </w:r>
      <w:r w:rsidR="00085188" w:rsidRPr="00085188">
        <w:rPr>
          <w:rFonts w:ascii="Times" w:hAnsi="Times" w:cs="Helvetica"/>
          <w:b/>
          <w:bCs/>
          <w:sz w:val="20"/>
          <w:szCs w:val="20"/>
        </w:rPr>
        <w:t xml:space="preserve">Histograms of topographic variables of Upland and Lowland Plots. Dotted vertical lines represent mean of site. A) Distribution of slope (degrees) of plots. Upland plots were more steeply sloped on average than lowland plots. B) Histogram of plot elevation (meters above sea level). Lowland plots were generally lower in elevation than upland plots. C) Annual average solar radiation (watts per square meter). Upland plots received greater annual solar radiation on average than lowland plots. </w:t>
      </w:r>
      <w:r w:rsidR="00305243" w:rsidRPr="00085188">
        <w:rPr>
          <w:rFonts w:ascii="Times" w:hAnsi="Times" w:cs="Helvetica"/>
          <w:color w:val="000000" w:themeColor="text1"/>
          <w:sz w:val="20"/>
          <w:szCs w:val="20"/>
        </w:rPr>
        <w:t xml:space="preserve"> </w:t>
      </w:r>
    </w:p>
    <w:p w14:paraId="07404FCD" w14:textId="77777777" w:rsidR="00085188" w:rsidRPr="00305243" w:rsidRDefault="00085188" w:rsidP="00085188">
      <w:pPr>
        <w:rPr>
          <w:rFonts w:ascii="Times" w:hAnsi="Times" w:cs="Times"/>
          <w:b/>
          <w:bCs/>
          <w:sz w:val="20"/>
          <w:szCs w:val="20"/>
        </w:rPr>
      </w:pPr>
    </w:p>
    <w:p w14:paraId="783FC0F2" w14:textId="77777777" w:rsidR="009A36D8" w:rsidRDefault="004A1EED">
      <w:pPr>
        <w:rPr>
          <w:rFonts w:ascii="Times" w:hAnsi="Times" w:cs="Times"/>
          <w:b/>
          <w:bCs/>
          <w:sz w:val="20"/>
          <w:szCs w:val="20"/>
        </w:rPr>
      </w:pPr>
      <w:r>
        <w:rPr>
          <w:rFonts w:ascii="Times" w:hAnsi="Times" w:cs="Times"/>
          <w:b/>
          <w:bCs/>
          <w:noProof/>
          <w:sz w:val="20"/>
          <w:szCs w:val="20"/>
        </w:rPr>
        <w:drawing>
          <wp:inline distT="0" distB="0" distL="0" distR="0" wp14:anchorId="645F5F29" wp14:editId="0B30652A">
            <wp:extent cx="5943600" cy="18199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8.31.41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0580F45F" w14:textId="77777777" w:rsidR="009A36D8" w:rsidRDefault="009A36D8">
      <w:pPr>
        <w:rPr>
          <w:rFonts w:ascii="Times" w:hAnsi="Times" w:cs="Times"/>
          <w:b/>
          <w:bCs/>
          <w:sz w:val="20"/>
          <w:szCs w:val="20"/>
        </w:rPr>
      </w:pPr>
      <w:r>
        <w:rPr>
          <w:rFonts w:ascii="Times" w:hAnsi="Times" w:cs="Times"/>
          <w:b/>
          <w:bCs/>
          <w:sz w:val="20"/>
          <w:szCs w:val="20"/>
        </w:rPr>
        <w:br w:type="page"/>
      </w:r>
    </w:p>
    <w:p w14:paraId="48AF4821" w14:textId="4A00862E" w:rsidR="009A36D8" w:rsidRDefault="009A36D8">
      <w:pPr>
        <w:rPr>
          <w:rFonts w:ascii="Times" w:hAnsi="Times" w:cs="Times"/>
          <w:b/>
          <w:bCs/>
          <w:sz w:val="20"/>
          <w:szCs w:val="20"/>
        </w:rPr>
      </w:pPr>
      <w:r>
        <w:rPr>
          <w:rFonts w:ascii="Times" w:hAnsi="Times" w:cs="Times"/>
          <w:b/>
          <w:bCs/>
          <w:sz w:val="20"/>
          <w:szCs w:val="20"/>
        </w:rPr>
        <w:lastRenderedPageBreak/>
        <w:t>Table S</w:t>
      </w:r>
      <w:r w:rsidR="009B3FA5">
        <w:rPr>
          <w:rFonts w:ascii="Times" w:hAnsi="Times" w:cs="Times"/>
          <w:b/>
          <w:bCs/>
          <w:sz w:val="20"/>
          <w:szCs w:val="20"/>
        </w:rPr>
        <w:t>2</w:t>
      </w:r>
      <w:r>
        <w:rPr>
          <w:rFonts w:ascii="Times" w:hAnsi="Times" w:cs="Times"/>
          <w:b/>
          <w:bCs/>
          <w:sz w:val="20"/>
          <w:szCs w:val="20"/>
        </w:rPr>
        <w:t xml:space="preserve">. </w:t>
      </w:r>
      <w:r w:rsidR="00DC18AB">
        <w:rPr>
          <w:rFonts w:ascii="Times" w:hAnsi="Times" w:cs="Times"/>
          <w:b/>
          <w:bCs/>
          <w:sz w:val="20"/>
          <w:szCs w:val="20"/>
        </w:rPr>
        <w:t xml:space="preserve">Climate data from nearest Western Regional Climate Center monitoring station. Upland data comes from Seven Mile Alaska Station and Lowland data is from the Preacher Creek Station. Variables are averaged across data from January 1993 to January 2019. Winter temperature includes averages from October through March, while summer temperature extends from June through August. </w:t>
      </w:r>
    </w:p>
    <w:tbl>
      <w:tblPr>
        <w:tblStyle w:val="TableGridLight"/>
        <w:tblW w:w="8725" w:type="dxa"/>
        <w:tblLook w:val="04A0" w:firstRow="1" w:lastRow="0" w:firstColumn="1" w:lastColumn="0" w:noHBand="0" w:noVBand="1"/>
      </w:tblPr>
      <w:tblGrid>
        <w:gridCol w:w="2775"/>
        <w:gridCol w:w="1630"/>
        <w:gridCol w:w="1260"/>
        <w:gridCol w:w="1170"/>
        <w:gridCol w:w="1080"/>
        <w:gridCol w:w="810"/>
      </w:tblGrid>
      <w:tr w:rsidR="009A36D8" w14:paraId="5D76F57A" w14:textId="77777777" w:rsidTr="0040213C">
        <w:trPr>
          <w:trHeight w:val="373"/>
        </w:trPr>
        <w:tc>
          <w:tcPr>
            <w:tcW w:w="2775" w:type="dxa"/>
          </w:tcPr>
          <w:p w14:paraId="1ACA95FD" w14:textId="2A198B12" w:rsidR="009A36D8" w:rsidRDefault="009A36D8">
            <w:pPr>
              <w:rPr>
                <w:rFonts w:ascii="Times" w:hAnsi="Times" w:cs="Times"/>
                <w:b/>
                <w:bCs/>
                <w:sz w:val="20"/>
                <w:szCs w:val="20"/>
              </w:rPr>
            </w:pPr>
            <w:r>
              <w:rPr>
                <w:rFonts w:ascii="Times" w:hAnsi="Times" w:cs="Times"/>
                <w:b/>
                <w:bCs/>
                <w:sz w:val="20"/>
                <w:szCs w:val="20"/>
              </w:rPr>
              <w:t>Metric</w:t>
            </w:r>
          </w:p>
        </w:tc>
        <w:tc>
          <w:tcPr>
            <w:tcW w:w="1630" w:type="dxa"/>
          </w:tcPr>
          <w:p w14:paraId="68E8DA42" w14:textId="639DA98E" w:rsidR="009A36D8" w:rsidRDefault="009A36D8">
            <w:pPr>
              <w:rPr>
                <w:rFonts w:ascii="Times" w:hAnsi="Times" w:cs="Times"/>
                <w:b/>
                <w:bCs/>
                <w:sz w:val="20"/>
                <w:szCs w:val="20"/>
              </w:rPr>
            </w:pPr>
            <w:r>
              <w:rPr>
                <w:rFonts w:ascii="Times" w:hAnsi="Times" w:cs="Times"/>
                <w:b/>
                <w:bCs/>
                <w:sz w:val="20"/>
                <w:szCs w:val="20"/>
              </w:rPr>
              <w:t>Site</w:t>
            </w:r>
          </w:p>
        </w:tc>
        <w:tc>
          <w:tcPr>
            <w:tcW w:w="1260" w:type="dxa"/>
          </w:tcPr>
          <w:p w14:paraId="4809FD87" w14:textId="6DF4F76F" w:rsidR="009A36D8" w:rsidRDefault="009A36D8">
            <w:pPr>
              <w:rPr>
                <w:rFonts w:ascii="Times" w:hAnsi="Times" w:cs="Times"/>
                <w:b/>
                <w:bCs/>
                <w:sz w:val="20"/>
                <w:szCs w:val="20"/>
              </w:rPr>
            </w:pPr>
            <w:r>
              <w:rPr>
                <w:rFonts w:ascii="Times" w:hAnsi="Times" w:cs="Times"/>
                <w:b/>
                <w:bCs/>
                <w:sz w:val="20"/>
                <w:szCs w:val="20"/>
              </w:rPr>
              <w:t>Mean</w:t>
            </w:r>
          </w:p>
        </w:tc>
        <w:tc>
          <w:tcPr>
            <w:tcW w:w="1170" w:type="dxa"/>
          </w:tcPr>
          <w:p w14:paraId="424FFEEE" w14:textId="78D007F4" w:rsidR="009A36D8" w:rsidRDefault="009A36D8">
            <w:pPr>
              <w:rPr>
                <w:rFonts w:ascii="Times" w:hAnsi="Times" w:cs="Times"/>
                <w:b/>
                <w:bCs/>
                <w:sz w:val="20"/>
                <w:szCs w:val="20"/>
              </w:rPr>
            </w:pPr>
            <w:r>
              <w:rPr>
                <w:rFonts w:ascii="Times" w:hAnsi="Times" w:cs="Times"/>
                <w:b/>
                <w:bCs/>
                <w:sz w:val="20"/>
                <w:szCs w:val="20"/>
              </w:rPr>
              <w:t>SD</w:t>
            </w:r>
          </w:p>
        </w:tc>
        <w:tc>
          <w:tcPr>
            <w:tcW w:w="1080" w:type="dxa"/>
          </w:tcPr>
          <w:p w14:paraId="11F3D6F7" w14:textId="53E9AD7D" w:rsidR="009A36D8" w:rsidRDefault="009A36D8">
            <w:pPr>
              <w:rPr>
                <w:rFonts w:ascii="Times" w:hAnsi="Times" w:cs="Times"/>
                <w:b/>
                <w:bCs/>
                <w:sz w:val="20"/>
                <w:szCs w:val="20"/>
              </w:rPr>
            </w:pPr>
            <w:r>
              <w:rPr>
                <w:rFonts w:ascii="Times" w:hAnsi="Times" w:cs="Times"/>
                <w:b/>
                <w:bCs/>
                <w:sz w:val="20"/>
                <w:szCs w:val="20"/>
              </w:rPr>
              <w:t>Max</w:t>
            </w:r>
          </w:p>
        </w:tc>
        <w:tc>
          <w:tcPr>
            <w:tcW w:w="810" w:type="dxa"/>
          </w:tcPr>
          <w:p w14:paraId="528A87CA" w14:textId="39313D12" w:rsidR="009A36D8" w:rsidRDefault="009A36D8">
            <w:pPr>
              <w:rPr>
                <w:rFonts w:ascii="Times" w:hAnsi="Times" w:cs="Times"/>
                <w:b/>
                <w:bCs/>
                <w:sz w:val="20"/>
                <w:szCs w:val="20"/>
              </w:rPr>
            </w:pPr>
            <w:r>
              <w:rPr>
                <w:rFonts w:ascii="Times" w:hAnsi="Times" w:cs="Times"/>
                <w:b/>
                <w:bCs/>
                <w:sz w:val="20"/>
                <w:szCs w:val="20"/>
              </w:rPr>
              <w:t>Min</w:t>
            </w:r>
          </w:p>
        </w:tc>
      </w:tr>
      <w:tr w:rsidR="009A36D8" w14:paraId="222FA474" w14:textId="77777777" w:rsidTr="0040213C">
        <w:trPr>
          <w:trHeight w:val="373"/>
        </w:trPr>
        <w:tc>
          <w:tcPr>
            <w:tcW w:w="2775" w:type="dxa"/>
            <w:vMerge w:val="restart"/>
          </w:tcPr>
          <w:p w14:paraId="37B433DF" w14:textId="003D3B0D" w:rsidR="009A36D8" w:rsidRPr="00DC18AB" w:rsidRDefault="009A36D8">
            <w:pPr>
              <w:rPr>
                <w:rFonts w:ascii="Times" w:hAnsi="Times" w:cs="Times"/>
                <w:sz w:val="20"/>
                <w:szCs w:val="20"/>
              </w:rPr>
            </w:pPr>
            <w:r w:rsidRPr="00DC18AB">
              <w:rPr>
                <w:rFonts w:ascii="Times" w:hAnsi="Times" w:cs="Times"/>
                <w:sz w:val="20"/>
                <w:szCs w:val="20"/>
              </w:rPr>
              <w:t>Annual Precipitation (in)</w:t>
            </w:r>
          </w:p>
        </w:tc>
        <w:tc>
          <w:tcPr>
            <w:tcW w:w="1630" w:type="dxa"/>
          </w:tcPr>
          <w:p w14:paraId="1736B0BB" w14:textId="2DAE1B0A" w:rsidR="009A36D8" w:rsidRPr="00DC18AB" w:rsidRDefault="009A36D8">
            <w:pPr>
              <w:rPr>
                <w:rFonts w:ascii="Times" w:hAnsi="Times" w:cs="Times"/>
                <w:sz w:val="20"/>
                <w:szCs w:val="20"/>
              </w:rPr>
            </w:pPr>
            <w:r w:rsidRPr="00DC18AB">
              <w:rPr>
                <w:rFonts w:ascii="Times" w:hAnsi="Times" w:cs="Times"/>
                <w:sz w:val="20"/>
                <w:szCs w:val="20"/>
              </w:rPr>
              <w:t>Upland</w:t>
            </w:r>
          </w:p>
        </w:tc>
        <w:tc>
          <w:tcPr>
            <w:tcW w:w="1260" w:type="dxa"/>
          </w:tcPr>
          <w:p w14:paraId="2826AAAF" w14:textId="56C0EFF5" w:rsidR="009A36D8" w:rsidRPr="00DC18AB" w:rsidRDefault="009B3FA5">
            <w:pPr>
              <w:rPr>
                <w:rFonts w:ascii="Times" w:hAnsi="Times" w:cs="Times"/>
                <w:sz w:val="20"/>
                <w:szCs w:val="20"/>
              </w:rPr>
            </w:pPr>
            <w:r>
              <w:rPr>
                <w:rFonts w:ascii="Times" w:hAnsi="Times" w:cs="Times"/>
                <w:sz w:val="20"/>
                <w:szCs w:val="20"/>
              </w:rPr>
              <w:t>7.4</w:t>
            </w:r>
          </w:p>
        </w:tc>
        <w:tc>
          <w:tcPr>
            <w:tcW w:w="1170" w:type="dxa"/>
          </w:tcPr>
          <w:p w14:paraId="6E6ED09E" w14:textId="05422CE5" w:rsidR="009A36D8" w:rsidRPr="00DC18AB" w:rsidRDefault="009B3FA5">
            <w:pPr>
              <w:rPr>
                <w:rFonts w:ascii="Times" w:hAnsi="Times" w:cs="Times"/>
                <w:sz w:val="20"/>
                <w:szCs w:val="20"/>
              </w:rPr>
            </w:pPr>
            <w:r>
              <w:rPr>
                <w:rFonts w:ascii="Times" w:hAnsi="Times" w:cs="Times"/>
                <w:sz w:val="20"/>
                <w:szCs w:val="20"/>
              </w:rPr>
              <w:t>3.4</w:t>
            </w:r>
          </w:p>
        </w:tc>
        <w:tc>
          <w:tcPr>
            <w:tcW w:w="1080" w:type="dxa"/>
          </w:tcPr>
          <w:p w14:paraId="2C461D75" w14:textId="3E539B02" w:rsidR="009A36D8" w:rsidRPr="00DC18AB" w:rsidRDefault="009B3FA5">
            <w:pPr>
              <w:rPr>
                <w:rFonts w:ascii="Times" w:hAnsi="Times" w:cs="Times"/>
                <w:sz w:val="20"/>
                <w:szCs w:val="20"/>
              </w:rPr>
            </w:pPr>
            <w:r>
              <w:rPr>
                <w:rFonts w:ascii="Times" w:hAnsi="Times" w:cs="Times"/>
                <w:sz w:val="20"/>
                <w:szCs w:val="20"/>
              </w:rPr>
              <w:t>14.6</w:t>
            </w:r>
          </w:p>
        </w:tc>
        <w:tc>
          <w:tcPr>
            <w:tcW w:w="810" w:type="dxa"/>
          </w:tcPr>
          <w:p w14:paraId="18E4E640" w14:textId="2D4BAE82" w:rsidR="009A36D8" w:rsidRPr="00DC18AB" w:rsidRDefault="009B3FA5">
            <w:pPr>
              <w:rPr>
                <w:rFonts w:ascii="Times" w:hAnsi="Times" w:cs="Times"/>
                <w:sz w:val="20"/>
                <w:szCs w:val="20"/>
              </w:rPr>
            </w:pPr>
            <w:r>
              <w:rPr>
                <w:rFonts w:ascii="Times" w:hAnsi="Times" w:cs="Times"/>
                <w:sz w:val="20"/>
                <w:szCs w:val="20"/>
              </w:rPr>
              <w:t>3.</w:t>
            </w:r>
            <w:r w:rsidR="00E91F8F">
              <w:rPr>
                <w:rFonts w:ascii="Times" w:hAnsi="Times" w:cs="Times"/>
                <w:sz w:val="20"/>
                <w:szCs w:val="20"/>
              </w:rPr>
              <w:t>4</w:t>
            </w:r>
          </w:p>
        </w:tc>
      </w:tr>
      <w:tr w:rsidR="009A36D8" w14:paraId="5CB4927C" w14:textId="77777777" w:rsidTr="0040213C">
        <w:trPr>
          <w:trHeight w:val="395"/>
        </w:trPr>
        <w:tc>
          <w:tcPr>
            <w:tcW w:w="2775" w:type="dxa"/>
            <w:vMerge/>
          </w:tcPr>
          <w:p w14:paraId="18C4AFD7" w14:textId="77777777" w:rsidR="009A36D8" w:rsidRPr="00DC18AB" w:rsidRDefault="009A36D8">
            <w:pPr>
              <w:rPr>
                <w:rFonts w:ascii="Times" w:hAnsi="Times" w:cs="Times"/>
                <w:sz w:val="20"/>
                <w:szCs w:val="20"/>
              </w:rPr>
            </w:pPr>
          </w:p>
        </w:tc>
        <w:tc>
          <w:tcPr>
            <w:tcW w:w="1630" w:type="dxa"/>
          </w:tcPr>
          <w:p w14:paraId="4C9A7956" w14:textId="0441692B" w:rsidR="009A36D8" w:rsidRPr="00DC18AB" w:rsidRDefault="009A36D8">
            <w:pPr>
              <w:rPr>
                <w:rFonts w:ascii="Times" w:hAnsi="Times" w:cs="Times"/>
                <w:sz w:val="20"/>
                <w:szCs w:val="20"/>
              </w:rPr>
            </w:pPr>
            <w:r w:rsidRPr="00DC18AB">
              <w:rPr>
                <w:rFonts w:ascii="Times" w:hAnsi="Times" w:cs="Times"/>
                <w:sz w:val="20"/>
                <w:szCs w:val="20"/>
              </w:rPr>
              <w:t>Lowland</w:t>
            </w:r>
          </w:p>
        </w:tc>
        <w:tc>
          <w:tcPr>
            <w:tcW w:w="1260" w:type="dxa"/>
          </w:tcPr>
          <w:p w14:paraId="5D2DB4DA" w14:textId="01EEF9BA" w:rsidR="009A36D8" w:rsidRPr="00DC18AB" w:rsidRDefault="00472356">
            <w:pPr>
              <w:rPr>
                <w:rFonts w:ascii="Times" w:hAnsi="Times" w:cs="Times"/>
                <w:sz w:val="20"/>
                <w:szCs w:val="20"/>
              </w:rPr>
            </w:pPr>
            <w:r>
              <w:rPr>
                <w:rFonts w:ascii="Times" w:hAnsi="Times" w:cs="Times"/>
                <w:sz w:val="20"/>
                <w:szCs w:val="20"/>
              </w:rPr>
              <w:t>10.</w:t>
            </w:r>
            <w:r w:rsidR="00E91F8F">
              <w:rPr>
                <w:rFonts w:ascii="Times" w:hAnsi="Times" w:cs="Times"/>
                <w:sz w:val="20"/>
                <w:szCs w:val="20"/>
              </w:rPr>
              <w:t>6</w:t>
            </w:r>
          </w:p>
        </w:tc>
        <w:tc>
          <w:tcPr>
            <w:tcW w:w="1170" w:type="dxa"/>
          </w:tcPr>
          <w:p w14:paraId="3D7FFC84" w14:textId="3A7A6A06" w:rsidR="009A36D8" w:rsidRPr="00DC18AB" w:rsidRDefault="009B3FA5">
            <w:pPr>
              <w:rPr>
                <w:rFonts w:ascii="Times" w:hAnsi="Times" w:cs="Times"/>
                <w:sz w:val="20"/>
                <w:szCs w:val="20"/>
              </w:rPr>
            </w:pPr>
            <w:r>
              <w:rPr>
                <w:rFonts w:ascii="Times" w:hAnsi="Times" w:cs="Times"/>
                <w:sz w:val="20"/>
                <w:szCs w:val="20"/>
              </w:rPr>
              <w:t>4.</w:t>
            </w:r>
            <w:r w:rsidR="00E91F8F">
              <w:rPr>
                <w:rFonts w:ascii="Times" w:hAnsi="Times" w:cs="Times"/>
                <w:sz w:val="20"/>
                <w:szCs w:val="20"/>
              </w:rPr>
              <w:t>6</w:t>
            </w:r>
          </w:p>
        </w:tc>
        <w:tc>
          <w:tcPr>
            <w:tcW w:w="1080" w:type="dxa"/>
          </w:tcPr>
          <w:p w14:paraId="72072E50" w14:textId="7F00E77B" w:rsidR="009A36D8" w:rsidRPr="00DC18AB" w:rsidRDefault="009B3FA5">
            <w:pPr>
              <w:rPr>
                <w:rFonts w:ascii="Times" w:hAnsi="Times" w:cs="Times"/>
                <w:sz w:val="20"/>
                <w:szCs w:val="20"/>
              </w:rPr>
            </w:pPr>
            <w:r>
              <w:rPr>
                <w:rFonts w:ascii="Times" w:hAnsi="Times" w:cs="Times"/>
                <w:sz w:val="20"/>
                <w:szCs w:val="20"/>
              </w:rPr>
              <w:t>24.4</w:t>
            </w:r>
          </w:p>
        </w:tc>
        <w:tc>
          <w:tcPr>
            <w:tcW w:w="810" w:type="dxa"/>
          </w:tcPr>
          <w:p w14:paraId="1888B584" w14:textId="67714214" w:rsidR="009A36D8" w:rsidRPr="00DC18AB" w:rsidRDefault="009B3FA5">
            <w:pPr>
              <w:rPr>
                <w:rFonts w:ascii="Times" w:hAnsi="Times" w:cs="Times"/>
                <w:sz w:val="20"/>
                <w:szCs w:val="20"/>
              </w:rPr>
            </w:pPr>
            <w:r>
              <w:rPr>
                <w:rFonts w:ascii="Times" w:hAnsi="Times" w:cs="Times"/>
                <w:sz w:val="20"/>
                <w:szCs w:val="20"/>
              </w:rPr>
              <w:t>5.</w:t>
            </w:r>
            <w:r w:rsidR="00E91F8F">
              <w:rPr>
                <w:rFonts w:ascii="Times" w:hAnsi="Times" w:cs="Times"/>
                <w:sz w:val="20"/>
                <w:szCs w:val="20"/>
              </w:rPr>
              <w:t>9</w:t>
            </w:r>
          </w:p>
        </w:tc>
      </w:tr>
      <w:tr w:rsidR="00DC18AB" w14:paraId="32D9BED2" w14:textId="77777777" w:rsidTr="0040213C">
        <w:trPr>
          <w:trHeight w:val="373"/>
        </w:trPr>
        <w:tc>
          <w:tcPr>
            <w:tcW w:w="2775" w:type="dxa"/>
            <w:vMerge w:val="restart"/>
          </w:tcPr>
          <w:p w14:paraId="16648986" w14:textId="6FEBB0D5" w:rsidR="00DC18AB" w:rsidRPr="00DC18AB" w:rsidRDefault="00DC18AB">
            <w:pPr>
              <w:rPr>
                <w:rFonts w:ascii="Times" w:hAnsi="Times" w:cs="Times"/>
                <w:sz w:val="20"/>
                <w:szCs w:val="20"/>
              </w:rPr>
            </w:pPr>
            <w:r w:rsidRPr="00DC18AB">
              <w:rPr>
                <w:rFonts w:ascii="Times" w:hAnsi="Times" w:cs="Times"/>
                <w:sz w:val="20"/>
                <w:szCs w:val="20"/>
              </w:rPr>
              <w:t>Winter Temp</w:t>
            </w:r>
            <w:r>
              <w:rPr>
                <w:rFonts w:ascii="Times" w:hAnsi="Times" w:cs="Times"/>
                <w:sz w:val="20"/>
                <w:szCs w:val="20"/>
              </w:rPr>
              <w:t xml:space="preserve"> </w:t>
            </w:r>
          </w:p>
        </w:tc>
        <w:tc>
          <w:tcPr>
            <w:tcW w:w="1630" w:type="dxa"/>
          </w:tcPr>
          <w:p w14:paraId="29FC916E" w14:textId="61B3CA8B" w:rsidR="00DC18AB" w:rsidRPr="00DC18AB" w:rsidRDefault="00DC18AB">
            <w:pPr>
              <w:rPr>
                <w:rFonts w:ascii="Times" w:hAnsi="Times" w:cs="Times"/>
                <w:sz w:val="20"/>
                <w:szCs w:val="20"/>
              </w:rPr>
            </w:pPr>
            <w:r w:rsidRPr="00DC18AB">
              <w:rPr>
                <w:rFonts w:ascii="Times" w:hAnsi="Times" w:cs="Times"/>
                <w:sz w:val="20"/>
                <w:szCs w:val="20"/>
              </w:rPr>
              <w:t>Upland</w:t>
            </w:r>
          </w:p>
        </w:tc>
        <w:tc>
          <w:tcPr>
            <w:tcW w:w="1260" w:type="dxa"/>
          </w:tcPr>
          <w:p w14:paraId="5963E1D5" w14:textId="47EF0C04" w:rsidR="00DC18AB" w:rsidRPr="00DC18AB" w:rsidRDefault="00E91F8F">
            <w:pPr>
              <w:rPr>
                <w:rFonts w:ascii="Times" w:hAnsi="Times" w:cs="Times"/>
                <w:sz w:val="20"/>
                <w:szCs w:val="20"/>
              </w:rPr>
            </w:pPr>
            <w:r>
              <w:rPr>
                <w:rFonts w:ascii="Times" w:hAnsi="Times" w:cs="Times"/>
                <w:sz w:val="20"/>
                <w:szCs w:val="20"/>
              </w:rPr>
              <w:t>7.1</w:t>
            </w:r>
          </w:p>
        </w:tc>
        <w:tc>
          <w:tcPr>
            <w:tcW w:w="1170" w:type="dxa"/>
          </w:tcPr>
          <w:p w14:paraId="67DB7D0C" w14:textId="7085CE00" w:rsidR="00DC18AB" w:rsidRPr="00DC18AB" w:rsidRDefault="00E91F8F">
            <w:pPr>
              <w:rPr>
                <w:rFonts w:ascii="Times" w:hAnsi="Times" w:cs="Times"/>
                <w:sz w:val="20"/>
                <w:szCs w:val="20"/>
              </w:rPr>
            </w:pPr>
            <w:r>
              <w:rPr>
                <w:rFonts w:ascii="Times" w:hAnsi="Times" w:cs="Times"/>
                <w:sz w:val="20"/>
                <w:szCs w:val="20"/>
              </w:rPr>
              <w:t>18.9</w:t>
            </w:r>
          </w:p>
        </w:tc>
        <w:tc>
          <w:tcPr>
            <w:tcW w:w="1080" w:type="dxa"/>
          </w:tcPr>
          <w:p w14:paraId="6A5918F0" w14:textId="03BFE46B" w:rsidR="00DC18AB" w:rsidRPr="00DC18AB" w:rsidRDefault="0033765F">
            <w:pPr>
              <w:rPr>
                <w:rFonts w:ascii="Times" w:hAnsi="Times" w:cs="Times"/>
                <w:sz w:val="20"/>
                <w:szCs w:val="20"/>
              </w:rPr>
            </w:pPr>
            <w:r>
              <w:rPr>
                <w:rFonts w:ascii="Times" w:hAnsi="Times" w:cs="Times"/>
                <w:sz w:val="20"/>
                <w:szCs w:val="20"/>
              </w:rPr>
              <w:t>46.8</w:t>
            </w:r>
          </w:p>
        </w:tc>
        <w:tc>
          <w:tcPr>
            <w:tcW w:w="810" w:type="dxa"/>
          </w:tcPr>
          <w:p w14:paraId="771E9862" w14:textId="4DA49994" w:rsidR="00DC18AB" w:rsidRPr="00DC18AB" w:rsidRDefault="0033765F">
            <w:pPr>
              <w:rPr>
                <w:rFonts w:ascii="Times" w:hAnsi="Times" w:cs="Times"/>
                <w:sz w:val="20"/>
                <w:szCs w:val="20"/>
              </w:rPr>
            </w:pPr>
            <w:r>
              <w:rPr>
                <w:rFonts w:ascii="Times" w:hAnsi="Times" w:cs="Times"/>
                <w:sz w:val="20"/>
                <w:szCs w:val="20"/>
              </w:rPr>
              <w:t>-28.4</w:t>
            </w:r>
          </w:p>
        </w:tc>
      </w:tr>
      <w:tr w:rsidR="00DC18AB" w14:paraId="038EEF03" w14:textId="77777777" w:rsidTr="0040213C">
        <w:trPr>
          <w:trHeight w:val="373"/>
        </w:trPr>
        <w:tc>
          <w:tcPr>
            <w:tcW w:w="2775" w:type="dxa"/>
            <w:vMerge/>
          </w:tcPr>
          <w:p w14:paraId="667A428C" w14:textId="77777777" w:rsidR="00DC18AB" w:rsidRPr="00DC18AB" w:rsidRDefault="00DC18AB">
            <w:pPr>
              <w:rPr>
                <w:rFonts w:ascii="Times" w:hAnsi="Times" w:cs="Times"/>
                <w:sz w:val="20"/>
                <w:szCs w:val="20"/>
              </w:rPr>
            </w:pPr>
          </w:p>
        </w:tc>
        <w:tc>
          <w:tcPr>
            <w:tcW w:w="1630" w:type="dxa"/>
          </w:tcPr>
          <w:p w14:paraId="7B57E0E7" w14:textId="320169A7" w:rsidR="00DC18AB" w:rsidRPr="00DC18AB" w:rsidRDefault="00DC18AB">
            <w:pPr>
              <w:rPr>
                <w:rFonts w:ascii="Times" w:hAnsi="Times" w:cs="Times"/>
                <w:sz w:val="20"/>
                <w:szCs w:val="20"/>
              </w:rPr>
            </w:pPr>
            <w:r w:rsidRPr="00DC18AB">
              <w:rPr>
                <w:rFonts w:ascii="Times" w:hAnsi="Times" w:cs="Times"/>
                <w:sz w:val="20"/>
                <w:szCs w:val="20"/>
              </w:rPr>
              <w:t>Lowland</w:t>
            </w:r>
          </w:p>
        </w:tc>
        <w:tc>
          <w:tcPr>
            <w:tcW w:w="1260" w:type="dxa"/>
          </w:tcPr>
          <w:p w14:paraId="755BFB45" w14:textId="72CB2C94" w:rsidR="00DC18AB" w:rsidRPr="00DC18AB" w:rsidRDefault="00E91F8F">
            <w:pPr>
              <w:rPr>
                <w:rFonts w:ascii="Times" w:hAnsi="Times" w:cs="Times"/>
                <w:sz w:val="20"/>
                <w:szCs w:val="20"/>
              </w:rPr>
            </w:pPr>
            <w:r>
              <w:rPr>
                <w:rFonts w:ascii="Times" w:hAnsi="Times" w:cs="Times"/>
                <w:sz w:val="20"/>
                <w:szCs w:val="20"/>
              </w:rPr>
              <w:t>8.8</w:t>
            </w:r>
          </w:p>
        </w:tc>
        <w:tc>
          <w:tcPr>
            <w:tcW w:w="1170" w:type="dxa"/>
          </w:tcPr>
          <w:p w14:paraId="64C381EC" w14:textId="4AA85611" w:rsidR="00DC18AB" w:rsidRPr="00DC18AB" w:rsidRDefault="0033765F">
            <w:pPr>
              <w:rPr>
                <w:rFonts w:ascii="Times" w:hAnsi="Times" w:cs="Times"/>
                <w:sz w:val="20"/>
                <w:szCs w:val="20"/>
              </w:rPr>
            </w:pPr>
            <w:r>
              <w:rPr>
                <w:rFonts w:ascii="Times" w:hAnsi="Times" w:cs="Times"/>
                <w:sz w:val="20"/>
                <w:szCs w:val="20"/>
              </w:rPr>
              <w:t>19.6</w:t>
            </w:r>
          </w:p>
        </w:tc>
        <w:tc>
          <w:tcPr>
            <w:tcW w:w="1080" w:type="dxa"/>
          </w:tcPr>
          <w:p w14:paraId="3B5C1E51" w14:textId="7BA485E3" w:rsidR="00DC18AB" w:rsidRPr="00DC18AB" w:rsidRDefault="0033765F">
            <w:pPr>
              <w:rPr>
                <w:rFonts w:ascii="Times" w:hAnsi="Times" w:cs="Times"/>
                <w:sz w:val="20"/>
                <w:szCs w:val="20"/>
              </w:rPr>
            </w:pPr>
            <w:r>
              <w:rPr>
                <w:rFonts w:ascii="Times" w:hAnsi="Times" w:cs="Times"/>
                <w:sz w:val="20"/>
                <w:szCs w:val="20"/>
              </w:rPr>
              <w:t>48.7</w:t>
            </w:r>
          </w:p>
        </w:tc>
        <w:tc>
          <w:tcPr>
            <w:tcW w:w="810" w:type="dxa"/>
          </w:tcPr>
          <w:p w14:paraId="5803CC43" w14:textId="55E66D78" w:rsidR="00DC18AB" w:rsidRPr="00DC18AB" w:rsidRDefault="0033765F">
            <w:pPr>
              <w:rPr>
                <w:rFonts w:ascii="Times" w:hAnsi="Times" w:cs="Times"/>
                <w:sz w:val="20"/>
                <w:szCs w:val="20"/>
              </w:rPr>
            </w:pPr>
            <w:r>
              <w:rPr>
                <w:rFonts w:ascii="Times" w:hAnsi="Times" w:cs="Times"/>
                <w:sz w:val="20"/>
                <w:szCs w:val="20"/>
              </w:rPr>
              <w:t>-24.7</w:t>
            </w:r>
          </w:p>
        </w:tc>
      </w:tr>
      <w:tr w:rsidR="00DC18AB" w14:paraId="03B1DE98" w14:textId="77777777" w:rsidTr="0040213C">
        <w:trPr>
          <w:trHeight w:val="373"/>
        </w:trPr>
        <w:tc>
          <w:tcPr>
            <w:tcW w:w="2775" w:type="dxa"/>
            <w:vMerge w:val="restart"/>
          </w:tcPr>
          <w:p w14:paraId="1D73EE8E" w14:textId="617367DC" w:rsidR="00DC18AB" w:rsidRPr="00DC18AB" w:rsidRDefault="00DC18AB">
            <w:pPr>
              <w:rPr>
                <w:rFonts w:ascii="Times" w:hAnsi="Times" w:cs="Times"/>
                <w:sz w:val="20"/>
                <w:szCs w:val="20"/>
              </w:rPr>
            </w:pPr>
            <w:r>
              <w:rPr>
                <w:rFonts w:ascii="Times" w:hAnsi="Times" w:cs="Times"/>
                <w:sz w:val="20"/>
                <w:szCs w:val="20"/>
              </w:rPr>
              <w:t>Summer Temp</w:t>
            </w:r>
          </w:p>
        </w:tc>
        <w:tc>
          <w:tcPr>
            <w:tcW w:w="1630" w:type="dxa"/>
          </w:tcPr>
          <w:p w14:paraId="0393745D" w14:textId="62C66790" w:rsidR="00DC18AB" w:rsidRPr="00DC18AB" w:rsidRDefault="00E91F8F">
            <w:pPr>
              <w:rPr>
                <w:rFonts w:ascii="Times" w:hAnsi="Times" w:cs="Times"/>
                <w:sz w:val="20"/>
                <w:szCs w:val="20"/>
              </w:rPr>
            </w:pPr>
            <w:r>
              <w:rPr>
                <w:rFonts w:ascii="Times" w:hAnsi="Times" w:cs="Times"/>
                <w:sz w:val="20"/>
                <w:szCs w:val="20"/>
              </w:rPr>
              <w:t>Upland</w:t>
            </w:r>
          </w:p>
        </w:tc>
        <w:tc>
          <w:tcPr>
            <w:tcW w:w="1260" w:type="dxa"/>
          </w:tcPr>
          <w:p w14:paraId="4AE3BECB" w14:textId="1C43DE9A" w:rsidR="00DC18AB" w:rsidRPr="00DC18AB" w:rsidRDefault="00E91F8F">
            <w:pPr>
              <w:rPr>
                <w:rFonts w:ascii="Times" w:hAnsi="Times" w:cs="Times"/>
                <w:sz w:val="20"/>
                <w:szCs w:val="20"/>
              </w:rPr>
            </w:pPr>
            <w:r>
              <w:rPr>
                <w:rFonts w:ascii="Times" w:hAnsi="Times" w:cs="Times"/>
                <w:sz w:val="20"/>
                <w:szCs w:val="20"/>
              </w:rPr>
              <w:t>50.4</w:t>
            </w:r>
          </w:p>
        </w:tc>
        <w:tc>
          <w:tcPr>
            <w:tcW w:w="1170" w:type="dxa"/>
          </w:tcPr>
          <w:p w14:paraId="1E1B55A1" w14:textId="03672DAF" w:rsidR="00DC18AB" w:rsidRPr="00DC18AB" w:rsidRDefault="00E91F8F">
            <w:pPr>
              <w:rPr>
                <w:rFonts w:ascii="Times" w:hAnsi="Times" w:cs="Times"/>
                <w:sz w:val="20"/>
                <w:szCs w:val="20"/>
              </w:rPr>
            </w:pPr>
            <w:r>
              <w:rPr>
                <w:rFonts w:ascii="Times" w:hAnsi="Times" w:cs="Times"/>
                <w:sz w:val="20"/>
                <w:szCs w:val="20"/>
              </w:rPr>
              <w:t>13.6</w:t>
            </w:r>
          </w:p>
        </w:tc>
        <w:tc>
          <w:tcPr>
            <w:tcW w:w="1080" w:type="dxa"/>
          </w:tcPr>
          <w:p w14:paraId="19B0B9D6" w14:textId="2017926F" w:rsidR="00DC18AB" w:rsidRPr="00DC18AB" w:rsidRDefault="00E91F8F">
            <w:pPr>
              <w:rPr>
                <w:rFonts w:ascii="Times" w:hAnsi="Times" w:cs="Times"/>
                <w:sz w:val="20"/>
                <w:szCs w:val="20"/>
              </w:rPr>
            </w:pPr>
            <w:r>
              <w:rPr>
                <w:rFonts w:ascii="Times" w:hAnsi="Times" w:cs="Times"/>
                <w:sz w:val="20"/>
                <w:szCs w:val="20"/>
              </w:rPr>
              <w:t>68.6</w:t>
            </w:r>
          </w:p>
        </w:tc>
        <w:tc>
          <w:tcPr>
            <w:tcW w:w="810" w:type="dxa"/>
          </w:tcPr>
          <w:p w14:paraId="2BD610FF" w14:textId="32F893B6" w:rsidR="00DC18AB" w:rsidRPr="00DC18AB" w:rsidRDefault="00E91F8F">
            <w:pPr>
              <w:rPr>
                <w:rFonts w:ascii="Times" w:hAnsi="Times" w:cs="Times"/>
                <w:sz w:val="20"/>
                <w:szCs w:val="20"/>
              </w:rPr>
            </w:pPr>
            <w:r>
              <w:rPr>
                <w:rFonts w:ascii="Times" w:hAnsi="Times" w:cs="Times"/>
                <w:sz w:val="20"/>
                <w:szCs w:val="20"/>
              </w:rPr>
              <w:t>18.3</w:t>
            </w:r>
          </w:p>
        </w:tc>
      </w:tr>
      <w:tr w:rsidR="00DC18AB" w14:paraId="4CB3DF80" w14:textId="77777777" w:rsidTr="0040213C">
        <w:trPr>
          <w:trHeight w:val="373"/>
        </w:trPr>
        <w:tc>
          <w:tcPr>
            <w:tcW w:w="2775" w:type="dxa"/>
            <w:vMerge/>
          </w:tcPr>
          <w:p w14:paraId="50C4D962" w14:textId="77777777" w:rsidR="00DC18AB" w:rsidRPr="00DC18AB" w:rsidRDefault="00DC18AB">
            <w:pPr>
              <w:rPr>
                <w:rFonts w:ascii="Times" w:hAnsi="Times" w:cs="Times"/>
                <w:sz w:val="20"/>
                <w:szCs w:val="20"/>
              </w:rPr>
            </w:pPr>
          </w:p>
        </w:tc>
        <w:tc>
          <w:tcPr>
            <w:tcW w:w="1630" w:type="dxa"/>
          </w:tcPr>
          <w:p w14:paraId="2AD461BD" w14:textId="5B51E37C" w:rsidR="00DC18AB" w:rsidRPr="00DC18AB" w:rsidRDefault="0033765F">
            <w:pPr>
              <w:rPr>
                <w:rFonts w:ascii="Times" w:hAnsi="Times" w:cs="Times"/>
                <w:sz w:val="20"/>
                <w:szCs w:val="20"/>
              </w:rPr>
            </w:pPr>
            <w:r>
              <w:rPr>
                <w:rFonts w:ascii="Times" w:hAnsi="Times" w:cs="Times"/>
                <w:sz w:val="20"/>
                <w:szCs w:val="20"/>
              </w:rPr>
              <w:t>Lowland</w:t>
            </w:r>
          </w:p>
        </w:tc>
        <w:tc>
          <w:tcPr>
            <w:tcW w:w="1260" w:type="dxa"/>
          </w:tcPr>
          <w:p w14:paraId="30B66109" w14:textId="4B85C284" w:rsidR="00DC18AB" w:rsidRPr="00DC18AB" w:rsidRDefault="0033765F">
            <w:pPr>
              <w:rPr>
                <w:rFonts w:ascii="Times" w:hAnsi="Times" w:cs="Times"/>
                <w:sz w:val="20"/>
                <w:szCs w:val="20"/>
              </w:rPr>
            </w:pPr>
            <w:r>
              <w:rPr>
                <w:rFonts w:ascii="Times" w:hAnsi="Times" w:cs="Times"/>
                <w:sz w:val="20"/>
                <w:szCs w:val="20"/>
              </w:rPr>
              <w:t>51.9</w:t>
            </w:r>
          </w:p>
        </w:tc>
        <w:tc>
          <w:tcPr>
            <w:tcW w:w="1170" w:type="dxa"/>
          </w:tcPr>
          <w:p w14:paraId="5FB553C9" w14:textId="0472283F" w:rsidR="00DC18AB" w:rsidRPr="00DC18AB" w:rsidRDefault="0033765F">
            <w:pPr>
              <w:rPr>
                <w:rFonts w:ascii="Times" w:hAnsi="Times" w:cs="Times"/>
                <w:sz w:val="20"/>
                <w:szCs w:val="20"/>
              </w:rPr>
            </w:pPr>
            <w:r>
              <w:rPr>
                <w:rFonts w:ascii="Times" w:hAnsi="Times" w:cs="Times"/>
                <w:sz w:val="20"/>
                <w:szCs w:val="20"/>
              </w:rPr>
              <w:t>12.8</w:t>
            </w:r>
          </w:p>
        </w:tc>
        <w:tc>
          <w:tcPr>
            <w:tcW w:w="1080" w:type="dxa"/>
          </w:tcPr>
          <w:p w14:paraId="4A5C24BB" w14:textId="70476F97" w:rsidR="00DC18AB" w:rsidRPr="00DC18AB" w:rsidRDefault="0033765F">
            <w:pPr>
              <w:rPr>
                <w:rFonts w:ascii="Times" w:hAnsi="Times" w:cs="Times"/>
                <w:sz w:val="20"/>
                <w:szCs w:val="20"/>
              </w:rPr>
            </w:pPr>
            <w:r>
              <w:rPr>
                <w:rFonts w:ascii="Times" w:hAnsi="Times" w:cs="Times"/>
                <w:sz w:val="20"/>
                <w:szCs w:val="20"/>
              </w:rPr>
              <w:t>67.7</w:t>
            </w:r>
          </w:p>
        </w:tc>
        <w:tc>
          <w:tcPr>
            <w:tcW w:w="810" w:type="dxa"/>
          </w:tcPr>
          <w:p w14:paraId="4BF9E430" w14:textId="3A07A374" w:rsidR="00DC18AB" w:rsidRPr="00DC18AB" w:rsidRDefault="0033765F">
            <w:pPr>
              <w:rPr>
                <w:rFonts w:ascii="Times" w:hAnsi="Times" w:cs="Times"/>
                <w:sz w:val="20"/>
                <w:szCs w:val="20"/>
              </w:rPr>
            </w:pPr>
            <w:r>
              <w:rPr>
                <w:rFonts w:ascii="Times" w:hAnsi="Times" w:cs="Times"/>
                <w:sz w:val="20"/>
                <w:szCs w:val="20"/>
              </w:rPr>
              <w:t>18</w:t>
            </w:r>
          </w:p>
        </w:tc>
      </w:tr>
    </w:tbl>
    <w:p w14:paraId="55F73A95" w14:textId="1498E5A9" w:rsidR="004A1EED" w:rsidRDefault="004A1EED">
      <w:pPr>
        <w:rPr>
          <w:rFonts w:ascii="Times" w:hAnsi="Times" w:cs="Times"/>
          <w:b/>
          <w:bCs/>
          <w:sz w:val="20"/>
          <w:szCs w:val="20"/>
        </w:rPr>
      </w:pPr>
      <w:r>
        <w:rPr>
          <w:rFonts w:ascii="Times" w:hAnsi="Times" w:cs="Times"/>
          <w:b/>
          <w:bCs/>
          <w:sz w:val="20"/>
          <w:szCs w:val="20"/>
        </w:rPr>
        <w:br w:type="page"/>
      </w:r>
    </w:p>
    <w:p w14:paraId="656A8B69" w14:textId="085A8C40" w:rsidR="00374485" w:rsidRPr="006C40D9" w:rsidRDefault="00374485" w:rsidP="00374485">
      <w:pPr>
        <w:rPr>
          <w:rFonts w:ascii="Times" w:hAnsi="Times" w:cs="Times"/>
          <w:b/>
          <w:bCs/>
          <w:sz w:val="20"/>
          <w:szCs w:val="20"/>
        </w:rPr>
      </w:pPr>
      <w:r w:rsidRPr="006C40D9">
        <w:rPr>
          <w:rFonts w:ascii="Times" w:hAnsi="Times" w:cs="Times"/>
          <w:b/>
          <w:bCs/>
          <w:sz w:val="20"/>
          <w:szCs w:val="20"/>
        </w:rPr>
        <w:lastRenderedPageBreak/>
        <w:t xml:space="preserve">Table </w:t>
      </w:r>
      <w:r>
        <w:rPr>
          <w:rFonts w:ascii="Times" w:hAnsi="Times" w:cs="Times"/>
          <w:b/>
          <w:bCs/>
          <w:sz w:val="20"/>
          <w:szCs w:val="20"/>
        </w:rPr>
        <w:t>S</w:t>
      </w:r>
      <w:r w:rsidR="009B3FA5">
        <w:rPr>
          <w:rFonts w:ascii="Times" w:hAnsi="Times" w:cs="Times"/>
          <w:b/>
          <w:bCs/>
          <w:sz w:val="20"/>
          <w:szCs w:val="20"/>
        </w:rPr>
        <w:t>3</w:t>
      </w:r>
      <w:r w:rsidRPr="006C40D9">
        <w:rPr>
          <w:rFonts w:ascii="Times" w:hAnsi="Times" w:cs="Times"/>
          <w:b/>
          <w:bCs/>
          <w:sz w:val="20"/>
          <w:szCs w:val="20"/>
        </w:rPr>
        <w:t xml:space="preserve">. Results from Moran’s I for spatial autocorrelation in </w:t>
      </w:r>
      <w:r>
        <w:rPr>
          <w:rFonts w:ascii="Times" w:hAnsi="Times" w:cs="Times"/>
          <w:b/>
          <w:bCs/>
          <w:sz w:val="20"/>
          <w:szCs w:val="20"/>
        </w:rPr>
        <w:t>density (stem count per hectare)</w:t>
      </w:r>
      <w:r w:rsidRPr="006C40D9">
        <w:rPr>
          <w:rFonts w:ascii="Times" w:hAnsi="Times" w:cs="Times"/>
          <w:b/>
          <w:bCs/>
          <w:sz w:val="20"/>
          <w:szCs w:val="20"/>
        </w:rPr>
        <w:t xml:space="preserve"> and basal area </w:t>
      </w:r>
      <w:r>
        <w:rPr>
          <w:rFonts w:ascii="Times" w:hAnsi="Times" w:cs="Times"/>
          <w:b/>
          <w:bCs/>
          <w:sz w:val="20"/>
          <w:szCs w:val="20"/>
        </w:rPr>
        <w:t xml:space="preserve">(square meters per hectare) of </w:t>
      </w:r>
      <w:r w:rsidR="008A009B">
        <w:rPr>
          <w:rFonts w:ascii="Times" w:hAnsi="Times" w:cs="Times"/>
          <w:b/>
          <w:bCs/>
          <w:sz w:val="20"/>
          <w:szCs w:val="20"/>
        </w:rPr>
        <w:t xml:space="preserve">trees </w:t>
      </w:r>
      <w:r w:rsidRPr="006C40D9">
        <w:rPr>
          <w:rFonts w:ascii="Times" w:hAnsi="Times" w:cs="Times"/>
          <w:b/>
          <w:bCs/>
          <w:sz w:val="20"/>
          <w:szCs w:val="20"/>
        </w:rPr>
        <w:t xml:space="preserve">within upland and lowland sites. </w:t>
      </w:r>
      <w:r w:rsidR="00832773">
        <w:rPr>
          <w:rFonts w:ascii="Times" w:hAnsi="Times" w:cs="Times"/>
          <w:b/>
          <w:bCs/>
          <w:sz w:val="20"/>
          <w:szCs w:val="20"/>
        </w:rPr>
        <w:t xml:space="preserve">Significant p-values marked in bold. </w:t>
      </w:r>
    </w:p>
    <w:tbl>
      <w:tblPr>
        <w:tblStyle w:val="TableGridLight"/>
        <w:tblW w:w="0" w:type="auto"/>
        <w:tblLook w:val="04A0" w:firstRow="1" w:lastRow="0" w:firstColumn="1" w:lastColumn="0" w:noHBand="0" w:noVBand="1"/>
      </w:tblPr>
      <w:tblGrid>
        <w:gridCol w:w="1165"/>
        <w:gridCol w:w="1869"/>
        <w:gridCol w:w="1491"/>
        <w:gridCol w:w="1417"/>
        <w:gridCol w:w="1218"/>
        <w:gridCol w:w="1385"/>
        <w:gridCol w:w="805"/>
      </w:tblGrid>
      <w:tr w:rsidR="00374485" w14:paraId="5443B178" w14:textId="77777777" w:rsidTr="007D32FD">
        <w:tc>
          <w:tcPr>
            <w:tcW w:w="1165" w:type="dxa"/>
          </w:tcPr>
          <w:p w14:paraId="43732910" w14:textId="257E24E3" w:rsidR="00374485" w:rsidRDefault="007D32FD" w:rsidP="00E64991">
            <w:pPr>
              <w:rPr>
                <w:rFonts w:ascii="Times" w:hAnsi="Times" w:cs="Times"/>
              </w:rPr>
            </w:pPr>
            <w:r>
              <w:rPr>
                <w:rFonts w:ascii="Times" w:hAnsi="Times" w:cs="Times"/>
              </w:rPr>
              <w:t>Site</w:t>
            </w:r>
          </w:p>
        </w:tc>
        <w:tc>
          <w:tcPr>
            <w:tcW w:w="1869" w:type="dxa"/>
          </w:tcPr>
          <w:p w14:paraId="33FB368F" w14:textId="281BA08C" w:rsidR="00374485" w:rsidRDefault="007D32FD" w:rsidP="00E64991">
            <w:pPr>
              <w:rPr>
                <w:rFonts w:ascii="Times" w:hAnsi="Times" w:cs="Times"/>
              </w:rPr>
            </w:pPr>
            <w:r>
              <w:rPr>
                <w:rFonts w:ascii="Times" w:hAnsi="Times" w:cs="Times"/>
              </w:rPr>
              <w:t>Burn History</w:t>
            </w:r>
          </w:p>
        </w:tc>
        <w:tc>
          <w:tcPr>
            <w:tcW w:w="1491" w:type="dxa"/>
          </w:tcPr>
          <w:p w14:paraId="4768ED6E" w14:textId="77777777" w:rsidR="00374485" w:rsidRDefault="00374485" w:rsidP="00E64991">
            <w:pPr>
              <w:rPr>
                <w:rFonts w:ascii="Times" w:hAnsi="Times" w:cs="Times"/>
              </w:rPr>
            </w:pPr>
            <w:r>
              <w:rPr>
                <w:rFonts w:ascii="Times" w:hAnsi="Times" w:cs="Times"/>
              </w:rPr>
              <w:t xml:space="preserve">Variable </w:t>
            </w:r>
          </w:p>
        </w:tc>
        <w:tc>
          <w:tcPr>
            <w:tcW w:w="1417" w:type="dxa"/>
          </w:tcPr>
          <w:p w14:paraId="1F697ADE" w14:textId="77777777" w:rsidR="00374485" w:rsidRDefault="00374485" w:rsidP="00E64991">
            <w:pPr>
              <w:rPr>
                <w:rFonts w:ascii="Times" w:hAnsi="Times" w:cs="Times"/>
              </w:rPr>
            </w:pPr>
            <w:r>
              <w:rPr>
                <w:rFonts w:ascii="Times" w:hAnsi="Times" w:cs="Times"/>
              </w:rPr>
              <w:t>Observed</w:t>
            </w:r>
          </w:p>
        </w:tc>
        <w:tc>
          <w:tcPr>
            <w:tcW w:w="1218" w:type="dxa"/>
          </w:tcPr>
          <w:p w14:paraId="2C9B4B53" w14:textId="77777777" w:rsidR="00374485" w:rsidRDefault="00374485" w:rsidP="00E64991">
            <w:pPr>
              <w:rPr>
                <w:rFonts w:ascii="Times" w:hAnsi="Times" w:cs="Times"/>
              </w:rPr>
            </w:pPr>
            <w:r>
              <w:rPr>
                <w:rFonts w:ascii="Times" w:hAnsi="Times" w:cs="Times"/>
              </w:rPr>
              <w:t>Expected</w:t>
            </w:r>
          </w:p>
        </w:tc>
        <w:tc>
          <w:tcPr>
            <w:tcW w:w="1385" w:type="dxa"/>
          </w:tcPr>
          <w:p w14:paraId="5CA57D3A" w14:textId="77777777" w:rsidR="00374485" w:rsidRDefault="00374485" w:rsidP="00E64991">
            <w:pPr>
              <w:rPr>
                <w:rFonts w:ascii="Times" w:hAnsi="Times" w:cs="Times"/>
              </w:rPr>
            </w:pPr>
            <w:r>
              <w:rPr>
                <w:rFonts w:ascii="Times" w:hAnsi="Times" w:cs="Times"/>
              </w:rPr>
              <w:t>P-value</w:t>
            </w:r>
          </w:p>
        </w:tc>
        <w:tc>
          <w:tcPr>
            <w:tcW w:w="805" w:type="dxa"/>
          </w:tcPr>
          <w:p w14:paraId="53C1FE40" w14:textId="77777777" w:rsidR="00374485" w:rsidRDefault="00374485" w:rsidP="00E64991">
            <w:pPr>
              <w:rPr>
                <w:rFonts w:ascii="Times" w:hAnsi="Times" w:cs="Times"/>
              </w:rPr>
            </w:pPr>
            <w:proofErr w:type="spellStart"/>
            <w:r>
              <w:rPr>
                <w:rFonts w:ascii="Times" w:hAnsi="Times" w:cs="Times"/>
              </w:rPr>
              <w:t>sd</w:t>
            </w:r>
            <w:proofErr w:type="spellEnd"/>
          </w:p>
        </w:tc>
      </w:tr>
      <w:tr w:rsidR="007D32FD" w14:paraId="5BE3FF0D" w14:textId="77777777" w:rsidTr="007D32FD">
        <w:tc>
          <w:tcPr>
            <w:tcW w:w="1165" w:type="dxa"/>
            <w:vMerge w:val="restart"/>
          </w:tcPr>
          <w:p w14:paraId="43FC28BA" w14:textId="445E14DF" w:rsidR="007D32FD" w:rsidRDefault="007D32FD" w:rsidP="00E64991">
            <w:pPr>
              <w:rPr>
                <w:rFonts w:ascii="Times" w:hAnsi="Times" w:cs="Times"/>
              </w:rPr>
            </w:pPr>
            <w:r>
              <w:rPr>
                <w:rFonts w:ascii="Times" w:hAnsi="Times" w:cs="Times"/>
              </w:rPr>
              <w:t>Upland</w:t>
            </w:r>
          </w:p>
        </w:tc>
        <w:tc>
          <w:tcPr>
            <w:tcW w:w="1869" w:type="dxa"/>
            <w:vMerge w:val="restart"/>
          </w:tcPr>
          <w:p w14:paraId="3BB34322" w14:textId="5398FA2A" w:rsidR="007D32FD" w:rsidRDefault="007D32FD" w:rsidP="00E64991">
            <w:pPr>
              <w:rPr>
                <w:rFonts w:ascii="Times" w:hAnsi="Times" w:cs="Times"/>
              </w:rPr>
            </w:pPr>
            <w:r>
              <w:rPr>
                <w:rFonts w:ascii="Times" w:hAnsi="Times" w:cs="Times"/>
              </w:rPr>
              <w:t>0</w:t>
            </w:r>
          </w:p>
        </w:tc>
        <w:tc>
          <w:tcPr>
            <w:tcW w:w="1491" w:type="dxa"/>
          </w:tcPr>
          <w:p w14:paraId="672347D7" w14:textId="77777777" w:rsidR="007D32FD" w:rsidRDefault="007D32FD" w:rsidP="00E64991">
            <w:pPr>
              <w:rPr>
                <w:rFonts w:ascii="Times" w:hAnsi="Times" w:cs="Times"/>
              </w:rPr>
            </w:pPr>
            <w:r>
              <w:rPr>
                <w:rFonts w:ascii="Times" w:hAnsi="Times" w:cs="Times"/>
              </w:rPr>
              <w:t>Density</w:t>
            </w:r>
          </w:p>
        </w:tc>
        <w:tc>
          <w:tcPr>
            <w:tcW w:w="1417" w:type="dxa"/>
          </w:tcPr>
          <w:p w14:paraId="4F87F0CD" w14:textId="38027875" w:rsidR="007D32FD" w:rsidRDefault="007D32FD" w:rsidP="00E64991">
            <w:pPr>
              <w:rPr>
                <w:rFonts w:ascii="Times" w:hAnsi="Times" w:cs="Times"/>
              </w:rPr>
            </w:pPr>
            <w:r>
              <w:rPr>
                <w:rFonts w:ascii="Times" w:hAnsi="Times" w:cs="Times"/>
              </w:rPr>
              <w:t>-0.02</w:t>
            </w:r>
            <w:r w:rsidR="00E34A11">
              <w:rPr>
                <w:rFonts w:ascii="Times" w:hAnsi="Times" w:cs="Times"/>
              </w:rPr>
              <w:t>2</w:t>
            </w:r>
          </w:p>
        </w:tc>
        <w:tc>
          <w:tcPr>
            <w:tcW w:w="1218" w:type="dxa"/>
          </w:tcPr>
          <w:p w14:paraId="2D2DBF51" w14:textId="26A0FD92" w:rsidR="007D32FD" w:rsidRDefault="007D32FD" w:rsidP="00E64991">
            <w:pPr>
              <w:rPr>
                <w:rFonts w:ascii="Times" w:hAnsi="Times" w:cs="Times"/>
              </w:rPr>
            </w:pPr>
            <w:r>
              <w:rPr>
                <w:rFonts w:ascii="Times" w:hAnsi="Times" w:cs="Times"/>
              </w:rPr>
              <w:t>-0.0</w:t>
            </w:r>
            <w:r w:rsidR="00E34A11">
              <w:rPr>
                <w:rFonts w:ascii="Times" w:hAnsi="Times" w:cs="Times"/>
              </w:rPr>
              <w:t>26</w:t>
            </w:r>
          </w:p>
        </w:tc>
        <w:tc>
          <w:tcPr>
            <w:tcW w:w="1385" w:type="dxa"/>
          </w:tcPr>
          <w:p w14:paraId="4F114DE8" w14:textId="770D7686" w:rsidR="007D32FD" w:rsidRPr="00E34A11" w:rsidRDefault="00E34A11" w:rsidP="00E64991">
            <w:pPr>
              <w:rPr>
                <w:rFonts w:ascii="Times" w:hAnsi="Times" w:cs="Times"/>
              </w:rPr>
            </w:pPr>
            <w:r w:rsidRPr="00E34A11">
              <w:rPr>
                <w:rFonts w:ascii="Times" w:hAnsi="Times" w:cs="Times"/>
              </w:rPr>
              <w:t>0.88</w:t>
            </w:r>
          </w:p>
        </w:tc>
        <w:tc>
          <w:tcPr>
            <w:tcW w:w="805" w:type="dxa"/>
          </w:tcPr>
          <w:p w14:paraId="65E6A20F" w14:textId="115EEEAB" w:rsidR="007D32FD" w:rsidRDefault="00E34A11" w:rsidP="00E64991">
            <w:pPr>
              <w:rPr>
                <w:rFonts w:ascii="Times" w:hAnsi="Times" w:cs="Times"/>
              </w:rPr>
            </w:pPr>
            <w:r>
              <w:rPr>
                <w:rFonts w:ascii="Times" w:hAnsi="Times" w:cs="Times"/>
              </w:rPr>
              <w:t>0.02</w:t>
            </w:r>
          </w:p>
        </w:tc>
      </w:tr>
      <w:tr w:rsidR="007D32FD" w14:paraId="77A68E1C" w14:textId="77777777" w:rsidTr="007D32FD">
        <w:tc>
          <w:tcPr>
            <w:tcW w:w="1165" w:type="dxa"/>
            <w:vMerge/>
          </w:tcPr>
          <w:p w14:paraId="54BC7B40" w14:textId="77777777" w:rsidR="007D32FD" w:rsidRDefault="007D32FD" w:rsidP="00E64991">
            <w:pPr>
              <w:rPr>
                <w:rFonts w:ascii="Times" w:hAnsi="Times" w:cs="Times"/>
              </w:rPr>
            </w:pPr>
          </w:p>
        </w:tc>
        <w:tc>
          <w:tcPr>
            <w:tcW w:w="1869" w:type="dxa"/>
            <w:vMerge/>
          </w:tcPr>
          <w:p w14:paraId="5DD124CF" w14:textId="77777777" w:rsidR="007D32FD" w:rsidRDefault="007D32FD" w:rsidP="00E64991">
            <w:pPr>
              <w:rPr>
                <w:rFonts w:ascii="Times" w:hAnsi="Times" w:cs="Times"/>
              </w:rPr>
            </w:pPr>
          </w:p>
        </w:tc>
        <w:tc>
          <w:tcPr>
            <w:tcW w:w="1491" w:type="dxa"/>
          </w:tcPr>
          <w:p w14:paraId="3B7DFBE1" w14:textId="77777777" w:rsidR="007D32FD" w:rsidRDefault="007D32FD" w:rsidP="00E64991">
            <w:pPr>
              <w:rPr>
                <w:rFonts w:ascii="Times" w:hAnsi="Times" w:cs="Times"/>
              </w:rPr>
            </w:pPr>
            <w:r>
              <w:rPr>
                <w:rFonts w:ascii="Times" w:hAnsi="Times" w:cs="Times"/>
              </w:rPr>
              <w:t>Basal Area</w:t>
            </w:r>
          </w:p>
        </w:tc>
        <w:tc>
          <w:tcPr>
            <w:tcW w:w="1417" w:type="dxa"/>
          </w:tcPr>
          <w:p w14:paraId="6B34C90B" w14:textId="2E2B2A0A" w:rsidR="007D32FD" w:rsidRDefault="007D32FD" w:rsidP="00E64991">
            <w:pPr>
              <w:rPr>
                <w:rFonts w:ascii="Times" w:hAnsi="Times" w:cs="Times"/>
              </w:rPr>
            </w:pPr>
            <w:r>
              <w:rPr>
                <w:rFonts w:ascii="Times" w:hAnsi="Times" w:cs="Times"/>
              </w:rPr>
              <w:t>-0.0</w:t>
            </w:r>
            <w:r w:rsidR="00E34A11">
              <w:rPr>
                <w:rFonts w:ascii="Times" w:hAnsi="Times" w:cs="Times"/>
              </w:rPr>
              <w:t>07</w:t>
            </w:r>
          </w:p>
        </w:tc>
        <w:tc>
          <w:tcPr>
            <w:tcW w:w="1218" w:type="dxa"/>
          </w:tcPr>
          <w:p w14:paraId="631190D2" w14:textId="3CA6941F" w:rsidR="007D32FD" w:rsidRDefault="00E34A11" w:rsidP="00E64991">
            <w:pPr>
              <w:rPr>
                <w:rFonts w:ascii="Times" w:hAnsi="Times" w:cs="Times"/>
              </w:rPr>
            </w:pPr>
            <w:r>
              <w:rPr>
                <w:rFonts w:ascii="Times" w:hAnsi="Times" w:cs="Times"/>
              </w:rPr>
              <w:t>-0.026</w:t>
            </w:r>
          </w:p>
        </w:tc>
        <w:tc>
          <w:tcPr>
            <w:tcW w:w="1385" w:type="dxa"/>
          </w:tcPr>
          <w:p w14:paraId="33EDC2CC" w14:textId="19EC521C" w:rsidR="007D32FD" w:rsidRPr="00E34A11" w:rsidRDefault="00E34A11" w:rsidP="00E64991">
            <w:pPr>
              <w:rPr>
                <w:rFonts w:ascii="Times" w:hAnsi="Times" w:cs="Times"/>
              </w:rPr>
            </w:pPr>
            <w:r w:rsidRPr="00E34A11">
              <w:rPr>
                <w:rFonts w:ascii="Times" w:hAnsi="Times" w:cs="Times"/>
              </w:rPr>
              <w:t>0.39</w:t>
            </w:r>
          </w:p>
        </w:tc>
        <w:tc>
          <w:tcPr>
            <w:tcW w:w="805" w:type="dxa"/>
          </w:tcPr>
          <w:p w14:paraId="4356E546" w14:textId="64D793B0" w:rsidR="007D32FD" w:rsidRDefault="00E34A11" w:rsidP="00E64991">
            <w:pPr>
              <w:rPr>
                <w:rFonts w:ascii="Times" w:hAnsi="Times" w:cs="Times"/>
              </w:rPr>
            </w:pPr>
            <w:r>
              <w:rPr>
                <w:rFonts w:ascii="Times" w:hAnsi="Times" w:cs="Times"/>
              </w:rPr>
              <w:t>0.02</w:t>
            </w:r>
          </w:p>
        </w:tc>
      </w:tr>
      <w:tr w:rsidR="007D32FD" w14:paraId="580BB433" w14:textId="77777777" w:rsidTr="007D32FD">
        <w:tc>
          <w:tcPr>
            <w:tcW w:w="1165" w:type="dxa"/>
            <w:vMerge/>
          </w:tcPr>
          <w:p w14:paraId="4BA6C6A7" w14:textId="77777777" w:rsidR="007D32FD" w:rsidRDefault="007D32FD" w:rsidP="00E64991">
            <w:pPr>
              <w:rPr>
                <w:rFonts w:ascii="Times" w:hAnsi="Times" w:cs="Times"/>
              </w:rPr>
            </w:pPr>
          </w:p>
        </w:tc>
        <w:tc>
          <w:tcPr>
            <w:tcW w:w="1869" w:type="dxa"/>
            <w:vMerge w:val="restart"/>
          </w:tcPr>
          <w:p w14:paraId="581FBF85" w14:textId="79973CC6" w:rsidR="007D32FD" w:rsidRDefault="007D32FD" w:rsidP="00E64991">
            <w:pPr>
              <w:rPr>
                <w:rFonts w:ascii="Times" w:hAnsi="Times" w:cs="Times"/>
              </w:rPr>
            </w:pPr>
            <w:r>
              <w:rPr>
                <w:rFonts w:ascii="Times" w:hAnsi="Times" w:cs="Times"/>
              </w:rPr>
              <w:t>1</w:t>
            </w:r>
          </w:p>
        </w:tc>
        <w:tc>
          <w:tcPr>
            <w:tcW w:w="1491" w:type="dxa"/>
          </w:tcPr>
          <w:p w14:paraId="55033CC3" w14:textId="77777777" w:rsidR="007D32FD" w:rsidRDefault="007D32FD" w:rsidP="00E64991">
            <w:pPr>
              <w:rPr>
                <w:rFonts w:ascii="Times" w:hAnsi="Times" w:cs="Times"/>
              </w:rPr>
            </w:pPr>
            <w:r>
              <w:rPr>
                <w:rFonts w:ascii="Times" w:hAnsi="Times" w:cs="Times"/>
              </w:rPr>
              <w:t>Density</w:t>
            </w:r>
          </w:p>
        </w:tc>
        <w:tc>
          <w:tcPr>
            <w:tcW w:w="1417" w:type="dxa"/>
          </w:tcPr>
          <w:p w14:paraId="783EF0CF" w14:textId="76AF2A3A" w:rsidR="007D32FD" w:rsidRDefault="007D32FD" w:rsidP="00E64991">
            <w:pPr>
              <w:rPr>
                <w:rFonts w:ascii="Times" w:hAnsi="Times" w:cs="Times"/>
              </w:rPr>
            </w:pPr>
            <w:r>
              <w:rPr>
                <w:rFonts w:ascii="Times" w:hAnsi="Times" w:cs="Times"/>
              </w:rPr>
              <w:t>-0.0</w:t>
            </w:r>
            <w:r w:rsidR="00E34A11">
              <w:rPr>
                <w:rFonts w:ascii="Times" w:hAnsi="Times" w:cs="Times"/>
              </w:rPr>
              <w:t>23</w:t>
            </w:r>
          </w:p>
        </w:tc>
        <w:tc>
          <w:tcPr>
            <w:tcW w:w="1218" w:type="dxa"/>
          </w:tcPr>
          <w:p w14:paraId="21A92B97" w14:textId="744B417A" w:rsidR="007D32FD" w:rsidRDefault="00E34A11" w:rsidP="00E64991">
            <w:pPr>
              <w:rPr>
                <w:rFonts w:ascii="Times" w:hAnsi="Times" w:cs="Times"/>
              </w:rPr>
            </w:pPr>
            <w:r>
              <w:rPr>
                <w:rFonts w:ascii="Times" w:hAnsi="Times" w:cs="Times"/>
              </w:rPr>
              <w:t>-0.01</w:t>
            </w:r>
          </w:p>
        </w:tc>
        <w:tc>
          <w:tcPr>
            <w:tcW w:w="1385" w:type="dxa"/>
          </w:tcPr>
          <w:p w14:paraId="71F9F307" w14:textId="28EEC909" w:rsidR="007D32FD" w:rsidRPr="00E34A11" w:rsidRDefault="00E34A11" w:rsidP="00E64991">
            <w:pPr>
              <w:rPr>
                <w:rFonts w:ascii="Times" w:hAnsi="Times" w:cs="Times"/>
              </w:rPr>
            </w:pPr>
            <w:r w:rsidRPr="00E34A11">
              <w:rPr>
                <w:rFonts w:ascii="Times" w:hAnsi="Times" w:cs="Times"/>
              </w:rPr>
              <w:t>0.3</w:t>
            </w:r>
          </w:p>
        </w:tc>
        <w:tc>
          <w:tcPr>
            <w:tcW w:w="805" w:type="dxa"/>
          </w:tcPr>
          <w:p w14:paraId="1CED5612" w14:textId="67E49181" w:rsidR="007D32FD" w:rsidRDefault="007D32FD" w:rsidP="00E64991">
            <w:pPr>
              <w:rPr>
                <w:rFonts w:ascii="Times" w:hAnsi="Times" w:cs="Times"/>
              </w:rPr>
            </w:pPr>
            <w:r>
              <w:rPr>
                <w:rFonts w:ascii="Times" w:hAnsi="Times" w:cs="Times"/>
              </w:rPr>
              <w:t>0.0</w:t>
            </w:r>
            <w:r w:rsidR="00E34A11">
              <w:rPr>
                <w:rFonts w:ascii="Times" w:hAnsi="Times" w:cs="Times"/>
              </w:rPr>
              <w:t>1</w:t>
            </w:r>
          </w:p>
        </w:tc>
      </w:tr>
      <w:tr w:rsidR="007D32FD" w14:paraId="2F863AD0" w14:textId="77777777" w:rsidTr="007D32FD">
        <w:tc>
          <w:tcPr>
            <w:tcW w:w="1165" w:type="dxa"/>
            <w:vMerge/>
          </w:tcPr>
          <w:p w14:paraId="540CE331" w14:textId="77777777" w:rsidR="007D32FD" w:rsidRDefault="007D32FD" w:rsidP="00E64991">
            <w:pPr>
              <w:rPr>
                <w:rFonts w:ascii="Times" w:hAnsi="Times" w:cs="Times"/>
              </w:rPr>
            </w:pPr>
          </w:p>
        </w:tc>
        <w:tc>
          <w:tcPr>
            <w:tcW w:w="1869" w:type="dxa"/>
            <w:vMerge/>
          </w:tcPr>
          <w:p w14:paraId="0D74A067" w14:textId="77777777" w:rsidR="007D32FD" w:rsidRDefault="007D32FD" w:rsidP="00E64991">
            <w:pPr>
              <w:rPr>
                <w:rFonts w:ascii="Times" w:hAnsi="Times" w:cs="Times"/>
              </w:rPr>
            </w:pPr>
          </w:p>
        </w:tc>
        <w:tc>
          <w:tcPr>
            <w:tcW w:w="1491" w:type="dxa"/>
          </w:tcPr>
          <w:p w14:paraId="4E3A3B7A" w14:textId="77777777" w:rsidR="007D32FD" w:rsidRDefault="007D32FD" w:rsidP="00E64991">
            <w:pPr>
              <w:rPr>
                <w:rFonts w:ascii="Times" w:hAnsi="Times" w:cs="Times"/>
              </w:rPr>
            </w:pPr>
            <w:r>
              <w:rPr>
                <w:rFonts w:ascii="Times" w:hAnsi="Times" w:cs="Times"/>
              </w:rPr>
              <w:t>Basal Area</w:t>
            </w:r>
          </w:p>
        </w:tc>
        <w:tc>
          <w:tcPr>
            <w:tcW w:w="1417" w:type="dxa"/>
          </w:tcPr>
          <w:p w14:paraId="2B0889AB" w14:textId="3DE751C9" w:rsidR="007D32FD" w:rsidRDefault="007D32FD" w:rsidP="00E64991">
            <w:pPr>
              <w:rPr>
                <w:rFonts w:ascii="Times" w:hAnsi="Times" w:cs="Times"/>
              </w:rPr>
            </w:pPr>
            <w:r>
              <w:rPr>
                <w:rFonts w:ascii="Times" w:hAnsi="Times" w:cs="Times"/>
              </w:rPr>
              <w:t>-0.007</w:t>
            </w:r>
          </w:p>
        </w:tc>
        <w:tc>
          <w:tcPr>
            <w:tcW w:w="1218" w:type="dxa"/>
          </w:tcPr>
          <w:p w14:paraId="01963081" w14:textId="303043B1" w:rsidR="007D32FD" w:rsidRDefault="00E34A11" w:rsidP="00E64991">
            <w:pPr>
              <w:rPr>
                <w:rFonts w:ascii="Times" w:hAnsi="Times" w:cs="Times"/>
              </w:rPr>
            </w:pPr>
            <w:r>
              <w:rPr>
                <w:rFonts w:ascii="Times" w:hAnsi="Times" w:cs="Times"/>
              </w:rPr>
              <w:t>-0.013</w:t>
            </w:r>
          </w:p>
        </w:tc>
        <w:tc>
          <w:tcPr>
            <w:tcW w:w="1385" w:type="dxa"/>
          </w:tcPr>
          <w:p w14:paraId="79CF6DFF" w14:textId="1F230CA0" w:rsidR="007D32FD" w:rsidRDefault="007D32FD" w:rsidP="00E64991">
            <w:pPr>
              <w:rPr>
                <w:rFonts w:ascii="Times" w:hAnsi="Times" w:cs="Times"/>
              </w:rPr>
            </w:pPr>
            <w:r>
              <w:rPr>
                <w:rFonts w:ascii="Times" w:hAnsi="Times" w:cs="Times"/>
              </w:rPr>
              <w:t>0.</w:t>
            </w:r>
            <w:r w:rsidR="00E34A11">
              <w:rPr>
                <w:rFonts w:ascii="Times" w:hAnsi="Times" w:cs="Times"/>
              </w:rPr>
              <w:t>5</w:t>
            </w:r>
          </w:p>
        </w:tc>
        <w:tc>
          <w:tcPr>
            <w:tcW w:w="805" w:type="dxa"/>
          </w:tcPr>
          <w:p w14:paraId="25BBC521" w14:textId="33DD9892" w:rsidR="007D32FD" w:rsidRDefault="007D32FD" w:rsidP="00E64991">
            <w:pPr>
              <w:rPr>
                <w:rFonts w:ascii="Times" w:hAnsi="Times" w:cs="Times"/>
              </w:rPr>
            </w:pPr>
            <w:r>
              <w:rPr>
                <w:rFonts w:ascii="Times" w:hAnsi="Times" w:cs="Times"/>
              </w:rPr>
              <w:t>0.00</w:t>
            </w:r>
            <w:r w:rsidR="00E34A11">
              <w:rPr>
                <w:rFonts w:ascii="Times" w:hAnsi="Times" w:cs="Times"/>
              </w:rPr>
              <w:t>7</w:t>
            </w:r>
          </w:p>
        </w:tc>
      </w:tr>
      <w:tr w:rsidR="007D32FD" w14:paraId="64B6F881" w14:textId="77777777" w:rsidTr="007D32FD">
        <w:tc>
          <w:tcPr>
            <w:tcW w:w="1165" w:type="dxa"/>
            <w:vMerge/>
          </w:tcPr>
          <w:p w14:paraId="63B5FEF9" w14:textId="77777777" w:rsidR="007D32FD" w:rsidRDefault="007D32FD" w:rsidP="007D32FD">
            <w:pPr>
              <w:rPr>
                <w:rFonts w:ascii="Times" w:hAnsi="Times" w:cs="Times"/>
              </w:rPr>
            </w:pPr>
          </w:p>
        </w:tc>
        <w:tc>
          <w:tcPr>
            <w:tcW w:w="1869" w:type="dxa"/>
            <w:vMerge w:val="restart"/>
          </w:tcPr>
          <w:p w14:paraId="58038BDE" w14:textId="7E9F2766" w:rsidR="007D32FD" w:rsidRDefault="007D32FD" w:rsidP="007D32FD">
            <w:pPr>
              <w:rPr>
                <w:rFonts w:ascii="Times" w:hAnsi="Times" w:cs="Times"/>
              </w:rPr>
            </w:pPr>
            <w:r>
              <w:rPr>
                <w:rFonts w:ascii="Times" w:hAnsi="Times" w:cs="Times"/>
              </w:rPr>
              <w:t>2</w:t>
            </w:r>
          </w:p>
        </w:tc>
        <w:tc>
          <w:tcPr>
            <w:tcW w:w="1491" w:type="dxa"/>
          </w:tcPr>
          <w:p w14:paraId="1B19B5B1" w14:textId="3FE98E33" w:rsidR="007D32FD" w:rsidRDefault="007D32FD" w:rsidP="007D32FD">
            <w:pPr>
              <w:rPr>
                <w:rFonts w:ascii="Times" w:hAnsi="Times" w:cs="Times"/>
              </w:rPr>
            </w:pPr>
            <w:r>
              <w:rPr>
                <w:rFonts w:ascii="Times" w:hAnsi="Times" w:cs="Times"/>
              </w:rPr>
              <w:t>Density</w:t>
            </w:r>
          </w:p>
        </w:tc>
        <w:tc>
          <w:tcPr>
            <w:tcW w:w="1417" w:type="dxa"/>
          </w:tcPr>
          <w:p w14:paraId="445C0C4F" w14:textId="2861E648" w:rsidR="007D32FD" w:rsidRDefault="00E34A11" w:rsidP="007D32FD">
            <w:pPr>
              <w:rPr>
                <w:rFonts w:ascii="Times" w:hAnsi="Times" w:cs="Times"/>
              </w:rPr>
            </w:pPr>
            <w:r>
              <w:rPr>
                <w:rFonts w:ascii="Times" w:hAnsi="Times" w:cs="Times"/>
              </w:rPr>
              <w:t>-0.022</w:t>
            </w:r>
          </w:p>
        </w:tc>
        <w:tc>
          <w:tcPr>
            <w:tcW w:w="1218" w:type="dxa"/>
          </w:tcPr>
          <w:p w14:paraId="1A5117B5" w14:textId="0AC019EB" w:rsidR="007D32FD" w:rsidRDefault="00E34A11" w:rsidP="007D32FD">
            <w:pPr>
              <w:rPr>
                <w:rFonts w:ascii="Times" w:hAnsi="Times" w:cs="Times"/>
              </w:rPr>
            </w:pPr>
            <w:r>
              <w:rPr>
                <w:rFonts w:ascii="Times" w:hAnsi="Times" w:cs="Times"/>
              </w:rPr>
              <w:t>-0.013</w:t>
            </w:r>
          </w:p>
        </w:tc>
        <w:tc>
          <w:tcPr>
            <w:tcW w:w="1385" w:type="dxa"/>
          </w:tcPr>
          <w:p w14:paraId="34072889" w14:textId="1FB1D167" w:rsidR="007D32FD" w:rsidRDefault="00E34A11" w:rsidP="007D32FD">
            <w:pPr>
              <w:rPr>
                <w:rFonts w:ascii="Times" w:hAnsi="Times" w:cs="Times"/>
              </w:rPr>
            </w:pPr>
            <w:r>
              <w:rPr>
                <w:rFonts w:ascii="Times" w:hAnsi="Times" w:cs="Times"/>
              </w:rPr>
              <w:t>0.37</w:t>
            </w:r>
          </w:p>
        </w:tc>
        <w:tc>
          <w:tcPr>
            <w:tcW w:w="805" w:type="dxa"/>
          </w:tcPr>
          <w:p w14:paraId="11AAE8F0" w14:textId="5616F8D8" w:rsidR="007D32FD" w:rsidRDefault="00E34A11" w:rsidP="007D32FD">
            <w:pPr>
              <w:rPr>
                <w:rFonts w:ascii="Times" w:hAnsi="Times" w:cs="Times"/>
              </w:rPr>
            </w:pPr>
            <w:r>
              <w:rPr>
                <w:rFonts w:ascii="Times" w:hAnsi="Times" w:cs="Times"/>
              </w:rPr>
              <w:t>0.01</w:t>
            </w:r>
          </w:p>
        </w:tc>
      </w:tr>
      <w:tr w:rsidR="007D32FD" w14:paraId="4C95E62B" w14:textId="77777777" w:rsidTr="007D32FD">
        <w:tc>
          <w:tcPr>
            <w:tcW w:w="1165" w:type="dxa"/>
            <w:vMerge/>
          </w:tcPr>
          <w:p w14:paraId="56C2CF5A" w14:textId="77777777" w:rsidR="007D32FD" w:rsidRDefault="007D32FD" w:rsidP="007D32FD">
            <w:pPr>
              <w:rPr>
                <w:rFonts w:ascii="Times" w:hAnsi="Times" w:cs="Times"/>
              </w:rPr>
            </w:pPr>
          </w:p>
        </w:tc>
        <w:tc>
          <w:tcPr>
            <w:tcW w:w="1869" w:type="dxa"/>
            <w:vMerge/>
          </w:tcPr>
          <w:p w14:paraId="0A998485" w14:textId="77777777" w:rsidR="007D32FD" w:rsidRDefault="007D32FD" w:rsidP="007D32FD">
            <w:pPr>
              <w:rPr>
                <w:rFonts w:ascii="Times" w:hAnsi="Times" w:cs="Times"/>
              </w:rPr>
            </w:pPr>
          </w:p>
        </w:tc>
        <w:tc>
          <w:tcPr>
            <w:tcW w:w="1491" w:type="dxa"/>
          </w:tcPr>
          <w:p w14:paraId="3E7D871B" w14:textId="7E010766" w:rsidR="007D32FD" w:rsidRDefault="007D32FD" w:rsidP="007D32FD">
            <w:pPr>
              <w:rPr>
                <w:rFonts w:ascii="Times" w:hAnsi="Times" w:cs="Times"/>
              </w:rPr>
            </w:pPr>
            <w:r>
              <w:rPr>
                <w:rFonts w:ascii="Times" w:hAnsi="Times" w:cs="Times"/>
              </w:rPr>
              <w:t>Basal Area</w:t>
            </w:r>
          </w:p>
        </w:tc>
        <w:tc>
          <w:tcPr>
            <w:tcW w:w="1417" w:type="dxa"/>
          </w:tcPr>
          <w:p w14:paraId="70B4F7C3" w14:textId="69AAEC97" w:rsidR="007D32FD" w:rsidRDefault="00E34A11" w:rsidP="007D32FD">
            <w:pPr>
              <w:rPr>
                <w:rFonts w:ascii="Times" w:hAnsi="Times" w:cs="Times"/>
              </w:rPr>
            </w:pPr>
            <w:r>
              <w:rPr>
                <w:rFonts w:ascii="Times" w:hAnsi="Times" w:cs="Times"/>
              </w:rPr>
              <w:t>-0.015</w:t>
            </w:r>
          </w:p>
        </w:tc>
        <w:tc>
          <w:tcPr>
            <w:tcW w:w="1218" w:type="dxa"/>
          </w:tcPr>
          <w:p w14:paraId="6991F5B0" w14:textId="47D0DA81" w:rsidR="007D32FD" w:rsidRDefault="00E34A11" w:rsidP="007D32FD">
            <w:pPr>
              <w:rPr>
                <w:rFonts w:ascii="Times" w:hAnsi="Times" w:cs="Times"/>
              </w:rPr>
            </w:pPr>
            <w:r>
              <w:rPr>
                <w:rFonts w:ascii="Times" w:hAnsi="Times" w:cs="Times"/>
              </w:rPr>
              <w:t>-0.013</w:t>
            </w:r>
          </w:p>
        </w:tc>
        <w:tc>
          <w:tcPr>
            <w:tcW w:w="1385" w:type="dxa"/>
          </w:tcPr>
          <w:p w14:paraId="1F8B58E6" w14:textId="6B164F03" w:rsidR="007D32FD" w:rsidRDefault="00832773" w:rsidP="007D32FD">
            <w:pPr>
              <w:rPr>
                <w:rFonts w:ascii="Times" w:hAnsi="Times" w:cs="Times"/>
              </w:rPr>
            </w:pPr>
            <w:r>
              <w:rPr>
                <w:rFonts w:ascii="Times" w:hAnsi="Times" w:cs="Times"/>
              </w:rPr>
              <w:t>0.78</w:t>
            </w:r>
          </w:p>
        </w:tc>
        <w:tc>
          <w:tcPr>
            <w:tcW w:w="805" w:type="dxa"/>
          </w:tcPr>
          <w:p w14:paraId="3FDE41FA" w14:textId="6C450D0F" w:rsidR="007D32FD" w:rsidRDefault="00832773" w:rsidP="007D32FD">
            <w:pPr>
              <w:rPr>
                <w:rFonts w:ascii="Times" w:hAnsi="Times" w:cs="Times"/>
              </w:rPr>
            </w:pPr>
            <w:r>
              <w:rPr>
                <w:rFonts w:ascii="Times" w:hAnsi="Times" w:cs="Times"/>
              </w:rPr>
              <w:t>0.01</w:t>
            </w:r>
          </w:p>
        </w:tc>
      </w:tr>
      <w:tr w:rsidR="007D32FD" w14:paraId="22753C57" w14:textId="77777777" w:rsidTr="007D32FD">
        <w:tc>
          <w:tcPr>
            <w:tcW w:w="1165" w:type="dxa"/>
            <w:vMerge/>
          </w:tcPr>
          <w:p w14:paraId="7A68AE71" w14:textId="77777777" w:rsidR="007D32FD" w:rsidRDefault="007D32FD" w:rsidP="007D32FD">
            <w:pPr>
              <w:rPr>
                <w:rFonts w:ascii="Times" w:hAnsi="Times" w:cs="Times"/>
              </w:rPr>
            </w:pPr>
          </w:p>
        </w:tc>
        <w:tc>
          <w:tcPr>
            <w:tcW w:w="1869" w:type="dxa"/>
            <w:vMerge w:val="restart"/>
          </w:tcPr>
          <w:p w14:paraId="1CF92435" w14:textId="3AB777A1" w:rsidR="007D32FD" w:rsidRDefault="007D32FD" w:rsidP="007D32FD">
            <w:pPr>
              <w:rPr>
                <w:rFonts w:ascii="Times" w:hAnsi="Times" w:cs="Times"/>
              </w:rPr>
            </w:pPr>
            <w:r>
              <w:rPr>
                <w:rFonts w:ascii="Times" w:hAnsi="Times" w:cs="Times"/>
              </w:rPr>
              <w:t>3</w:t>
            </w:r>
          </w:p>
        </w:tc>
        <w:tc>
          <w:tcPr>
            <w:tcW w:w="1491" w:type="dxa"/>
          </w:tcPr>
          <w:p w14:paraId="1CEEC22C" w14:textId="0885E233" w:rsidR="007D32FD" w:rsidRDefault="007D32FD" w:rsidP="007D32FD">
            <w:pPr>
              <w:rPr>
                <w:rFonts w:ascii="Times" w:hAnsi="Times" w:cs="Times"/>
              </w:rPr>
            </w:pPr>
            <w:r>
              <w:rPr>
                <w:rFonts w:ascii="Times" w:hAnsi="Times" w:cs="Times"/>
              </w:rPr>
              <w:t>Density</w:t>
            </w:r>
          </w:p>
        </w:tc>
        <w:tc>
          <w:tcPr>
            <w:tcW w:w="1417" w:type="dxa"/>
          </w:tcPr>
          <w:p w14:paraId="0E9BDF50" w14:textId="2CA46A90" w:rsidR="007D32FD" w:rsidRDefault="00832773" w:rsidP="007D32FD">
            <w:pPr>
              <w:rPr>
                <w:rFonts w:ascii="Times" w:hAnsi="Times" w:cs="Times"/>
              </w:rPr>
            </w:pPr>
            <w:r>
              <w:rPr>
                <w:rFonts w:ascii="Times" w:hAnsi="Times" w:cs="Times"/>
              </w:rPr>
              <w:t>-0.034</w:t>
            </w:r>
          </w:p>
        </w:tc>
        <w:tc>
          <w:tcPr>
            <w:tcW w:w="1218" w:type="dxa"/>
          </w:tcPr>
          <w:p w14:paraId="0CD2C4ED" w14:textId="35E0FB52" w:rsidR="007D32FD" w:rsidRDefault="00832773" w:rsidP="007D32FD">
            <w:pPr>
              <w:rPr>
                <w:rFonts w:ascii="Times" w:hAnsi="Times" w:cs="Times"/>
              </w:rPr>
            </w:pPr>
            <w:r>
              <w:rPr>
                <w:rFonts w:ascii="Times" w:hAnsi="Times" w:cs="Times"/>
              </w:rPr>
              <w:t>-0.012</w:t>
            </w:r>
          </w:p>
        </w:tc>
        <w:tc>
          <w:tcPr>
            <w:tcW w:w="1385" w:type="dxa"/>
          </w:tcPr>
          <w:p w14:paraId="0CD968CE" w14:textId="67269A0F" w:rsidR="007D32FD" w:rsidRPr="00832773" w:rsidRDefault="00832773" w:rsidP="007D32FD">
            <w:pPr>
              <w:rPr>
                <w:rFonts w:ascii="Times" w:hAnsi="Times" w:cs="Times"/>
                <w:b/>
                <w:bCs/>
                <w:color w:val="000000" w:themeColor="text1"/>
              </w:rPr>
            </w:pPr>
            <w:r w:rsidRPr="00832773">
              <w:rPr>
                <w:rFonts w:ascii="Times" w:hAnsi="Times" w:cs="Times"/>
                <w:b/>
                <w:bCs/>
                <w:color w:val="000000" w:themeColor="text1"/>
              </w:rPr>
              <w:t>0.03</w:t>
            </w:r>
          </w:p>
        </w:tc>
        <w:tc>
          <w:tcPr>
            <w:tcW w:w="805" w:type="dxa"/>
          </w:tcPr>
          <w:p w14:paraId="0B965CDD" w14:textId="46835796" w:rsidR="007D32FD" w:rsidRDefault="00832773" w:rsidP="007D32FD">
            <w:pPr>
              <w:rPr>
                <w:rFonts w:ascii="Times" w:hAnsi="Times" w:cs="Times"/>
              </w:rPr>
            </w:pPr>
            <w:r>
              <w:rPr>
                <w:rFonts w:ascii="Times" w:hAnsi="Times" w:cs="Times"/>
              </w:rPr>
              <w:t>0.01</w:t>
            </w:r>
          </w:p>
        </w:tc>
      </w:tr>
      <w:tr w:rsidR="007D32FD" w14:paraId="4CCED5A5" w14:textId="77777777" w:rsidTr="007D32FD">
        <w:tc>
          <w:tcPr>
            <w:tcW w:w="1165" w:type="dxa"/>
            <w:vMerge/>
            <w:tcBorders>
              <w:bottom w:val="single" w:sz="4" w:space="0" w:color="auto"/>
            </w:tcBorders>
          </w:tcPr>
          <w:p w14:paraId="069895F9" w14:textId="77777777" w:rsidR="007D32FD" w:rsidRDefault="007D32FD" w:rsidP="007D32FD">
            <w:pPr>
              <w:rPr>
                <w:rFonts w:ascii="Times" w:hAnsi="Times" w:cs="Times"/>
              </w:rPr>
            </w:pPr>
          </w:p>
        </w:tc>
        <w:tc>
          <w:tcPr>
            <w:tcW w:w="1869" w:type="dxa"/>
            <w:vMerge/>
            <w:tcBorders>
              <w:bottom w:val="single" w:sz="4" w:space="0" w:color="auto"/>
            </w:tcBorders>
          </w:tcPr>
          <w:p w14:paraId="26BE260F" w14:textId="77777777" w:rsidR="007D32FD" w:rsidRDefault="007D32FD" w:rsidP="007D32FD">
            <w:pPr>
              <w:rPr>
                <w:rFonts w:ascii="Times" w:hAnsi="Times" w:cs="Times"/>
              </w:rPr>
            </w:pPr>
          </w:p>
        </w:tc>
        <w:tc>
          <w:tcPr>
            <w:tcW w:w="1491" w:type="dxa"/>
            <w:tcBorders>
              <w:bottom w:val="single" w:sz="4" w:space="0" w:color="auto"/>
            </w:tcBorders>
          </w:tcPr>
          <w:p w14:paraId="67C6D48E" w14:textId="134361AC" w:rsidR="007D32FD" w:rsidRDefault="007D32FD" w:rsidP="007D32FD">
            <w:pPr>
              <w:rPr>
                <w:rFonts w:ascii="Times" w:hAnsi="Times" w:cs="Times"/>
              </w:rPr>
            </w:pPr>
            <w:r>
              <w:rPr>
                <w:rFonts w:ascii="Times" w:hAnsi="Times" w:cs="Times"/>
              </w:rPr>
              <w:t>Basal Area</w:t>
            </w:r>
          </w:p>
        </w:tc>
        <w:tc>
          <w:tcPr>
            <w:tcW w:w="1417" w:type="dxa"/>
            <w:tcBorders>
              <w:bottom w:val="single" w:sz="4" w:space="0" w:color="auto"/>
            </w:tcBorders>
          </w:tcPr>
          <w:p w14:paraId="51D533E3" w14:textId="6A364592" w:rsidR="007D32FD" w:rsidRDefault="00832773" w:rsidP="007D32FD">
            <w:pPr>
              <w:rPr>
                <w:rFonts w:ascii="Times" w:hAnsi="Times" w:cs="Times"/>
              </w:rPr>
            </w:pPr>
            <w:r>
              <w:rPr>
                <w:rFonts w:ascii="Times" w:hAnsi="Times" w:cs="Times"/>
              </w:rPr>
              <w:t>-0.047</w:t>
            </w:r>
          </w:p>
        </w:tc>
        <w:tc>
          <w:tcPr>
            <w:tcW w:w="1218" w:type="dxa"/>
            <w:tcBorders>
              <w:bottom w:val="single" w:sz="4" w:space="0" w:color="auto"/>
            </w:tcBorders>
          </w:tcPr>
          <w:p w14:paraId="7B345F4E" w14:textId="1BE3399B" w:rsidR="007D32FD" w:rsidRDefault="00832773" w:rsidP="007D32FD">
            <w:pPr>
              <w:rPr>
                <w:rFonts w:ascii="Times" w:hAnsi="Times" w:cs="Times"/>
              </w:rPr>
            </w:pPr>
            <w:r>
              <w:rPr>
                <w:rFonts w:ascii="Times" w:hAnsi="Times" w:cs="Times"/>
              </w:rPr>
              <w:t>-0.017</w:t>
            </w:r>
          </w:p>
        </w:tc>
        <w:tc>
          <w:tcPr>
            <w:tcW w:w="1385" w:type="dxa"/>
            <w:tcBorders>
              <w:bottom w:val="single" w:sz="4" w:space="0" w:color="auto"/>
            </w:tcBorders>
          </w:tcPr>
          <w:p w14:paraId="23393D5B" w14:textId="2D920DE3" w:rsidR="007D32FD" w:rsidRPr="00832773" w:rsidRDefault="00832773" w:rsidP="007D32FD">
            <w:pPr>
              <w:rPr>
                <w:rFonts w:ascii="Times" w:hAnsi="Times" w:cs="Times"/>
                <w:b/>
                <w:bCs/>
                <w:color w:val="000000" w:themeColor="text1"/>
              </w:rPr>
            </w:pPr>
            <w:r w:rsidRPr="00832773">
              <w:rPr>
                <w:rFonts w:ascii="Times" w:hAnsi="Times" w:cs="Times"/>
                <w:b/>
                <w:bCs/>
                <w:color w:val="000000" w:themeColor="text1"/>
              </w:rPr>
              <w:t>0.01</w:t>
            </w:r>
          </w:p>
        </w:tc>
        <w:tc>
          <w:tcPr>
            <w:tcW w:w="805" w:type="dxa"/>
            <w:tcBorders>
              <w:bottom w:val="single" w:sz="4" w:space="0" w:color="auto"/>
            </w:tcBorders>
          </w:tcPr>
          <w:p w14:paraId="65F39603" w14:textId="489A2D1A" w:rsidR="007D32FD" w:rsidRDefault="00832773" w:rsidP="007D32FD">
            <w:pPr>
              <w:rPr>
                <w:rFonts w:ascii="Times" w:hAnsi="Times" w:cs="Times"/>
              </w:rPr>
            </w:pPr>
            <w:r>
              <w:rPr>
                <w:rFonts w:ascii="Times" w:hAnsi="Times" w:cs="Times"/>
              </w:rPr>
              <w:t>0.01</w:t>
            </w:r>
          </w:p>
        </w:tc>
      </w:tr>
      <w:tr w:rsidR="007D32FD" w14:paraId="64F523C2" w14:textId="77777777" w:rsidTr="007D32FD">
        <w:tc>
          <w:tcPr>
            <w:tcW w:w="1165" w:type="dxa"/>
            <w:vMerge w:val="restart"/>
            <w:tcBorders>
              <w:top w:val="single" w:sz="4" w:space="0" w:color="auto"/>
            </w:tcBorders>
          </w:tcPr>
          <w:p w14:paraId="282AC85C" w14:textId="2CD48E6F" w:rsidR="007D32FD" w:rsidRDefault="007D32FD" w:rsidP="007D32FD">
            <w:pPr>
              <w:rPr>
                <w:rFonts w:ascii="Times" w:hAnsi="Times" w:cs="Times"/>
              </w:rPr>
            </w:pPr>
            <w:r>
              <w:rPr>
                <w:rFonts w:ascii="Times" w:hAnsi="Times" w:cs="Times"/>
              </w:rPr>
              <w:t>Lowland</w:t>
            </w:r>
          </w:p>
        </w:tc>
        <w:tc>
          <w:tcPr>
            <w:tcW w:w="1869" w:type="dxa"/>
            <w:vMerge w:val="restart"/>
            <w:tcBorders>
              <w:top w:val="single" w:sz="4" w:space="0" w:color="auto"/>
            </w:tcBorders>
          </w:tcPr>
          <w:p w14:paraId="0C5534F0" w14:textId="474CE547" w:rsidR="007D32FD" w:rsidRDefault="007D32FD" w:rsidP="007D32FD">
            <w:pPr>
              <w:rPr>
                <w:rFonts w:ascii="Times" w:hAnsi="Times" w:cs="Times"/>
              </w:rPr>
            </w:pPr>
            <w:r>
              <w:rPr>
                <w:rFonts w:ascii="Times" w:hAnsi="Times" w:cs="Times"/>
              </w:rPr>
              <w:t>0</w:t>
            </w:r>
          </w:p>
        </w:tc>
        <w:tc>
          <w:tcPr>
            <w:tcW w:w="1491" w:type="dxa"/>
            <w:tcBorders>
              <w:top w:val="single" w:sz="4" w:space="0" w:color="auto"/>
            </w:tcBorders>
          </w:tcPr>
          <w:p w14:paraId="3BDC818D" w14:textId="036635A9" w:rsidR="007D32FD" w:rsidRDefault="007D32FD" w:rsidP="007D32FD">
            <w:pPr>
              <w:rPr>
                <w:rFonts w:ascii="Times" w:hAnsi="Times" w:cs="Times"/>
              </w:rPr>
            </w:pPr>
            <w:r>
              <w:rPr>
                <w:rFonts w:ascii="Times" w:hAnsi="Times" w:cs="Times"/>
              </w:rPr>
              <w:t>Density</w:t>
            </w:r>
          </w:p>
        </w:tc>
        <w:tc>
          <w:tcPr>
            <w:tcW w:w="1417" w:type="dxa"/>
            <w:tcBorders>
              <w:top w:val="single" w:sz="4" w:space="0" w:color="auto"/>
            </w:tcBorders>
          </w:tcPr>
          <w:p w14:paraId="1562D811" w14:textId="700AA42F" w:rsidR="007D32FD" w:rsidRDefault="00832773" w:rsidP="007D32FD">
            <w:pPr>
              <w:rPr>
                <w:rFonts w:ascii="Times" w:hAnsi="Times" w:cs="Times"/>
              </w:rPr>
            </w:pPr>
            <w:r>
              <w:rPr>
                <w:rFonts w:ascii="Times" w:hAnsi="Times" w:cs="Times"/>
              </w:rPr>
              <w:t>-0.006</w:t>
            </w:r>
          </w:p>
        </w:tc>
        <w:tc>
          <w:tcPr>
            <w:tcW w:w="1218" w:type="dxa"/>
            <w:tcBorders>
              <w:top w:val="single" w:sz="4" w:space="0" w:color="auto"/>
            </w:tcBorders>
          </w:tcPr>
          <w:p w14:paraId="0C07AF7D" w14:textId="53BCA4EE" w:rsidR="007D32FD" w:rsidRDefault="00832773" w:rsidP="007D32FD">
            <w:pPr>
              <w:rPr>
                <w:rFonts w:ascii="Times" w:hAnsi="Times" w:cs="Times"/>
              </w:rPr>
            </w:pPr>
            <w:r>
              <w:rPr>
                <w:rFonts w:ascii="Times" w:hAnsi="Times" w:cs="Times"/>
              </w:rPr>
              <w:t>-0.018</w:t>
            </w:r>
          </w:p>
        </w:tc>
        <w:tc>
          <w:tcPr>
            <w:tcW w:w="1385" w:type="dxa"/>
            <w:tcBorders>
              <w:top w:val="single" w:sz="4" w:space="0" w:color="auto"/>
            </w:tcBorders>
          </w:tcPr>
          <w:p w14:paraId="1DE40170" w14:textId="52F7DF85" w:rsidR="007D32FD" w:rsidRDefault="00832773" w:rsidP="007D32FD">
            <w:pPr>
              <w:rPr>
                <w:rFonts w:ascii="Times" w:hAnsi="Times" w:cs="Times"/>
              </w:rPr>
            </w:pPr>
            <w:r>
              <w:rPr>
                <w:rFonts w:ascii="Times" w:hAnsi="Times" w:cs="Times"/>
              </w:rPr>
              <w:t>0.51</w:t>
            </w:r>
          </w:p>
        </w:tc>
        <w:tc>
          <w:tcPr>
            <w:tcW w:w="805" w:type="dxa"/>
            <w:tcBorders>
              <w:top w:val="single" w:sz="4" w:space="0" w:color="auto"/>
            </w:tcBorders>
          </w:tcPr>
          <w:p w14:paraId="4F17F3E9" w14:textId="3C27ACE0" w:rsidR="007D32FD" w:rsidRDefault="00832773" w:rsidP="007D32FD">
            <w:pPr>
              <w:rPr>
                <w:rFonts w:ascii="Times" w:hAnsi="Times" w:cs="Times"/>
              </w:rPr>
            </w:pPr>
            <w:r>
              <w:rPr>
                <w:rFonts w:ascii="Times" w:hAnsi="Times" w:cs="Times"/>
              </w:rPr>
              <w:t>0.02</w:t>
            </w:r>
          </w:p>
        </w:tc>
      </w:tr>
      <w:tr w:rsidR="007D32FD" w14:paraId="058673E9" w14:textId="77777777" w:rsidTr="007D32FD">
        <w:tc>
          <w:tcPr>
            <w:tcW w:w="1165" w:type="dxa"/>
            <w:vMerge/>
          </w:tcPr>
          <w:p w14:paraId="2B69BBD2" w14:textId="77777777" w:rsidR="007D32FD" w:rsidRDefault="007D32FD" w:rsidP="007D32FD">
            <w:pPr>
              <w:rPr>
                <w:rFonts w:ascii="Times" w:hAnsi="Times" w:cs="Times"/>
              </w:rPr>
            </w:pPr>
          </w:p>
        </w:tc>
        <w:tc>
          <w:tcPr>
            <w:tcW w:w="1869" w:type="dxa"/>
            <w:vMerge/>
          </w:tcPr>
          <w:p w14:paraId="125721D0" w14:textId="77777777" w:rsidR="007D32FD" w:rsidRDefault="007D32FD" w:rsidP="007D32FD">
            <w:pPr>
              <w:rPr>
                <w:rFonts w:ascii="Times" w:hAnsi="Times" w:cs="Times"/>
              </w:rPr>
            </w:pPr>
          </w:p>
        </w:tc>
        <w:tc>
          <w:tcPr>
            <w:tcW w:w="1491" w:type="dxa"/>
          </w:tcPr>
          <w:p w14:paraId="33B8D6B8" w14:textId="03254DDE" w:rsidR="007D32FD" w:rsidRDefault="007D32FD" w:rsidP="007D32FD">
            <w:pPr>
              <w:rPr>
                <w:rFonts w:ascii="Times" w:hAnsi="Times" w:cs="Times"/>
              </w:rPr>
            </w:pPr>
            <w:r>
              <w:rPr>
                <w:rFonts w:ascii="Times" w:hAnsi="Times" w:cs="Times"/>
              </w:rPr>
              <w:t>Basal Area</w:t>
            </w:r>
          </w:p>
        </w:tc>
        <w:tc>
          <w:tcPr>
            <w:tcW w:w="1417" w:type="dxa"/>
          </w:tcPr>
          <w:p w14:paraId="5512267C" w14:textId="2FB99E70" w:rsidR="007D32FD" w:rsidRDefault="00832773" w:rsidP="007D32FD">
            <w:pPr>
              <w:rPr>
                <w:rFonts w:ascii="Times" w:hAnsi="Times" w:cs="Times"/>
              </w:rPr>
            </w:pPr>
            <w:r>
              <w:rPr>
                <w:rFonts w:ascii="Times" w:hAnsi="Times" w:cs="Times"/>
              </w:rPr>
              <w:t>-0.003</w:t>
            </w:r>
          </w:p>
        </w:tc>
        <w:tc>
          <w:tcPr>
            <w:tcW w:w="1218" w:type="dxa"/>
          </w:tcPr>
          <w:p w14:paraId="345B547D" w14:textId="154BC371" w:rsidR="007D32FD" w:rsidRDefault="00832773" w:rsidP="007D32FD">
            <w:pPr>
              <w:rPr>
                <w:rFonts w:ascii="Times" w:hAnsi="Times" w:cs="Times"/>
              </w:rPr>
            </w:pPr>
            <w:r>
              <w:rPr>
                <w:rFonts w:ascii="Times" w:hAnsi="Times" w:cs="Times"/>
              </w:rPr>
              <w:t>-0.018</w:t>
            </w:r>
          </w:p>
        </w:tc>
        <w:tc>
          <w:tcPr>
            <w:tcW w:w="1385" w:type="dxa"/>
          </w:tcPr>
          <w:p w14:paraId="2EC51967" w14:textId="58B01AC5" w:rsidR="007D32FD" w:rsidRDefault="00832773" w:rsidP="007D32FD">
            <w:pPr>
              <w:rPr>
                <w:rFonts w:ascii="Times" w:hAnsi="Times" w:cs="Times"/>
              </w:rPr>
            </w:pPr>
            <w:r>
              <w:rPr>
                <w:rFonts w:ascii="Times" w:hAnsi="Times" w:cs="Times"/>
              </w:rPr>
              <w:t>0.39</w:t>
            </w:r>
          </w:p>
        </w:tc>
        <w:tc>
          <w:tcPr>
            <w:tcW w:w="805" w:type="dxa"/>
          </w:tcPr>
          <w:p w14:paraId="5A6C3DA9" w14:textId="79DDB0F8" w:rsidR="007D32FD" w:rsidRDefault="00832773" w:rsidP="007D32FD">
            <w:pPr>
              <w:rPr>
                <w:rFonts w:ascii="Times" w:hAnsi="Times" w:cs="Times"/>
              </w:rPr>
            </w:pPr>
            <w:r>
              <w:rPr>
                <w:rFonts w:ascii="Times" w:hAnsi="Times" w:cs="Times"/>
              </w:rPr>
              <w:t>0.02</w:t>
            </w:r>
          </w:p>
        </w:tc>
      </w:tr>
      <w:tr w:rsidR="007D32FD" w14:paraId="0B68CBC1" w14:textId="77777777" w:rsidTr="007D32FD">
        <w:tc>
          <w:tcPr>
            <w:tcW w:w="1165" w:type="dxa"/>
            <w:vMerge/>
          </w:tcPr>
          <w:p w14:paraId="12195A42" w14:textId="77777777" w:rsidR="007D32FD" w:rsidRDefault="007D32FD" w:rsidP="007D32FD">
            <w:pPr>
              <w:rPr>
                <w:rFonts w:ascii="Times" w:hAnsi="Times" w:cs="Times"/>
              </w:rPr>
            </w:pPr>
          </w:p>
        </w:tc>
        <w:tc>
          <w:tcPr>
            <w:tcW w:w="1869" w:type="dxa"/>
            <w:vMerge w:val="restart"/>
          </w:tcPr>
          <w:p w14:paraId="71A85AAF" w14:textId="3CF5DE95" w:rsidR="007D32FD" w:rsidRDefault="007D32FD" w:rsidP="007D32FD">
            <w:pPr>
              <w:rPr>
                <w:rFonts w:ascii="Times" w:hAnsi="Times" w:cs="Times"/>
              </w:rPr>
            </w:pPr>
            <w:r>
              <w:rPr>
                <w:rFonts w:ascii="Times" w:hAnsi="Times" w:cs="Times"/>
              </w:rPr>
              <w:t>1</w:t>
            </w:r>
          </w:p>
        </w:tc>
        <w:tc>
          <w:tcPr>
            <w:tcW w:w="1491" w:type="dxa"/>
          </w:tcPr>
          <w:p w14:paraId="62ABDB11" w14:textId="4928FD56" w:rsidR="007D32FD" w:rsidRDefault="007D32FD" w:rsidP="007D32FD">
            <w:pPr>
              <w:rPr>
                <w:rFonts w:ascii="Times" w:hAnsi="Times" w:cs="Times"/>
              </w:rPr>
            </w:pPr>
            <w:r>
              <w:rPr>
                <w:rFonts w:ascii="Times" w:hAnsi="Times" w:cs="Times"/>
              </w:rPr>
              <w:t>Density</w:t>
            </w:r>
          </w:p>
        </w:tc>
        <w:tc>
          <w:tcPr>
            <w:tcW w:w="1417" w:type="dxa"/>
          </w:tcPr>
          <w:p w14:paraId="75FFFFCD" w14:textId="69CBF4BB" w:rsidR="007D32FD" w:rsidRDefault="00832773" w:rsidP="007D32FD">
            <w:pPr>
              <w:rPr>
                <w:rFonts w:ascii="Times" w:hAnsi="Times" w:cs="Times"/>
              </w:rPr>
            </w:pPr>
            <w:r>
              <w:rPr>
                <w:rFonts w:ascii="Times" w:hAnsi="Times" w:cs="Times"/>
              </w:rPr>
              <w:t>-0.014</w:t>
            </w:r>
          </w:p>
        </w:tc>
        <w:tc>
          <w:tcPr>
            <w:tcW w:w="1218" w:type="dxa"/>
          </w:tcPr>
          <w:p w14:paraId="79055980" w14:textId="545B39B5" w:rsidR="007D32FD" w:rsidRDefault="00832773" w:rsidP="007D32FD">
            <w:pPr>
              <w:rPr>
                <w:rFonts w:ascii="Times" w:hAnsi="Times" w:cs="Times"/>
              </w:rPr>
            </w:pPr>
            <w:r>
              <w:rPr>
                <w:rFonts w:ascii="Times" w:hAnsi="Times" w:cs="Times"/>
              </w:rPr>
              <w:t>-0.01</w:t>
            </w:r>
          </w:p>
        </w:tc>
        <w:tc>
          <w:tcPr>
            <w:tcW w:w="1385" w:type="dxa"/>
          </w:tcPr>
          <w:p w14:paraId="5D47716B" w14:textId="3A1A5E15" w:rsidR="007D32FD" w:rsidRDefault="00832773" w:rsidP="007D32FD">
            <w:pPr>
              <w:rPr>
                <w:rFonts w:ascii="Times" w:hAnsi="Times" w:cs="Times"/>
              </w:rPr>
            </w:pPr>
            <w:r>
              <w:rPr>
                <w:rFonts w:ascii="Times" w:hAnsi="Times" w:cs="Times"/>
              </w:rPr>
              <w:t>0.61</w:t>
            </w:r>
          </w:p>
        </w:tc>
        <w:tc>
          <w:tcPr>
            <w:tcW w:w="805" w:type="dxa"/>
          </w:tcPr>
          <w:p w14:paraId="18D701B2" w14:textId="7A8F48C9" w:rsidR="007D32FD" w:rsidRDefault="00832773" w:rsidP="007D32FD">
            <w:pPr>
              <w:rPr>
                <w:rFonts w:ascii="Times" w:hAnsi="Times" w:cs="Times"/>
              </w:rPr>
            </w:pPr>
            <w:r>
              <w:rPr>
                <w:rFonts w:ascii="Times" w:hAnsi="Times" w:cs="Times"/>
              </w:rPr>
              <w:t>0.01</w:t>
            </w:r>
          </w:p>
        </w:tc>
      </w:tr>
      <w:tr w:rsidR="007D32FD" w14:paraId="30B44A37" w14:textId="77777777" w:rsidTr="007D32FD">
        <w:tc>
          <w:tcPr>
            <w:tcW w:w="1165" w:type="dxa"/>
            <w:vMerge/>
          </w:tcPr>
          <w:p w14:paraId="4E5D6688" w14:textId="77777777" w:rsidR="007D32FD" w:rsidRDefault="007D32FD" w:rsidP="007D32FD">
            <w:pPr>
              <w:rPr>
                <w:rFonts w:ascii="Times" w:hAnsi="Times" w:cs="Times"/>
              </w:rPr>
            </w:pPr>
          </w:p>
        </w:tc>
        <w:tc>
          <w:tcPr>
            <w:tcW w:w="1869" w:type="dxa"/>
            <w:vMerge/>
          </w:tcPr>
          <w:p w14:paraId="70334AD1" w14:textId="77777777" w:rsidR="007D32FD" w:rsidRDefault="007D32FD" w:rsidP="007D32FD">
            <w:pPr>
              <w:rPr>
                <w:rFonts w:ascii="Times" w:hAnsi="Times" w:cs="Times"/>
              </w:rPr>
            </w:pPr>
          </w:p>
        </w:tc>
        <w:tc>
          <w:tcPr>
            <w:tcW w:w="1491" w:type="dxa"/>
          </w:tcPr>
          <w:p w14:paraId="7ACA24D7" w14:textId="448BB538" w:rsidR="007D32FD" w:rsidRDefault="007D32FD" w:rsidP="007D32FD">
            <w:pPr>
              <w:rPr>
                <w:rFonts w:ascii="Times" w:hAnsi="Times" w:cs="Times"/>
              </w:rPr>
            </w:pPr>
            <w:r>
              <w:rPr>
                <w:rFonts w:ascii="Times" w:hAnsi="Times" w:cs="Times"/>
              </w:rPr>
              <w:t>Basal Area</w:t>
            </w:r>
          </w:p>
        </w:tc>
        <w:tc>
          <w:tcPr>
            <w:tcW w:w="1417" w:type="dxa"/>
          </w:tcPr>
          <w:p w14:paraId="37F4421E" w14:textId="3F4AE34E" w:rsidR="007D32FD" w:rsidRDefault="00832773" w:rsidP="007D32FD">
            <w:pPr>
              <w:rPr>
                <w:rFonts w:ascii="Times" w:hAnsi="Times" w:cs="Times"/>
              </w:rPr>
            </w:pPr>
            <w:r>
              <w:rPr>
                <w:rFonts w:ascii="Times" w:hAnsi="Times" w:cs="Times"/>
              </w:rPr>
              <w:t>-0.01</w:t>
            </w:r>
          </w:p>
        </w:tc>
        <w:tc>
          <w:tcPr>
            <w:tcW w:w="1218" w:type="dxa"/>
          </w:tcPr>
          <w:p w14:paraId="30995609" w14:textId="2EA39CC9" w:rsidR="007D32FD" w:rsidRDefault="00832773" w:rsidP="007D32FD">
            <w:pPr>
              <w:rPr>
                <w:rFonts w:ascii="Times" w:hAnsi="Times" w:cs="Times"/>
              </w:rPr>
            </w:pPr>
            <w:r>
              <w:rPr>
                <w:rFonts w:ascii="Times" w:hAnsi="Times" w:cs="Times"/>
              </w:rPr>
              <w:t>-0.01</w:t>
            </w:r>
          </w:p>
        </w:tc>
        <w:tc>
          <w:tcPr>
            <w:tcW w:w="1385" w:type="dxa"/>
          </w:tcPr>
          <w:p w14:paraId="058668A5" w14:textId="5316CA98" w:rsidR="007D32FD" w:rsidRDefault="00832773" w:rsidP="007D32FD">
            <w:pPr>
              <w:rPr>
                <w:rFonts w:ascii="Times" w:hAnsi="Times" w:cs="Times"/>
              </w:rPr>
            </w:pPr>
            <w:r>
              <w:rPr>
                <w:rFonts w:ascii="Times" w:hAnsi="Times" w:cs="Times"/>
              </w:rPr>
              <w:t>0.99</w:t>
            </w:r>
          </w:p>
        </w:tc>
        <w:tc>
          <w:tcPr>
            <w:tcW w:w="805" w:type="dxa"/>
          </w:tcPr>
          <w:p w14:paraId="10693F76" w14:textId="521B414A" w:rsidR="007D32FD" w:rsidRDefault="00832773" w:rsidP="007D32FD">
            <w:pPr>
              <w:rPr>
                <w:rFonts w:ascii="Times" w:hAnsi="Times" w:cs="Times"/>
              </w:rPr>
            </w:pPr>
            <w:r>
              <w:rPr>
                <w:rFonts w:ascii="Times" w:hAnsi="Times" w:cs="Times"/>
              </w:rPr>
              <w:t>0.01</w:t>
            </w:r>
          </w:p>
        </w:tc>
      </w:tr>
      <w:tr w:rsidR="007D32FD" w14:paraId="1826DF39" w14:textId="77777777" w:rsidTr="007D32FD">
        <w:tc>
          <w:tcPr>
            <w:tcW w:w="1165" w:type="dxa"/>
            <w:vMerge/>
          </w:tcPr>
          <w:p w14:paraId="126A9E48" w14:textId="77777777" w:rsidR="007D32FD" w:rsidRDefault="007D32FD" w:rsidP="007D32FD">
            <w:pPr>
              <w:rPr>
                <w:rFonts w:ascii="Times" w:hAnsi="Times" w:cs="Times"/>
              </w:rPr>
            </w:pPr>
          </w:p>
        </w:tc>
        <w:tc>
          <w:tcPr>
            <w:tcW w:w="1869" w:type="dxa"/>
            <w:vMerge w:val="restart"/>
          </w:tcPr>
          <w:p w14:paraId="1F46F9E3" w14:textId="6A4523C9" w:rsidR="007D32FD" w:rsidRDefault="007D32FD" w:rsidP="007D32FD">
            <w:pPr>
              <w:rPr>
                <w:rFonts w:ascii="Times" w:hAnsi="Times" w:cs="Times"/>
              </w:rPr>
            </w:pPr>
            <w:r>
              <w:rPr>
                <w:rFonts w:ascii="Times" w:hAnsi="Times" w:cs="Times"/>
              </w:rPr>
              <w:t>2</w:t>
            </w:r>
          </w:p>
        </w:tc>
        <w:tc>
          <w:tcPr>
            <w:tcW w:w="1491" w:type="dxa"/>
          </w:tcPr>
          <w:p w14:paraId="00ED491E" w14:textId="43EF65C2" w:rsidR="007D32FD" w:rsidRDefault="007D32FD" w:rsidP="007D32FD">
            <w:pPr>
              <w:rPr>
                <w:rFonts w:ascii="Times" w:hAnsi="Times" w:cs="Times"/>
              </w:rPr>
            </w:pPr>
            <w:r>
              <w:rPr>
                <w:rFonts w:ascii="Times" w:hAnsi="Times" w:cs="Times"/>
              </w:rPr>
              <w:t>Density</w:t>
            </w:r>
          </w:p>
        </w:tc>
        <w:tc>
          <w:tcPr>
            <w:tcW w:w="1417" w:type="dxa"/>
          </w:tcPr>
          <w:p w14:paraId="2A1ABA99" w14:textId="69B8F708" w:rsidR="007D32FD" w:rsidRDefault="0054394A" w:rsidP="007D32FD">
            <w:pPr>
              <w:rPr>
                <w:rFonts w:ascii="Times" w:hAnsi="Times" w:cs="Times"/>
              </w:rPr>
            </w:pPr>
            <w:r>
              <w:rPr>
                <w:rFonts w:ascii="Times" w:hAnsi="Times" w:cs="Times"/>
              </w:rPr>
              <w:t>-0.043</w:t>
            </w:r>
          </w:p>
        </w:tc>
        <w:tc>
          <w:tcPr>
            <w:tcW w:w="1218" w:type="dxa"/>
          </w:tcPr>
          <w:p w14:paraId="5E7549FC" w14:textId="62A8945C" w:rsidR="007D32FD" w:rsidRDefault="0054394A" w:rsidP="007D32FD">
            <w:pPr>
              <w:rPr>
                <w:rFonts w:ascii="Times" w:hAnsi="Times" w:cs="Times"/>
              </w:rPr>
            </w:pPr>
            <w:r>
              <w:rPr>
                <w:rFonts w:ascii="Times" w:hAnsi="Times" w:cs="Times"/>
              </w:rPr>
              <w:t>-0.012</w:t>
            </w:r>
          </w:p>
        </w:tc>
        <w:tc>
          <w:tcPr>
            <w:tcW w:w="1385" w:type="dxa"/>
          </w:tcPr>
          <w:p w14:paraId="54A43C0C" w14:textId="7FD6F91A" w:rsidR="007D32FD" w:rsidRPr="0054394A" w:rsidRDefault="0054394A" w:rsidP="007D32FD">
            <w:pPr>
              <w:rPr>
                <w:rFonts w:ascii="Times" w:hAnsi="Times" w:cs="Times"/>
                <w:b/>
                <w:bCs/>
              </w:rPr>
            </w:pPr>
            <w:r w:rsidRPr="0054394A">
              <w:rPr>
                <w:rFonts w:ascii="Times" w:hAnsi="Times" w:cs="Times"/>
                <w:b/>
                <w:bCs/>
              </w:rPr>
              <w:t>0.01</w:t>
            </w:r>
          </w:p>
        </w:tc>
        <w:tc>
          <w:tcPr>
            <w:tcW w:w="805" w:type="dxa"/>
          </w:tcPr>
          <w:p w14:paraId="3BA0854E" w14:textId="6BFC4864" w:rsidR="007D32FD" w:rsidRDefault="0054394A" w:rsidP="007D32FD">
            <w:pPr>
              <w:rPr>
                <w:rFonts w:ascii="Times" w:hAnsi="Times" w:cs="Times"/>
              </w:rPr>
            </w:pPr>
            <w:r>
              <w:rPr>
                <w:rFonts w:ascii="Times" w:hAnsi="Times" w:cs="Times"/>
              </w:rPr>
              <w:t>0.01</w:t>
            </w:r>
          </w:p>
        </w:tc>
      </w:tr>
      <w:tr w:rsidR="007D32FD" w14:paraId="30A8ECAE" w14:textId="77777777" w:rsidTr="007D32FD">
        <w:tc>
          <w:tcPr>
            <w:tcW w:w="1165" w:type="dxa"/>
            <w:vMerge/>
          </w:tcPr>
          <w:p w14:paraId="264E580A" w14:textId="77777777" w:rsidR="007D32FD" w:rsidRDefault="007D32FD" w:rsidP="007D32FD">
            <w:pPr>
              <w:rPr>
                <w:rFonts w:ascii="Times" w:hAnsi="Times" w:cs="Times"/>
              </w:rPr>
            </w:pPr>
          </w:p>
        </w:tc>
        <w:tc>
          <w:tcPr>
            <w:tcW w:w="1869" w:type="dxa"/>
            <w:vMerge/>
          </w:tcPr>
          <w:p w14:paraId="2694324E" w14:textId="77777777" w:rsidR="007D32FD" w:rsidRDefault="007D32FD" w:rsidP="007D32FD">
            <w:pPr>
              <w:rPr>
                <w:rFonts w:ascii="Times" w:hAnsi="Times" w:cs="Times"/>
              </w:rPr>
            </w:pPr>
          </w:p>
        </w:tc>
        <w:tc>
          <w:tcPr>
            <w:tcW w:w="1491" w:type="dxa"/>
          </w:tcPr>
          <w:p w14:paraId="1E5A966E" w14:textId="521FA69B" w:rsidR="007D32FD" w:rsidRDefault="007D32FD" w:rsidP="007D32FD">
            <w:pPr>
              <w:rPr>
                <w:rFonts w:ascii="Times" w:hAnsi="Times" w:cs="Times"/>
              </w:rPr>
            </w:pPr>
            <w:r>
              <w:rPr>
                <w:rFonts w:ascii="Times" w:hAnsi="Times" w:cs="Times"/>
              </w:rPr>
              <w:t>Basal Area</w:t>
            </w:r>
          </w:p>
        </w:tc>
        <w:tc>
          <w:tcPr>
            <w:tcW w:w="1417" w:type="dxa"/>
          </w:tcPr>
          <w:p w14:paraId="1449C75D" w14:textId="6ACF6E7F" w:rsidR="007D32FD" w:rsidRDefault="0054394A" w:rsidP="007D32FD">
            <w:pPr>
              <w:rPr>
                <w:rFonts w:ascii="Times" w:hAnsi="Times" w:cs="Times"/>
              </w:rPr>
            </w:pPr>
            <w:r>
              <w:rPr>
                <w:rFonts w:ascii="Times" w:hAnsi="Times" w:cs="Times"/>
              </w:rPr>
              <w:t>-0.011</w:t>
            </w:r>
          </w:p>
        </w:tc>
        <w:tc>
          <w:tcPr>
            <w:tcW w:w="1218" w:type="dxa"/>
          </w:tcPr>
          <w:p w14:paraId="6D72069C" w14:textId="722EF9B2" w:rsidR="007D32FD" w:rsidRDefault="0054394A" w:rsidP="007D32FD">
            <w:pPr>
              <w:rPr>
                <w:rFonts w:ascii="Times" w:hAnsi="Times" w:cs="Times"/>
              </w:rPr>
            </w:pPr>
            <w:r>
              <w:rPr>
                <w:rFonts w:ascii="Times" w:hAnsi="Times" w:cs="Times"/>
              </w:rPr>
              <w:t>-0.012</w:t>
            </w:r>
          </w:p>
        </w:tc>
        <w:tc>
          <w:tcPr>
            <w:tcW w:w="1385" w:type="dxa"/>
          </w:tcPr>
          <w:p w14:paraId="4A7487FB" w14:textId="515670EC" w:rsidR="007D32FD" w:rsidRDefault="0054394A" w:rsidP="007D32FD">
            <w:pPr>
              <w:rPr>
                <w:rFonts w:ascii="Times" w:hAnsi="Times" w:cs="Times"/>
              </w:rPr>
            </w:pPr>
            <w:r>
              <w:rPr>
                <w:rFonts w:ascii="Times" w:hAnsi="Times" w:cs="Times"/>
              </w:rPr>
              <w:t>0.96</w:t>
            </w:r>
          </w:p>
        </w:tc>
        <w:tc>
          <w:tcPr>
            <w:tcW w:w="805" w:type="dxa"/>
          </w:tcPr>
          <w:p w14:paraId="73918504" w14:textId="128A73B0" w:rsidR="007D32FD" w:rsidRDefault="0054394A" w:rsidP="007D32FD">
            <w:pPr>
              <w:rPr>
                <w:rFonts w:ascii="Times" w:hAnsi="Times" w:cs="Times"/>
              </w:rPr>
            </w:pPr>
            <w:r>
              <w:rPr>
                <w:rFonts w:ascii="Times" w:hAnsi="Times" w:cs="Times"/>
              </w:rPr>
              <w:t>0.01</w:t>
            </w:r>
          </w:p>
        </w:tc>
      </w:tr>
      <w:tr w:rsidR="007D32FD" w14:paraId="0F38174F" w14:textId="77777777" w:rsidTr="007D32FD">
        <w:tc>
          <w:tcPr>
            <w:tcW w:w="1165" w:type="dxa"/>
            <w:vMerge/>
          </w:tcPr>
          <w:p w14:paraId="0753046F" w14:textId="77777777" w:rsidR="007D32FD" w:rsidRDefault="007D32FD" w:rsidP="007D32FD">
            <w:pPr>
              <w:rPr>
                <w:rFonts w:ascii="Times" w:hAnsi="Times" w:cs="Times"/>
              </w:rPr>
            </w:pPr>
          </w:p>
        </w:tc>
        <w:tc>
          <w:tcPr>
            <w:tcW w:w="1869" w:type="dxa"/>
            <w:vMerge w:val="restart"/>
          </w:tcPr>
          <w:p w14:paraId="16DDCEAC" w14:textId="797ABEFE" w:rsidR="007D32FD" w:rsidRDefault="007D32FD" w:rsidP="007D32FD">
            <w:pPr>
              <w:rPr>
                <w:rFonts w:ascii="Times" w:hAnsi="Times" w:cs="Times"/>
              </w:rPr>
            </w:pPr>
            <w:r>
              <w:rPr>
                <w:rFonts w:ascii="Times" w:hAnsi="Times" w:cs="Times"/>
              </w:rPr>
              <w:t>3</w:t>
            </w:r>
          </w:p>
        </w:tc>
        <w:tc>
          <w:tcPr>
            <w:tcW w:w="1491" w:type="dxa"/>
          </w:tcPr>
          <w:p w14:paraId="564E66BD" w14:textId="23476E10" w:rsidR="007D32FD" w:rsidRDefault="007D32FD" w:rsidP="007D32FD">
            <w:pPr>
              <w:rPr>
                <w:rFonts w:ascii="Times" w:hAnsi="Times" w:cs="Times"/>
              </w:rPr>
            </w:pPr>
            <w:r>
              <w:rPr>
                <w:rFonts w:ascii="Times" w:hAnsi="Times" w:cs="Times"/>
              </w:rPr>
              <w:t>Density</w:t>
            </w:r>
          </w:p>
        </w:tc>
        <w:tc>
          <w:tcPr>
            <w:tcW w:w="1417" w:type="dxa"/>
          </w:tcPr>
          <w:p w14:paraId="18C83ABA" w14:textId="3AD7189F" w:rsidR="007D32FD" w:rsidRDefault="0054394A" w:rsidP="007D32FD">
            <w:pPr>
              <w:rPr>
                <w:rFonts w:ascii="Times" w:hAnsi="Times" w:cs="Times"/>
              </w:rPr>
            </w:pPr>
            <w:r>
              <w:rPr>
                <w:rFonts w:ascii="Times" w:hAnsi="Times" w:cs="Times"/>
              </w:rPr>
              <w:t>-0.003</w:t>
            </w:r>
          </w:p>
        </w:tc>
        <w:tc>
          <w:tcPr>
            <w:tcW w:w="1218" w:type="dxa"/>
          </w:tcPr>
          <w:p w14:paraId="5481B1C8" w14:textId="6757ADD2" w:rsidR="007D32FD" w:rsidRDefault="0054394A" w:rsidP="007D32FD">
            <w:pPr>
              <w:rPr>
                <w:rFonts w:ascii="Times" w:hAnsi="Times" w:cs="Times"/>
              </w:rPr>
            </w:pPr>
            <w:r>
              <w:rPr>
                <w:rFonts w:ascii="Times" w:hAnsi="Times" w:cs="Times"/>
              </w:rPr>
              <w:t>-0.01</w:t>
            </w:r>
          </w:p>
        </w:tc>
        <w:tc>
          <w:tcPr>
            <w:tcW w:w="1385" w:type="dxa"/>
          </w:tcPr>
          <w:p w14:paraId="0E8E390D" w14:textId="1B24E363" w:rsidR="007D32FD" w:rsidRDefault="0054394A" w:rsidP="007D32FD">
            <w:pPr>
              <w:rPr>
                <w:rFonts w:ascii="Times" w:hAnsi="Times" w:cs="Times"/>
              </w:rPr>
            </w:pPr>
            <w:r>
              <w:rPr>
                <w:rFonts w:ascii="Times" w:hAnsi="Times" w:cs="Times"/>
              </w:rPr>
              <w:t>0.4</w:t>
            </w:r>
          </w:p>
        </w:tc>
        <w:tc>
          <w:tcPr>
            <w:tcW w:w="805" w:type="dxa"/>
          </w:tcPr>
          <w:p w14:paraId="012F50B6" w14:textId="1D00BA45" w:rsidR="007D32FD" w:rsidRDefault="0054394A" w:rsidP="007D32FD">
            <w:pPr>
              <w:rPr>
                <w:rFonts w:ascii="Times" w:hAnsi="Times" w:cs="Times"/>
              </w:rPr>
            </w:pPr>
            <w:r>
              <w:rPr>
                <w:rFonts w:ascii="Times" w:hAnsi="Times" w:cs="Times"/>
              </w:rPr>
              <w:t>0.01</w:t>
            </w:r>
          </w:p>
        </w:tc>
      </w:tr>
      <w:tr w:rsidR="007D32FD" w14:paraId="61C5AB2F" w14:textId="77777777" w:rsidTr="007D32FD">
        <w:tc>
          <w:tcPr>
            <w:tcW w:w="1165" w:type="dxa"/>
            <w:vMerge/>
          </w:tcPr>
          <w:p w14:paraId="75E2E639" w14:textId="77777777" w:rsidR="007D32FD" w:rsidRDefault="007D32FD" w:rsidP="007D32FD">
            <w:pPr>
              <w:rPr>
                <w:rFonts w:ascii="Times" w:hAnsi="Times" w:cs="Times"/>
              </w:rPr>
            </w:pPr>
          </w:p>
        </w:tc>
        <w:tc>
          <w:tcPr>
            <w:tcW w:w="1869" w:type="dxa"/>
            <w:vMerge/>
          </w:tcPr>
          <w:p w14:paraId="1CA70AB7" w14:textId="77777777" w:rsidR="007D32FD" w:rsidRDefault="007D32FD" w:rsidP="007D32FD">
            <w:pPr>
              <w:rPr>
                <w:rFonts w:ascii="Times" w:hAnsi="Times" w:cs="Times"/>
              </w:rPr>
            </w:pPr>
          </w:p>
        </w:tc>
        <w:tc>
          <w:tcPr>
            <w:tcW w:w="1491" w:type="dxa"/>
          </w:tcPr>
          <w:p w14:paraId="4F52BCDC" w14:textId="065628EB" w:rsidR="007D32FD" w:rsidRDefault="007D32FD" w:rsidP="007D32FD">
            <w:pPr>
              <w:rPr>
                <w:rFonts w:ascii="Times" w:hAnsi="Times" w:cs="Times"/>
              </w:rPr>
            </w:pPr>
            <w:r>
              <w:rPr>
                <w:rFonts w:ascii="Times" w:hAnsi="Times" w:cs="Times"/>
              </w:rPr>
              <w:t>Basal Area</w:t>
            </w:r>
          </w:p>
        </w:tc>
        <w:tc>
          <w:tcPr>
            <w:tcW w:w="1417" w:type="dxa"/>
          </w:tcPr>
          <w:p w14:paraId="34242E79" w14:textId="0F13B539" w:rsidR="007D32FD" w:rsidRDefault="0054394A" w:rsidP="007D32FD">
            <w:pPr>
              <w:rPr>
                <w:rFonts w:ascii="Times" w:hAnsi="Times" w:cs="Times"/>
              </w:rPr>
            </w:pPr>
            <w:r>
              <w:rPr>
                <w:rFonts w:ascii="Times" w:hAnsi="Times" w:cs="Times"/>
              </w:rPr>
              <w:t>-0.04</w:t>
            </w:r>
          </w:p>
        </w:tc>
        <w:tc>
          <w:tcPr>
            <w:tcW w:w="1218" w:type="dxa"/>
          </w:tcPr>
          <w:p w14:paraId="6B1796AB" w14:textId="56C1C051" w:rsidR="007D32FD" w:rsidRDefault="0054394A" w:rsidP="007D32FD">
            <w:pPr>
              <w:rPr>
                <w:rFonts w:ascii="Times" w:hAnsi="Times" w:cs="Times"/>
              </w:rPr>
            </w:pPr>
            <w:r>
              <w:rPr>
                <w:rFonts w:ascii="Times" w:hAnsi="Times" w:cs="Times"/>
              </w:rPr>
              <w:t>-0.01</w:t>
            </w:r>
          </w:p>
        </w:tc>
        <w:tc>
          <w:tcPr>
            <w:tcW w:w="1385" w:type="dxa"/>
          </w:tcPr>
          <w:p w14:paraId="02FC1F9A" w14:textId="782B0E23" w:rsidR="007D32FD" w:rsidRPr="0054394A" w:rsidRDefault="0054394A" w:rsidP="007D32FD">
            <w:pPr>
              <w:rPr>
                <w:rFonts w:ascii="Times" w:hAnsi="Times" w:cs="Times"/>
                <w:b/>
                <w:bCs/>
              </w:rPr>
            </w:pPr>
            <w:r w:rsidRPr="0054394A">
              <w:rPr>
                <w:rFonts w:ascii="Times" w:hAnsi="Times" w:cs="Times"/>
                <w:b/>
                <w:bCs/>
              </w:rPr>
              <w:t>&lt;0.001</w:t>
            </w:r>
          </w:p>
        </w:tc>
        <w:tc>
          <w:tcPr>
            <w:tcW w:w="805" w:type="dxa"/>
          </w:tcPr>
          <w:p w14:paraId="1D5505A1" w14:textId="6FE0171C" w:rsidR="007D32FD" w:rsidRDefault="0054394A" w:rsidP="007D32FD">
            <w:pPr>
              <w:rPr>
                <w:rFonts w:ascii="Times" w:hAnsi="Times" w:cs="Times"/>
              </w:rPr>
            </w:pPr>
            <w:r>
              <w:rPr>
                <w:rFonts w:ascii="Times" w:hAnsi="Times" w:cs="Times"/>
              </w:rPr>
              <w:t>0.01</w:t>
            </w:r>
          </w:p>
        </w:tc>
      </w:tr>
    </w:tbl>
    <w:p w14:paraId="741D8267" w14:textId="77777777" w:rsidR="00D969B9" w:rsidRDefault="00D969B9">
      <w:pPr>
        <w:rPr>
          <w:rFonts w:ascii="Times" w:hAnsi="Times" w:cs="Times"/>
        </w:rPr>
      </w:pPr>
      <w:r>
        <w:rPr>
          <w:rFonts w:ascii="Times" w:hAnsi="Times" w:cs="Times"/>
        </w:rPr>
        <w:br w:type="page"/>
      </w:r>
    </w:p>
    <w:p w14:paraId="447020A7" w14:textId="4234AE35" w:rsidR="00AD2BDB" w:rsidRPr="009006E2" w:rsidRDefault="00AD2BDB" w:rsidP="00AD2BDB">
      <w:pPr>
        <w:autoSpaceDE w:val="0"/>
        <w:autoSpaceDN w:val="0"/>
        <w:adjustRightInd w:val="0"/>
        <w:rPr>
          <w:rFonts w:ascii="Times" w:hAnsi="Times" w:cs="Helvetica"/>
          <w:b/>
          <w:bCs/>
          <w:sz w:val="20"/>
          <w:szCs w:val="20"/>
        </w:rPr>
      </w:pPr>
      <w:r w:rsidRPr="003D6B70">
        <w:rPr>
          <w:rFonts w:ascii="Times" w:hAnsi="Times" w:cs="Helvetica"/>
          <w:b/>
          <w:bCs/>
          <w:sz w:val="20"/>
          <w:szCs w:val="20"/>
        </w:rPr>
        <w:lastRenderedPageBreak/>
        <w:t xml:space="preserve">Table </w:t>
      </w:r>
      <w:r>
        <w:rPr>
          <w:rFonts w:ascii="Times" w:hAnsi="Times" w:cs="Helvetica"/>
          <w:b/>
          <w:bCs/>
          <w:sz w:val="20"/>
          <w:szCs w:val="20"/>
        </w:rPr>
        <w:t>S</w:t>
      </w:r>
      <w:r w:rsidR="009B3FA5">
        <w:rPr>
          <w:rFonts w:ascii="Times" w:hAnsi="Times" w:cs="Helvetica"/>
          <w:b/>
          <w:bCs/>
          <w:sz w:val="20"/>
          <w:szCs w:val="20"/>
        </w:rPr>
        <w:t>4</w:t>
      </w:r>
      <w:r w:rsidRPr="003D6B70">
        <w:rPr>
          <w:rFonts w:ascii="Times" w:hAnsi="Times" w:cs="Helvetica"/>
          <w:b/>
          <w:bCs/>
          <w:sz w:val="20"/>
          <w:szCs w:val="20"/>
        </w:rPr>
        <w:t xml:space="preserve">. </w:t>
      </w:r>
      <w:r>
        <w:rPr>
          <w:rFonts w:ascii="Times" w:hAnsi="Times" w:cs="Helvetica"/>
          <w:b/>
          <w:bCs/>
          <w:sz w:val="20"/>
          <w:szCs w:val="20"/>
        </w:rPr>
        <w:t>Current composition of canopy and understory. A</w:t>
      </w:r>
      <w:r w:rsidRPr="003D6B70">
        <w:rPr>
          <w:rFonts w:ascii="Times" w:hAnsi="Times" w:cs="Helvetica"/>
          <w:b/>
          <w:bCs/>
          <w:sz w:val="20"/>
          <w:szCs w:val="20"/>
        </w:rPr>
        <w:t xml:space="preserve">verage relative proportion </w:t>
      </w:r>
      <w:r>
        <w:rPr>
          <w:rFonts w:ascii="Times" w:hAnsi="Times" w:cs="Helvetica"/>
          <w:b/>
          <w:bCs/>
          <w:sz w:val="20"/>
          <w:szCs w:val="20"/>
        </w:rPr>
        <w:t xml:space="preserve">of </w:t>
      </w:r>
      <w:r w:rsidRPr="003D6B70">
        <w:rPr>
          <w:rFonts w:ascii="Times" w:hAnsi="Times" w:cs="Helvetica"/>
          <w:b/>
          <w:bCs/>
          <w:sz w:val="20"/>
          <w:szCs w:val="20"/>
        </w:rPr>
        <w:t>trees</w:t>
      </w:r>
      <w:r>
        <w:rPr>
          <w:rFonts w:ascii="Times" w:hAnsi="Times" w:cs="Helvetica"/>
          <w:b/>
          <w:bCs/>
          <w:sz w:val="20"/>
          <w:szCs w:val="20"/>
        </w:rPr>
        <w:t xml:space="preserve"> and seedlings</w:t>
      </w:r>
      <w:r w:rsidRPr="003D6B70">
        <w:rPr>
          <w:rFonts w:ascii="Times" w:hAnsi="Times" w:cs="Helvetica"/>
          <w:b/>
          <w:bCs/>
          <w:sz w:val="20"/>
          <w:szCs w:val="20"/>
        </w:rPr>
        <w:t xml:space="preserve"> of all species between sites and across </w:t>
      </w:r>
      <w:r>
        <w:rPr>
          <w:rFonts w:ascii="Times" w:hAnsi="Times" w:cs="Helvetica"/>
          <w:b/>
          <w:bCs/>
          <w:sz w:val="20"/>
          <w:szCs w:val="20"/>
        </w:rPr>
        <w:t>reburn sequence</w:t>
      </w:r>
      <w:r w:rsidRPr="003D6B70">
        <w:rPr>
          <w:rFonts w:ascii="Times" w:hAnsi="Times" w:cs="Helvetica"/>
          <w:b/>
          <w:bCs/>
          <w:sz w:val="20"/>
          <w:szCs w:val="20"/>
        </w:rPr>
        <w:t xml:space="preserve">. </w:t>
      </w:r>
      <w:r>
        <w:rPr>
          <w:rFonts w:ascii="Times" w:hAnsi="Times" w:cs="Helvetica"/>
          <w:b/>
          <w:bCs/>
          <w:sz w:val="20"/>
          <w:szCs w:val="20"/>
        </w:rPr>
        <w:t xml:space="preserve">Species not present at a given site not included. Bolded numbers represent species most present on average within site and number of fires. </w:t>
      </w:r>
    </w:p>
    <w:p w14:paraId="1CA17D83" w14:textId="77777777" w:rsidR="00AD2BDB" w:rsidRPr="003D6B70" w:rsidRDefault="00AD2BDB" w:rsidP="00AD2BDB">
      <w:pPr>
        <w:autoSpaceDE w:val="0"/>
        <w:autoSpaceDN w:val="0"/>
        <w:adjustRightInd w:val="0"/>
        <w:rPr>
          <w:rFonts w:ascii="Times" w:hAnsi="Times" w:cs="Helvetica"/>
          <w:b/>
          <w:bCs/>
          <w:sz w:val="20"/>
          <w:szCs w:val="20"/>
        </w:rPr>
      </w:pPr>
    </w:p>
    <w:tbl>
      <w:tblPr>
        <w:tblStyle w:val="TableGridLight"/>
        <w:tblW w:w="9068" w:type="dxa"/>
        <w:tblLook w:val="04A0" w:firstRow="1" w:lastRow="0" w:firstColumn="1" w:lastColumn="0" w:noHBand="0" w:noVBand="1"/>
      </w:tblPr>
      <w:tblGrid>
        <w:gridCol w:w="714"/>
        <w:gridCol w:w="927"/>
        <w:gridCol w:w="1870"/>
        <w:gridCol w:w="1063"/>
        <w:gridCol w:w="1498"/>
        <w:gridCol w:w="1498"/>
        <w:gridCol w:w="1498"/>
      </w:tblGrid>
      <w:tr w:rsidR="00AD2BDB" w14:paraId="0767EAF1" w14:textId="77777777" w:rsidTr="00037C4B">
        <w:tc>
          <w:tcPr>
            <w:tcW w:w="714" w:type="dxa"/>
          </w:tcPr>
          <w:p w14:paraId="7A58D211" w14:textId="77777777" w:rsidR="00AD2BDB" w:rsidRPr="009006E2" w:rsidRDefault="00AD2BDB" w:rsidP="00037C4B">
            <w:pPr>
              <w:autoSpaceDE w:val="0"/>
              <w:autoSpaceDN w:val="0"/>
              <w:adjustRightInd w:val="0"/>
              <w:spacing w:line="360" w:lineRule="auto"/>
              <w:rPr>
                <w:rFonts w:ascii="Times" w:hAnsi="Times" w:cs="Helvetica"/>
                <w:sz w:val="20"/>
                <w:szCs w:val="20"/>
              </w:rPr>
            </w:pPr>
            <w:r w:rsidRPr="009006E2">
              <w:rPr>
                <w:rFonts w:ascii="Times" w:hAnsi="Times" w:cs="Helvetica"/>
                <w:sz w:val="20"/>
                <w:szCs w:val="20"/>
              </w:rPr>
              <w:t>Fires</w:t>
            </w:r>
          </w:p>
        </w:tc>
        <w:tc>
          <w:tcPr>
            <w:tcW w:w="927" w:type="dxa"/>
          </w:tcPr>
          <w:p w14:paraId="3C7FE151" w14:textId="77777777" w:rsidR="00AD2BDB" w:rsidRPr="009006E2" w:rsidRDefault="00AD2BDB" w:rsidP="00037C4B">
            <w:pPr>
              <w:autoSpaceDE w:val="0"/>
              <w:autoSpaceDN w:val="0"/>
              <w:adjustRightInd w:val="0"/>
              <w:spacing w:line="360" w:lineRule="auto"/>
              <w:rPr>
                <w:rFonts w:ascii="Times" w:hAnsi="Times" w:cs="Helvetica"/>
                <w:sz w:val="20"/>
                <w:szCs w:val="20"/>
              </w:rPr>
            </w:pPr>
            <w:r w:rsidRPr="009006E2">
              <w:rPr>
                <w:rFonts w:ascii="Times" w:hAnsi="Times" w:cs="Helvetica"/>
                <w:sz w:val="20"/>
                <w:szCs w:val="20"/>
              </w:rPr>
              <w:t>Site</w:t>
            </w:r>
          </w:p>
        </w:tc>
        <w:tc>
          <w:tcPr>
            <w:tcW w:w="1870" w:type="dxa"/>
          </w:tcPr>
          <w:p w14:paraId="10F3C61B" w14:textId="77777777" w:rsidR="00AD2BDB" w:rsidRPr="009006E2" w:rsidRDefault="00AD2BDB" w:rsidP="00037C4B">
            <w:pPr>
              <w:autoSpaceDE w:val="0"/>
              <w:autoSpaceDN w:val="0"/>
              <w:adjustRightInd w:val="0"/>
              <w:spacing w:line="360" w:lineRule="auto"/>
              <w:rPr>
                <w:rFonts w:ascii="Times" w:hAnsi="Times" w:cs="Helvetica"/>
                <w:sz w:val="20"/>
                <w:szCs w:val="20"/>
              </w:rPr>
            </w:pPr>
            <w:r w:rsidRPr="009006E2">
              <w:rPr>
                <w:rFonts w:ascii="Times" w:hAnsi="Times" w:cs="Helvetica"/>
                <w:sz w:val="20"/>
                <w:szCs w:val="20"/>
              </w:rPr>
              <w:t xml:space="preserve">Species </w:t>
            </w:r>
          </w:p>
        </w:tc>
        <w:tc>
          <w:tcPr>
            <w:tcW w:w="1063" w:type="dxa"/>
          </w:tcPr>
          <w:p w14:paraId="7303BFF0" w14:textId="77777777" w:rsidR="00AD2BDB" w:rsidRPr="009006E2" w:rsidRDefault="00AD2BDB" w:rsidP="00037C4B">
            <w:pPr>
              <w:autoSpaceDE w:val="0"/>
              <w:autoSpaceDN w:val="0"/>
              <w:adjustRightInd w:val="0"/>
              <w:spacing w:line="360" w:lineRule="auto"/>
              <w:jc w:val="center"/>
              <w:rPr>
                <w:rFonts w:ascii="Times" w:hAnsi="Times" w:cs="Helvetica"/>
                <w:sz w:val="20"/>
                <w:szCs w:val="20"/>
              </w:rPr>
            </w:pPr>
            <w:r>
              <w:rPr>
                <w:rFonts w:ascii="Times" w:hAnsi="Times" w:cs="Helvetica"/>
                <w:sz w:val="20"/>
                <w:szCs w:val="20"/>
              </w:rPr>
              <w:t xml:space="preserve">Tree </w:t>
            </w:r>
            <w:r w:rsidRPr="009006E2">
              <w:rPr>
                <w:rFonts w:ascii="Times" w:hAnsi="Times" w:cs="Helvetica"/>
                <w:sz w:val="20"/>
                <w:szCs w:val="20"/>
              </w:rPr>
              <w:t>%</w:t>
            </w:r>
          </w:p>
        </w:tc>
        <w:tc>
          <w:tcPr>
            <w:tcW w:w="1498" w:type="dxa"/>
          </w:tcPr>
          <w:p w14:paraId="71E75AFD" w14:textId="77777777" w:rsidR="00AD2BDB" w:rsidRPr="009006E2" w:rsidRDefault="00AD2BDB" w:rsidP="00037C4B">
            <w:pPr>
              <w:autoSpaceDE w:val="0"/>
              <w:autoSpaceDN w:val="0"/>
              <w:adjustRightInd w:val="0"/>
              <w:spacing w:line="360" w:lineRule="auto"/>
              <w:jc w:val="center"/>
              <w:rPr>
                <w:rFonts w:ascii="Times" w:hAnsi="Times" w:cs="Helvetica"/>
                <w:sz w:val="20"/>
                <w:szCs w:val="20"/>
              </w:rPr>
            </w:pPr>
            <w:r>
              <w:rPr>
                <w:rFonts w:ascii="Times" w:hAnsi="Times" w:cs="Helvetica"/>
                <w:sz w:val="20"/>
                <w:szCs w:val="20"/>
              </w:rPr>
              <w:t xml:space="preserve">Tree </w:t>
            </w:r>
            <w:r w:rsidRPr="009006E2">
              <w:rPr>
                <w:rFonts w:ascii="Times" w:hAnsi="Times" w:cs="Helvetica"/>
                <w:sz w:val="20"/>
                <w:szCs w:val="20"/>
              </w:rPr>
              <w:t>S</w:t>
            </w:r>
            <w:r>
              <w:rPr>
                <w:rFonts w:ascii="Times" w:hAnsi="Times" w:cs="Helvetica"/>
                <w:sz w:val="20"/>
                <w:szCs w:val="20"/>
              </w:rPr>
              <w:t>D</w:t>
            </w:r>
            <w:r w:rsidRPr="009006E2">
              <w:rPr>
                <w:rFonts w:ascii="Times" w:hAnsi="Times" w:cs="Helvetica"/>
                <w:sz w:val="20"/>
                <w:szCs w:val="20"/>
              </w:rPr>
              <w:t xml:space="preserve"> (%)</w:t>
            </w:r>
          </w:p>
        </w:tc>
        <w:tc>
          <w:tcPr>
            <w:tcW w:w="1498" w:type="dxa"/>
          </w:tcPr>
          <w:p w14:paraId="539A7F0A" w14:textId="77777777" w:rsidR="00AD2BDB" w:rsidRDefault="00AD2BDB" w:rsidP="00037C4B">
            <w:pPr>
              <w:autoSpaceDE w:val="0"/>
              <w:autoSpaceDN w:val="0"/>
              <w:adjustRightInd w:val="0"/>
              <w:spacing w:line="360" w:lineRule="auto"/>
              <w:jc w:val="center"/>
              <w:rPr>
                <w:rFonts w:ascii="Times" w:hAnsi="Times" w:cs="Helvetica"/>
                <w:sz w:val="20"/>
                <w:szCs w:val="20"/>
              </w:rPr>
            </w:pPr>
            <w:r>
              <w:rPr>
                <w:rFonts w:ascii="Times" w:hAnsi="Times" w:cs="Helvetica"/>
                <w:sz w:val="20"/>
                <w:szCs w:val="20"/>
              </w:rPr>
              <w:t>Seedling %</w:t>
            </w:r>
          </w:p>
        </w:tc>
        <w:tc>
          <w:tcPr>
            <w:tcW w:w="1498" w:type="dxa"/>
          </w:tcPr>
          <w:p w14:paraId="69088875" w14:textId="77777777" w:rsidR="00AD2BDB" w:rsidRDefault="00AD2BDB" w:rsidP="00037C4B">
            <w:pPr>
              <w:autoSpaceDE w:val="0"/>
              <w:autoSpaceDN w:val="0"/>
              <w:adjustRightInd w:val="0"/>
              <w:spacing w:line="360" w:lineRule="auto"/>
              <w:jc w:val="center"/>
              <w:rPr>
                <w:rFonts w:ascii="Times" w:hAnsi="Times" w:cs="Helvetica"/>
                <w:sz w:val="20"/>
                <w:szCs w:val="20"/>
              </w:rPr>
            </w:pPr>
            <w:r>
              <w:rPr>
                <w:rFonts w:ascii="Times" w:hAnsi="Times" w:cs="Helvetica"/>
                <w:sz w:val="20"/>
                <w:szCs w:val="20"/>
              </w:rPr>
              <w:t>Seed SD (%)</w:t>
            </w:r>
          </w:p>
        </w:tc>
      </w:tr>
      <w:tr w:rsidR="00AD2BDB" w14:paraId="0F7DBFD4" w14:textId="77777777" w:rsidTr="00037C4B">
        <w:tc>
          <w:tcPr>
            <w:tcW w:w="714" w:type="dxa"/>
            <w:vMerge w:val="restart"/>
          </w:tcPr>
          <w:p w14:paraId="38ACCB6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r w:rsidRPr="008E0B27">
              <w:rPr>
                <w:rFonts w:ascii="Times" w:hAnsi="Times" w:cs="Helvetica"/>
                <w:sz w:val="20"/>
                <w:szCs w:val="20"/>
              </w:rPr>
              <w:t>0</w:t>
            </w:r>
          </w:p>
        </w:tc>
        <w:tc>
          <w:tcPr>
            <w:tcW w:w="927" w:type="dxa"/>
            <w:vMerge w:val="restart"/>
          </w:tcPr>
          <w:p w14:paraId="58035268"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Upland</w:t>
            </w:r>
          </w:p>
        </w:tc>
        <w:tc>
          <w:tcPr>
            <w:tcW w:w="1870" w:type="dxa"/>
          </w:tcPr>
          <w:p w14:paraId="127D3786"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neoalaskana</w:t>
            </w:r>
            <w:proofErr w:type="spellEnd"/>
          </w:p>
        </w:tc>
        <w:tc>
          <w:tcPr>
            <w:tcW w:w="1063" w:type="dxa"/>
          </w:tcPr>
          <w:p w14:paraId="68C7DE0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2.8</w:t>
            </w:r>
          </w:p>
        </w:tc>
        <w:tc>
          <w:tcPr>
            <w:tcW w:w="1498" w:type="dxa"/>
          </w:tcPr>
          <w:p w14:paraId="569E98C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2.1</w:t>
            </w:r>
          </w:p>
        </w:tc>
        <w:tc>
          <w:tcPr>
            <w:tcW w:w="1498" w:type="dxa"/>
          </w:tcPr>
          <w:p w14:paraId="1D57CE08"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0.7</w:t>
            </w:r>
          </w:p>
        </w:tc>
        <w:tc>
          <w:tcPr>
            <w:tcW w:w="1498" w:type="dxa"/>
          </w:tcPr>
          <w:p w14:paraId="4C87C42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1.4</w:t>
            </w:r>
          </w:p>
        </w:tc>
      </w:tr>
      <w:tr w:rsidR="00AD2BDB" w14:paraId="694091F8" w14:textId="77777777" w:rsidTr="00037C4B">
        <w:tc>
          <w:tcPr>
            <w:tcW w:w="714" w:type="dxa"/>
            <w:vMerge/>
          </w:tcPr>
          <w:p w14:paraId="6634D47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13C70E9B"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56880715"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b/>
                <w:bCs/>
                <w:i/>
                <w:iCs/>
                <w:sz w:val="18"/>
                <w:szCs w:val="18"/>
              </w:rPr>
              <w:t xml:space="preserve">P. </w:t>
            </w:r>
            <w:proofErr w:type="spellStart"/>
            <w:r w:rsidRPr="008E0B27">
              <w:rPr>
                <w:rFonts w:ascii="Times" w:hAnsi="Times" w:cs="Helvetica"/>
                <w:b/>
                <w:bCs/>
                <w:i/>
                <w:iCs/>
                <w:sz w:val="18"/>
                <w:szCs w:val="18"/>
              </w:rPr>
              <w:t>mariana</w:t>
            </w:r>
            <w:proofErr w:type="spellEnd"/>
          </w:p>
        </w:tc>
        <w:tc>
          <w:tcPr>
            <w:tcW w:w="1063" w:type="dxa"/>
          </w:tcPr>
          <w:p w14:paraId="3B84820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91.7</w:t>
            </w:r>
          </w:p>
        </w:tc>
        <w:tc>
          <w:tcPr>
            <w:tcW w:w="1498" w:type="dxa"/>
          </w:tcPr>
          <w:p w14:paraId="657C1DE1"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2.7</w:t>
            </w:r>
          </w:p>
        </w:tc>
        <w:tc>
          <w:tcPr>
            <w:tcW w:w="1498" w:type="dxa"/>
          </w:tcPr>
          <w:p w14:paraId="65931F7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86.8</w:t>
            </w:r>
          </w:p>
        </w:tc>
        <w:tc>
          <w:tcPr>
            <w:tcW w:w="1498" w:type="dxa"/>
          </w:tcPr>
          <w:p w14:paraId="582A490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11.5</w:t>
            </w:r>
          </w:p>
        </w:tc>
      </w:tr>
      <w:tr w:rsidR="00AD2BDB" w14:paraId="36B5E758" w14:textId="77777777" w:rsidTr="00037C4B">
        <w:tc>
          <w:tcPr>
            <w:tcW w:w="714" w:type="dxa"/>
            <w:vMerge/>
          </w:tcPr>
          <w:p w14:paraId="6D2CBDAB"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68753C82"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749F3CF0"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Salix</w:t>
            </w:r>
          </w:p>
        </w:tc>
        <w:tc>
          <w:tcPr>
            <w:tcW w:w="1063" w:type="dxa"/>
          </w:tcPr>
          <w:p w14:paraId="1BF1AAB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5.4</w:t>
            </w:r>
          </w:p>
        </w:tc>
        <w:tc>
          <w:tcPr>
            <w:tcW w:w="1498" w:type="dxa"/>
          </w:tcPr>
          <w:p w14:paraId="212FEFB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3.3</w:t>
            </w:r>
          </w:p>
        </w:tc>
        <w:tc>
          <w:tcPr>
            <w:tcW w:w="1498" w:type="dxa"/>
          </w:tcPr>
          <w:p w14:paraId="470B741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12.5</w:t>
            </w:r>
          </w:p>
        </w:tc>
        <w:tc>
          <w:tcPr>
            <w:tcW w:w="1498" w:type="dxa"/>
          </w:tcPr>
          <w:p w14:paraId="1D71EDA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10.2</w:t>
            </w:r>
          </w:p>
        </w:tc>
      </w:tr>
      <w:tr w:rsidR="00AD2BDB" w14:paraId="18C68E50" w14:textId="77777777" w:rsidTr="00037C4B">
        <w:trPr>
          <w:trHeight w:val="296"/>
        </w:trPr>
        <w:tc>
          <w:tcPr>
            <w:tcW w:w="714" w:type="dxa"/>
            <w:vMerge/>
          </w:tcPr>
          <w:p w14:paraId="7B78FB19"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val="restart"/>
            <w:tcBorders>
              <w:top w:val="single" w:sz="4" w:space="0" w:color="auto"/>
            </w:tcBorders>
          </w:tcPr>
          <w:p w14:paraId="6B45F001"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Lowland</w:t>
            </w:r>
          </w:p>
        </w:tc>
        <w:tc>
          <w:tcPr>
            <w:tcW w:w="1870" w:type="dxa"/>
            <w:tcBorders>
              <w:top w:val="single" w:sz="4" w:space="0" w:color="auto"/>
            </w:tcBorders>
          </w:tcPr>
          <w:p w14:paraId="7515555D"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b/>
                <w:bCs/>
                <w:i/>
                <w:iCs/>
                <w:sz w:val="18"/>
                <w:szCs w:val="18"/>
              </w:rPr>
              <w:t xml:space="preserve">P. </w:t>
            </w:r>
            <w:proofErr w:type="spellStart"/>
            <w:r w:rsidRPr="008E0B27">
              <w:rPr>
                <w:rFonts w:ascii="Times" w:hAnsi="Times" w:cs="Helvetica"/>
                <w:b/>
                <w:bCs/>
                <w:i/>
                <w:iCs/>
                <w:sz w:val="18"/>
                <w:szCs w:val="18"/>
              </w:rPr>
              <w:t>mariana</w:t>
            </w:r>
            <w:proofErr w:type="spellEnd"/>
          </w:p>
        </w:tc>
        <w:tc>
          <w:tcPr>
            <w:tcW w:w="1063" w:type="dxa"/>
            <w:tcBorders>
              <w:top w:val="single" w:sz="4" w:space="0" w:color="auto"/>
            </w:tcBorders>
          </w:tcPr>
          <w:p w14:paraId="4E78CC7E"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99</w:t>
            </w:r>
          </w:p>
        </w:tc>
        <w:tc>
          <w:tcPr>
            <w:tcW w:w="1498" w:type="dxa"/>
            <w:tcBorders>
              <w:top w:val="single" w:sz="4" w:space="0" w:color="auto"/>
            </w:tcBorders>
          </w:tcPr>
          <w:p w14:paraId="0B49D36C"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0.7</w:t>
            </w:r>
          </w:p>
        </w:tc>
        <w:tc>
          <w:tcPr>
            <w:tcW w:w="1498" w:type="dxa"/>
            <w:tcBorders>
              <w:top w:val="single" w:sz="4" w:space="0" w:color="auto"/>
            </w:tcBorders>
          </w:tcPr>
          <w:p w14:paraId="2A407AF3"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98.1</w:t>
            </w:r>
          </w:p>
        </w:tc>
        <w:tc>
          <w:tcPr>
            <w:tcW w:w="1498" w:type="dxa"/>
            <w:tcBorders>
              <w:top w:val="single" w:sz="4" w:space="0" w:color="auto"/>
            </w:tcBorders>
          </w:tcPr>
          <w:p w14:paraId="06B99645"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3.8</w:t>
            </w:r>
          </w:p>
        </w:tc>
      </w:tr>
      <w:tr w:rsidR="00AD2BDB" w14:paraId="2765CA05" w14:textId="77777777" w:rsidTr="00037C4B">
        <w:tc>
          <w:tcPr>
            <w:tcW w:w="714" w:type="dxa"/>
            <w:vMerge/>
            <w:tcBorders>
              <w:bottom w:val="single" w:sz="4" w:space="0" w:color="auto"/>
            </w:tcBorders>
          </w:tcPr>
          <w:p w14:paraId="144E6436"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Borders>
              <w:bottom w:val="single" w:sz="4" w:space="0" w:color="auto"/>
            </w:tcBorders>
          </w:tcPr>
          <w:p w14:paraId="1E673A98"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Borders>
              <w:bottom w:val="single" w:sz="4" w:space="0" w:color="auto"/>
            </w:tcBorders>
          </w:tcPr>
          <w:p w14:paraId="793F9DED"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i/>
                <w:iCs/>
                <w:sz w:val="18"/>
                <w:szCs w:val="18"/>
              </w:rPr>
              <w:t>Salix</w:t>
            </w:r>
          </w:p>
        </w:tc>
        <w:tc>
          <w:tcPr>
            <w:tcW w:w="1063" w:type="dxa"/>
            <w:tcBorders>
              <w:bottom w:val="single" w:sz="4" w:space="0" w:color="auto"/>
            </w:tcBorders>
          </w:tcPr>
          <w:p w14:paraId="189A7C9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0.9</w:t>
            </w:r>
          </w:p>
        </w:tc>
        <w:tc>
          <w:tcPr>
            <w:tcW w:w="1498" w:type="dxa"/>
            <w:tcBorders>
              <w:bottom w:val="single" w:sz="4" w:space="0" w:color="auto"/>
            </w:tcBorders>
          </w:tcPr>
          <w:p w14:paraId="79AA917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0.7</w:t>
            </w:r>
          </w:p>
        </w:tc>
        <w:tc>
          <w:tcPr>
            <w:tcW w:w="1498" w:type="dxa"/>
            <w:tcBorders>
              <w:bottom w:val="single" w:sz="4" w:space="0" w:color="auto"/>
            </w:tcBorders>
          </w:tcPr>
          <w:p w14:paraId="1F9C19B7"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1.9</w:t>
            </w:r>
          </w:p>
        </w:tc>
        <w:tc>
          <w:tcPr>
            <w:tcW w:w="1498" w:type="dxa"/>
            <w:tcBorders>
              <w:bottom w:val="single" w:sz="4" w:space="0" w:color="auto"/>
            </w:tcBorders>
          </w:tcPr>
          <w:p w14:paraId="4293490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3.8</w:t>
            </w:r>
          </w:p>
        </w:tc>
      </w:tr>
      <w:tr w:rsidR="00AD2BDB" w14:paraId="2CD1B7B7" w14:textId="77777777" w:rsidTr="00037C4B">
        <w:tc>
          <w:tcPr>
            <w:tcW w:w="714" w:type="dxa"/>
            <w:vMerge w:val="restart"/>
            <w:tcBorders>
              <w:top w:val="single" w:sz="4" w:space="0" w:color="auto"/>
            </w:tcBorders>
          </w:tcPr>
          <w:p w14:paraId="0703DCF0"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r w:rsidRPr="008E0B27">
              <w:rPr>
                <w:rFonts w:ascii="Times" w:hAnsi="Times" w:cs="Helvetica"/>
                <w:sz w:val="20"/>
                <w:szCs w:val="20"/>
              </w:rPr>
              <w:t>1</w:t>
            </w:r>
          </w:p>
        </w:tc>
        <w:tc>
          <w:tcPr>
            <w:tcW w:w="927" w:type="dxa"/>
            <w:vMerge w:val="restart"/>
            <w:tcBorders>
              <w:top w:val="single" w:sz="4" w:space="0" w:color="auto"/>
            </w:tcBorders>
          </w:tcPr>
          <w:p w14:paraId="3A3FA2BA"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Upland</w:t>
            </w:r>
          </w:p>
        </w:tc>
        <w:tc>
          <w:tcPr>
            <w:tcW w:w="1870" w:type="dxa"/>
            <w:tcBorders>
              <w:top w:val="single" w:sz="4" w:space="0" w:color="auto"/>
            </w:tcBorders>
          </w:tcPr>
          <w:p w14:paraId="3652949C"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i/>
                <w:iCs/>
                <w:sz w:val="18"/>
                <w:szCs w:val="18"/>
              </w:rPr>
              <w:t xml:space="preserve">A. </w:t>
            </w:r>
            <w:proofErr w:type="spellStart"/>
            <w:r w:rsidRPr="008E0B27">
              <w:rPr>
                <w:rFonts w:ascii="Times" w:hAnsi="Times" w:cs="Helvetica"/>
                <w:i/>
                <w:iCs/>
                <w:sz w:val="18"/>
                <w:szCs w:val="18"/>
              </w:rPr>
              <w:t>crispa</w:t>
            </w:r>
            <w:proofErr w:type="spellEnd"/>
          </w:p>
        </w:tc>
        <w:tc>
          <w:tcPr>
            <w:tcW w:w="1063" w:type="dxa"/>
            <w:tcBorders>
              <w:top w:val="single" w:sz="4" w:space="0" w:color="auto"/>
            </w:tcBorders>
          </w:tcPr>
          <w:p w14:paraId="191BF2C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14.4</w:t>
            </w:r>
          </w:p>
        </w:tc>
        <w:tc>
          <w:tcPr>
            <w:tcW w:w="1498" w:type="dxa"/>
            <w:tcBorders>
              <w:top w:val="single" w:sz="4" w:space="0" w:color="auto"/>
            </w:tcBorders>
          </w:tcPr>
          <w:p w14:paraId="603C6D9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11.5</w:t>
            </w:r>
          </w:p>
        </w:tc>
        <w:tc>
          <w:tcPr>
            <w:tcW w:w="1498" w:type="dxa"/>
            <w:tcBorders>
              <w:top w:val="single" w:sz="4" w:space="0" w:color="auto"/>
            </w:tcBorders>
          </w:tcPr>
          <w:p w14:paraId="094427E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7.6</w:t>
            </w:r>
          </w:p>
        </w:tc>
        <w:tc>
          <w:tcPr>
            <w:tcW w:w="1498" w:type="dxa"/>
            <w:tcBorders>
              <w:top w:val="single" w:sz="4" w:space="0" w:color="auto"/>
            </w:tcBorders>
          </w:tcPr>
          <w:p w14:paraId="16BB5C54"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16</w:t>
            </w:r>
          </w:p>
        </w:tc>
      </w:tr>
      <w:tr w:rsidR="00AD2BDB" w14:paraId="3FBF1D8A" w14:textId="77777777" w:rsidTr="00037C4B">
        <w:tc>
          <w:tcPr>
            <w:tcW w:w="714" w:type="dxa"/>
            <w:vMerge/>
          </w:tcPr>
          <w:p w14:paraId="0481BFFA"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00AE7ACB"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40A96E3A"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b/>
                <w:bCs/>
                <w:i/>
                <w:iCs/>
                <w:sz w:val="18"/>
                <w:szCs w:val="18"/>
              </w:rPr>
              <w:t xml:space="preserve">B. </w:t>
            </w:r>
            <w:proofErr w:type="spellStart"/>
            <w:r w:rsidRPr="008E0B27">
              <w:rPr>
                <w:rFonts w:ascii="Times" w:hAnsi="Times" w:cs="Helvetica"/>
                <w:b/>
                <w:bCs/>
                <w:i/>
                <w:iCs/>
                <w:sz w:val="18"/>
                <w:szCs w:val="18"/>
              </w:rPr>
              <w:t>neoalaskana</w:t>
            </w:r>
            <w:proofErr w:type="spellEnd"/>
          </w:p>
        </w:tc>
        <w:tc>
          <w:tcPr>
            <w:tcW w:w="1063" w:type="dxa"/>
          </w:tcPr>
          <w:p w14:paraId="3EF66E8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22.6</w:t>
            </w:r>
          </w:p>
        </w:tc>
        <w:tc>
          <w:tcPr>
            <w:tcW w:w="1498" w:type="dxa"/>
          </w:tcPr>
          <w:p w14:paraId="0EFC077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30.8</w:t>
            </w:r>
          </w:p>
        </w:tc>
        <w:tc>
          <w:tcPr>
            <w:tcW w:w="1498" w:type="dxa"/>
          </w:tcPr>
          <w:p w14:paraId="75B73DD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13.7</w:t>
            </w:r>
          </w:p>
        </w:tc>
        <w:tc>
          <w:tcPr>
            <w:tcW w:w="1498" w:type="dxa"/>
          </w:tcPr>
          <w:p w14:paraId="11CB4FBF"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16.6</w:t>
            </w:r>
          </w:p>
        </w:tc>
      </w:tr>
      <w:tr w:rsidR="00AD2BDB" w14:paraId="11A09488" w14:textId="77777777" w:rsidTr="00037C4B">
        <w:tc>
          <w:tcPr>
            <w:tcW w:w="714" w:type="dxa"/>
            <w:vMerge/>
          </w:tcPr>
          <w:p w14:paraId="21DD1818"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39F205D8"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14D700FE" w14:textId="77777777" w:rsidR="00AD2BDB" w:rsidRPr="008E0B27" w:rsidRDefault="00AD2BDB" w:rsidP="00037C4B">
            <w:pPr>
              <w:autoSpaceDE w:val="0"/>
              <w:autoSpaceDN w:val="0"/>
              <w:adjustRightInd w:val="0"/>
              <w:spacing w:line="360" w:lineRule="auto"/>
              <w:rPr>
                <w:rFonts w:ascii="Times" w:hAnsi="Times" w:cs="Helvetica"/>
                <w:b/>
                <w:b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mariana</w:t>
            </w:r>
            <w:proofErr w:type="spellEnd"/>
          </w:p>
        </w:tc>
        <w:tc>
          <w:tcPr>
            <w:tcW w:w="1063" w:type="dxa"/>
          </w:tcPr>
          <w:p w14:paraId="174DDBBB"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6.5</w:t>
            </w:r>
          </w:p>
        </w:tc>
        <w:tc>
          <w:tcPr>
            <w:tcW w:w="1498" w:type="dxa"/>
          </w:tcPr>
          <w:p w14:paraId="20F3450A"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10.6</w:t>
            </w:r>
          </w:p>
        </w:tc>
        <w:tc>
          <w:tcPr>
            <w:tcW w:w="1498" w:type="dxa"/>
          </w:tcPr>
          <w:p w14:paraId="2FAC5BA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51.8</w:t>
            </w:r>
          </w:p>
        </w:tc>
        <w:tc>
          <w:tcPr>
            <w:tcW w:w="1498" w:type="dxa"/>
          </w:tcPr>
          <w:p w14:paraId="02444F3D"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37.6</w:t>
            </w:r>
          </w:p>
        </w:tc>
      </w:tr>
      <w:tr w:rsidR="00AD2BDB" w14:paraId="126F69AC" w14:textId="77777777" w:rsidTr="00037C4B">
        <w:tc>
          <w:tcPr>
            <w:tcW w:w="714" w:type="dxa"/>
            <w:vMerge/>
          </w:tcPr>
          <w:p w14:paraId="586ECFD1"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2E276E6D"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39C41BD9"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i/>
                <w:iCs/>
                <w:sz w:val="18"/>
                <w:szCs w:val="18"/>
              </w:rPr>
              <w:t>Salix</w:t>
            </w:r>
          </w:p>
        </w:tc>
        <w:tc>
          <w:tcPr>
            <w:tcW w:w="1063" w:type="dxa"/>
          </w:tcPr>
          <w:p w14:paraId="336D1BEA"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13.1</w:t>
            </w:r>
          </w:p>
        </w:tc>
        <w:tc>
          <w:tcPr>
            <w:tcW w:w="1498" w:type="dxa"/>
          </w:tcPr>
          <w:p w14:paraId="7BD4AFCE"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21.4</w:t>
            </w:r>
          </w:p>
        </w:tc>
        <w:tc>
          <w:tcPr>
            <w:tcW w:w="1498" w:type="dxa"/>
          </w:tcPr>
          <w:p w14:paraId="29695CD6"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Pr>
          <w:p w14:paraId="4A1B3FE7"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r>
      <w:tr w:rsidR="00AD2BDB" w14:paraId="764F2A32" w14:textId="77777777" w:rsidTr="00037C4B">
        <w:tc>
          <w:tcPr>
            <w:tcW w:w="714" w:type="dxa"/>
            <w:vMerge/>
          </w:tcPr>
          <w:p w14:paraId="57359C69"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val="restart"/>
            <w:tcBorders>
              <w:top w:val="single" w:sz="4" w:space="0" w:color="auto"/>
            </w:tcBorders>
          </w:tcPr>
          <w:p w14:paraId="3EBE5970"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Lowland</w:t>
            </w:r>
          </w:p>
        </w:tc>
        <w:tc>
          <w:tcPr>
            <w:tcW w:w="1870" w:type="dxa"/>
            <w:tcBorders>
              <w:top w:val="single" w:sz="4" w:space="0" w:color="auto"/>
            </w:tcBorders>
          </w:tcPr>
          <w:p w14:paraId="2779E9BE"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i/>
                <w:iCs/>
                <w:sz w:val="18"/>
                <w:szCs w:val="18"/>
              </w:rPr>
              <w:t xml:space="preserve">A. </w:t>
            </w:r>
            <w:proofErr w:type="spellStart"/>
            <w:r w:rsidRPr="008E0B27">
              <w:rPr>
                <w:rFonts w:ascii="Times" w:hAnsi="Times" w:cs="Helvetica"/>
                <w:i/>
                <w:iCs/>
                <w:sz w:val="18"/>
                <w:szCs w:val="18"/>
              </w:rPr>
              <w:t>crispa</w:t>
            </w:r>
            <w:proofErr w:type="spellEnd"/>
          </w:p>
        </w:tc>
        <w:tc>
          <w:tcPr>
            <w:tcW w:w="1063" w:type="dxa"/>
            <w:tcBorders>
              <w:top w:val="single" w:sz="4" w:space="0" w:color="auto"/>
            </w:tcBorders>
          </w:tcPr>
          <w:p w14:paraId="0B08DF8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14</w:t>
            </w:r>
          </w:p>
        </w:tc>
        <w:tc>
          <w:tcPr>
            <w:tcW w:w="1498" w:type="dxa"/>
            <w:tcBorders>
              <w:top w:val="single" w:sz="4" w:space="0" w:color="auto"/>
            </w:tcBorders>
          </w:tcPr>
          <w:p w14:paraId="6E7374F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21.9</w:t>
            </w:r>
          </w:p>
        </w:tc>
        <w:tc>
          <w:tcPr>
            <w:tcW w:w="1498" w:type="dxa"/>
            <w:tcBorders>
              <w:top w:val="single" w:sz="4" w:space="0" w:color="auto"/>
            </w:tcBorders>
          </w:tcPr>
          <w:p w14:paraId="5E5BE3E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0.4</w:t>
            </w:r>
          </w:p>
        </w:tc>
        <w:tc>
          <w:tcPr>
            <w:tcW w:w="1498" w:type="dxa"/>
            <w:tcBorders>
              <w:top w:val="single" w:sz="4" w:space="0" w:color="auto"/>
            </w:tcBorders>
          </w:tcPr>
          <w:p w14:paraId="0643E905"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sz w:val="18"/>
                <w:szCs w:val="18"/>
              </w:rPr>
              <w:t>1</w:t>
            </w:r>
          </w:p>
        </w:tc>
      </w:tr>
      <w:tr w:rsidR="00AD2BDB" w14:paraId="532A9D6D" w14:textId="77777777" w:rsidTr="00037C4B">
        <w:tc>
          <w:tcPr>
            <w:tcW w:w="714" w:type="dxa"/>
            <w:vMerge/>
          </w:tcPr>
          <w:p w14:paraId="5612C80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298FDAB5"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0EC60D66"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glandulosa</w:t>
            </w:r>
            <w:proofErr w:type="spellEnd"/>
          </w:p>
        </w:tc>
        <w:tc>
          <w:tcPr>
            <w:tcW w:w="1063" w:type="dxa"/>
          </w:tcPr>
          <w:p w14:paraId="5EFCCC0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5</w:t>
            </w:r>
          </w:p>
        </w:tc>
        <w:tc>
          <w:tcPr>
            <w:tcW w:w="1498" w:type="dxa"/>
          </w:tcPr>
          <w:p w14:paraId="232B4D4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11.2</w:t>
            </w:r>
          </w:p>
        </w:tc>
        <w:tc>
          <w:tcPr>
            <w:tcW w:w="1498" w:type="dxa"/>
          </w:tcPr>
          <w:p w14:paraId="4F4093D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Pr>
          <w:p w14:paraId="7B750415"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r>
      <w:tr w:rsidR="00AD2BDB" w14:paraId="5028FEAD" w14:textId="77777777" w:rsidTr="00037C4B">
        <w:tc>
          <w:tcPr>
            <w:tcW w:w="714" w:type="dxa"/>
            <w:vMerge/>
          </w:tcPr>
          <w:p w14:paraId="24E64BEC"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31FB50BC"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11551863"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neoalaskana</w:t>
            </w:r>
            <w:proofErr w:type="spellEnd"/>
          </w:p>
        </w:tc>
        <w:tc>
          <w:tcPr>
            <w:tcW w:w="1063" w:type="dxa"/>
          </w:tcPr>
          <w:p w14:paraId="08954A8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25</w:t>
            </w:r>
          </w:p>
        </w:tc>
        <w:tc>
          <w:tcPr>
            <w:tcW w:w="1498" w:type="dxa"/>
          </w:tcPr>
          <w:p w14:paraId="62582E1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43.3</w:t>
            </w:r>
          </w:p>
        </w:tc>
        <w:tc>
          <w:tcPr>
            <w:tcW w:w="1498" w:type="dxa"/>
          </w:tcPr>
          <w:p w14:paraId="6BEC685D"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3.9</w:t>
            </w:r>
          </w:p>
        </w:tc>
        <w:tc>
          <w:tcPr>
            <w:tcW w:w="1498" w:type="dxa"/>
          </w:tcPr>
          <w:p w14:paraId="676CB357"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4.3</w:t>
            </w:r>
          </w:p>
        </w:tc>
      </w:tr>
      <w:tr w:rsidR="00AD2BDB" w14:paraId="6FC0C279" w14:textId="77777777" w:rsidTr="00037C4B">
        <w:tc>
          <w:tcPr>
            <w:tcW w:w="714" w:type="dxa"/>
            <w:vMerge/>
          </w:tcPr>
          <w:p w14:paraId="4FBF062B"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6E5C78DC"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C957692"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mariana</w:t>
            </w:r>
            <w:proofErr w:type="spellEnd"/>
          </w:p>
        </w:tc>
        <w:tc>
          <w:tcPr>
            <w:tcW w:w="1063" w:type="dxa"/>
          </w:tcPr>
          <w:p w14:paraId="3CF2B98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16</w:t>
            </w:r>
          </w:p>
        </w:tc>
        <w:tc>
          <w:tcPr>
            <w:tcW w:w="1498" w:type="dxa"/>
          </w:tcPr>
          <w:p w14:paraId="46C50919"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35.8</w:t>
            </w:r>
          </w:p>
        </w:tc>
        <w:tc>
          <w:tcPr>
            <w:tcW w:w="1498" w:type="dxa"/>
          </w:tcPr>
          <w:p w14:paraId="0FFAEABD"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62.4</w:t>
            </w:r>
          </w:p>
        </w:tc>
        <w:tc>
          <w:tcPr>
            <w:tcW w:w="1498" w:type="dxa"/>
          </w:tcPr>
          <w:p w14:paraId="280C024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18.9</w:t>
            </w:r>
          </w:p>
        </w:tc>
      </w:tr>
      <w:tr w:rsidR="00AD2BDB" w14:paraId="6C274503" w14:textId="77777777" w:rsidTr="00037C4B">
        <w:tc>
          <w:tcPr>
            <w:tcW w:w="714" w:type="dxa"/>
            <w:vMerge/>
          </w:tcPr>
          <w:p w14:paraId="50F183E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5C5D4C8B"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024E495D"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tremuloides</w:t>
            </w:r>
            <w:proofErr w:type="spellEnd"/>
          </w:p>
        </w:tc>
        <w:tc>
          <w:tcPr>
            <w:tcW w:w="1063" w:type="dxa"/>
          </w:tcPr>
          <w:p w14:paraId="10613899"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Pr>
          <w:p w14:paraId="7CC507D1"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Pr>
          <w:p w14:paraId="2DC9E3A6"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2.7</w:t>
            </w:r>
          </w:p>
        </w:tc>
        <w:tc>
          <w:tcPr>
            <w:tcW w:w="1498" w:type="dxa"/>
          </w:tcPr>
          <w:p w14:paraId="352F218F"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4.04</w:t>
            </w:r>
          </w:p>
        </w:tc>
      </w:tr>
      <w:tr w:rsidR="00AD2BDB" w14:paraId="392CE903" w14:textId="77777777" w:rsidTr="00037C4B">
        <w:tc>
          <w:tcPr>
            <w:tcW w:w="714" w:type="dxa"/>
            <w:vMerge/>
          </w:tcPr>
          <w:p w14:paraId="398F6AAB"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4DFBEF39"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55153406"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b/>
                <w:bCs/>
                <w:i/>
                <w:iCs/>
                <w:sz w:val="18"/>
                <w:szCs w:val="18"/>
              </w:rPr>
              <w:t>Salix</w:t>
            </w:r>
          </w:p>
        </w:tc>
        <w:tc>
          <w:tcPr>
            <w:tcW w:w="1063" w:type="dxa"/>
          </w:tcPr>
          <w:p w14:paraId="2979AD9C"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40</w:t>
            </w:r>
          </w:p>
        </w:tc>
        <w:tc>
          <w:tcPr>
            <w:tcW w:w="1498" w:type="dxa"/>
          </w:tcPr>
          <w:p w14:paraId="3C0614EF"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54.8</w:t>
            </w:r>
          </w:p>
        </w:tc>
        <w:tc>
          <w:tcPr>
            <w:tcW w:w="1498" w:type="dxa"/>
          </w:tcPr>
          <w:p w14:paraId="505DF7C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30.6</w:t>
            </w:r>
          </w:p>
        </w:tc>
        <w:tc>
          <w:tcPr>
            <w:tcW w:w="1498" w:type="dxa"/>
          </w:tcPr>
          <w:p w14:paraId="3FF871A7"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15.8</w:t>
            </w:r>
          </w:p>
        </w:tc>
      </w:tr>
      <w:tr w:rsidR="00AD2BDB" w14:paraId="42AACB18" w14:textId="77777777" w:rsidTr="00037C4B">
        <w:tc>
          <w:tcPr>
            <w:tcW w:w="714" w:type="dxa"/>
            <w:vMerge w:val="restart"/>
            <w:tcBorders>
              <w:top w:val="single" w:sz="4" w:space="0" w:color="auto"/>
            </w:tcBorders>
          </w:tcPr>
          <w:p w14:paraId="0AF3EDA9"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r w:rsidRPr="008E0B27">
              <w:rPr>
                <w:rFonts w:ascii="Times" w:hAnsi="Times" w:cs="Helvetica"/>
                <w:sz w:val="20"/>
                <w:szCs w:val="20"/>
              </w:rPr>
              <w:t>2</w:t>
            </w:r>
          </w:p>
        </w:tc>
        <w:tc>
          <w:tcPr>
            <w:tcW w:w="927" w:type="dxa"/>
            <w:vMerge w:val="restart"/>
            <w:tcBorders>
              <w:top w:val="single" w:sz="4" w:space="0" w:color="auto"/>
            </w:tcBorders>
          </w:tcPr>
          <w:p w14:paraId="4AF13081"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Upland</w:t>
            </w:r>
          </w:p>
        </w:tc>
        <w:tc>
          <w:tcPr>
            <w:tcW w:w="1870" w:type="dxa"/>
            <w:tcBorders>
              <w:top w:val="single" w:sz="4" w:space="0" w:color="auto"/>
            </w:tcBorders>
          </w:tcPr>
          <w:p w14:paraId="21DEA2FA"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A. </w:t>
            </w:r>
            <w:proofErr w:type="spellStart"/>
            <w:r w:rsidRPr="008E0B27">
              <w:rPr>
                <w:rFonts w:ascii="Times" w:hAnsi="Times" w:cs="Helvetica"/>
                <w:i/>
                <w:iCs/>
                <w:sz w:val="18"/>
                <w:szCs w:val="18"/>
              </w:rPr>
              <w:t>crispa</w:t>
            </w:r>
            <w:proofErr w:type="spellEnd"/>
          </w:p>
        </w:tc>
        <w:tc>
          <w:tcPr>
            <w:tcW w:w="1063" w:type="dxa"/>
            <w:tcBorders>
              <w:top w:val="single" w:sz="4" w:space="0" w:color="auto"/>
            </w:tcBorders>
          </w:tcPr>
          <w:p w14:paraId="751F09B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15</w:t>
            </w:r>
          </w:p>
        </w:tc>
        <w:tc>
          <w:tcPr>
            <w:tcW w:w="1498" w:type="dxa"/>
            <w:tcBorders>
              <w:top w:val="single" w:sz="4" w:space="0" w:color="auto"/>
            </w:tcBorders>
          </w:tcPr>
          <w:p w14:paraId="42C39FF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26.4</w:t>
            </w:r>
          </w:p>
        </w:tc>
        <w:tc>
          <w:tcPr>
            <w:tcW w:w="1498" w:type="dxa"/>
            <w:tcBorders>
              <w:top w:val="single" w:sz="4" w:space="0" w:color="auto"/>
            </w:tcBorders>
          </w:tcPr>
          <w:p w14:paraId="65DCD0D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6.7</w:t>
            </w:r>
          </w:p>
        </w:tc>
        <w:tc>
          <w:tcPr>
            <w:tcW w:w="1498" w:type="dxa"/>
            <w:tcBorders>
              <w:top w:val="single" w:sz="4" w:space="0" w:color="auto"/>
            </w:tcBorders>
          </w:tcPr>
          <w:p w14:paraId="6343FF6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13.8</w:t>
            </w:r>
          </w:p>
        </w:tc>
      </w:tr>
      <w:tr w:rsidR="00AD2BDB" w14:paraId="6267A4D3" w14:textId="77777777" w:rsidTr="00037C4B">
        <w:tc>
          <w:tcPr>
            <w:tcW w:w="714" w:type="dxa"/>
            <w:vMerge/>
          </w:tcPr>
          <w:p w14:paraId="2D3E3109"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45EBED87"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070423EC"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b/>
                <w:bCs/>
                <w:i/>
                <w:iCs/>
                <w:sz w:val="18"/>
                <w:szCs w:val="18"/>
              </w:rPr>
              <w:t xml:space="preserve">B. </w:t>
            </w:r>
            <w:proofErr w:type="spellStart"/>
            <w:r w:rsidRPr="008E0B27">
              <w:rPr>
                <w:rFonts w:ascii="Times" w:hAnsi="Times" w:cs="Helvetica"/>
                <w:b/>
                <w:bCs/>
                <w:i/>
                <w:iCs/>
                <w:sz w:val="18"/>
                <w:szCs w:val="18"/>
              </w:rPr>
              <w:t>neoalaskana</w:t>
            </w:r>
            <w:proofErr w:type="spellEnd"/>
          </w:p>
        </w:tc>
        <w:tc>
          <w:tcPr>
            <w:tcW w:w="1063" w:type="dxa"/>
          </w:tcPr>
          <w:p w14:paraId="44E2B9F9"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62.2</w:t>
            </w:r>
          </w:p>
        </w:tc>
        <w:tc>
          <w:tcPr>
            <w:tcW w:w="1498" w:type="dxa"/>
          </w:tcPr>
          <w:p w14:paraId="490569DC"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24.7</w:t>
            </w:r>
          </w:p>
        </w:tc>
        <w:tc>
          <w:tcPr>
            <w:tcW w:w="1498" w:type="dxa"/>
          </w:tcPr>
          <w:p w14:paraId="6FBB060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8</w:t>
            </w:r>
          </w:p>
        </w:tc>
        <w:tc>
          <w:tcPr>
            <w:tcW w:w="1498" w:type="dxa"/>
          </w:tcPr>
          <w:p w14:paraId="74E3CE2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10.8</w:t>
            </w:r>
          </w:p>
        </w:tc>
      </w:tr>
      <w:tr w:rsidR="00AD2BDB" w14:paraId="4A09FF97" w14:textId="77777777" w:rsidTr="00037C4B">
        <w:tc>
          <w:tcPr>
            <w:tcW w:w="714" w:type="dxa"/>
            <w:vMerge/>
          </w:tcPr>
          <w:p w14:paraId="3D2B0E97"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37DB8BD3"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7C8FF6BD"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P. glauca</w:t>
            </w:r>
          </w:p>
        </w:tc>
        <w:tc>
          <w:tcPr>
            <w:tcW w:w="1063" w:type="dxa"/>
          </w:tcPr>
          <w:p w14:paraId="39F9AFB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3AD7C1E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02365F0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7.3</w:t>
            </w:r>
          </w:p>
        </w:tc>
        <w:tc>
          <w:tcPr>
            <w:tcW w:w="1498" w:type="dxa"/>
          </w:tcPr>
          <w:p w14:paraId="7AE8A4DF"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20.5</w:t>
            </w:r>
          </w:p>
        </w:tc>
      </w:tr>
      <w:tr w:rsidR="00AD2BDB" w14:paraId="22E18C1A" w14:textId="77777777" w:rsidTr="00037C4B">
        <w:tc>
          <w:tcPr>
            <w:tcW w:w="714" w:type="dxa"/>
            <w:vMerge/>
          </w:tcPr>
          <w:p w14:paraId="7C9F2915"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00F7F3AF"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434C272A"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mariana</w:t>
            </w:r>
            <w:proofErr w:type="spellEnd"/>
          </w:p>
        </w:tc>
        <w:tc>
          <w:tcPr>
            <w:tcW w:w="1063" w:type="dxa"/>
          </w:tcPr>
          <w:p w14:paraId="5B873EA3"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6E7AEA59"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7C7D513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29</w:t>
            </w:r>
          </w:p>
        </w:tc>
        <w:tc>
          <w:tcPr>
            <w:tcW w:w="1498" w:type="dxa"/>
          </w:tcPr>
          <w:p w14:paraId="6EA09E3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23.3</w:t>
            </w:r>
          </w:p>
        </w:tc>
      </w:tr>
      <w:tr w:rsidR="00AD2BDB" w14:paraId="6D0F099F" w14:textId="77777777" w:rsidTr="00037C4B">
        <w:tc>
          <w:tcPr>
            <w:tcW w:w="714" w:type="dxa"/>
            <w:vMerge/>
          </w:tcPr>
          <w:p w14:paraId="41C8943E"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46EBDD59"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1977C77"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tremuloides</w:t>
            </w:r>
            <w:proofErr w:type="spellEnd"/>
          </w:p>
        </w:tc>
        <w:tc>
          <w:tcPr>
            <w:tcW w:w="1063" w:type="dxa"/>
          </w:tcPr>
          <w:p w14:paraId="0B8ED8F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0.8</w:t>
            </w:r>
          </w:p>
        </w:tc>
        <w:tc>
          <w:tcPr>
            <w:tcW w:w="1498" w:type="dxa"/>
          </w:tcPr>
          <w:p w14:paraId="02265F9D"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2.5</w:t>
            </w:r>
          </w:p>
        </w:tc>
        <w:tc>
          <w:tcPr>
            <w:tcW w:w="1498" w:type="dxa"/>
          </w:tcPr>
          <w:p w14:paraId="152EC26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12</w:t>
            </w:r>
          </w:p>
        </w:tc>
        <w:tc>
          <w:tcPr>
            <w:tcW w:w="1498" w:type="dxa"/>
          </w:tcPr>
          <w:p w14:paraId="3DE3F3D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31.5</w:t>
            </w:r>
          </w:p>
        </w:tc>
      </w:tr>
      <w:tr w:rsidR="00AD2BDB" w14:paraId="0951CECF" w14:textId="77777777" w:rsidTr="00037C4B">
        <w:tc>
          <w:tcPr>
            <w:tcW w:w="714" w:type="dxa"/>
            <w:vMerge/>
          </w:tcPr>
          <w:p w14:paraId="74F11CA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Borders>
              <w:bottom w:val="single" w:sz="4" w:space="0" w:color="auto"/>
            </w:tcBorders>
          </w:tcPr>
          <w:p w14:paraId="60E46710"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Borders>
              <w:bottom w:val="single" w:sz="4" w:space="0" w:color="auto"/>
            </w:tcBorders>
          </w:tcPr>
          <w:p w14:paraId="3552C687"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Salix</w:t>
            </w:r>
          </w:p>
        </w:tc>
        <w:tc>
          <w:tcPr>
            <w:tcW w:w="1063" w:type="dxa"/>
            <w:tcBorders>
              <w:bottom w:val="single" w:sz="4" w:space="0" w:color="auto"/>
            </w:tcBorders>
          </w:tcPr>
          <w:p w14:paraId="4396EA3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21.9</w:t>
            </w:r>
          </w:p>
        </w:tc>
        <w:tc>
          <w:tcPr>
            <w:tcW w:w="1498" w:type="dxa"/>
            <w:tcBorders>
              <w:bottom w:val="single" w:sz="4" w:space="0" w:color="auto"/>
            </w:tcBorders>
          </w:tcPr>
          <w:p w14:paraId="0FA4B45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17.8</w:t>
            </w:r>
          </w:p>
        </w:tc>
        <w:tc>
          <w:tcPr>
            <w:tcW w:w="1498" w:type="dxa"/>
            <w:tcBorders>
              <w:bottom w:val="single" w:sz="4" w:space="0" w:color="auto"/>
            </w:tcBorders>
          </w:tcPr>
          <w:p w14:paraId="3CA6944B"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36.9</w:t>
            </w:r>
          </w:p>
        </w:tc>
        <w:tc>
          <w:tcPr>
            <w:tcW w:w="1498" w:type="dxa"/>
            <w:tcBorders>
              <w:bottom w:val="single" w:sz="4" w:space="0" w:color="auto"/>
            </w:tcBorders>
          </w:tcPr>
          <w:p w14:paraId="5D93C74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30</w:t>
            </w:r>
          </w:p>
        </w:tc>
      </w:tr>
      <w:tr w:rsidR="00AD2BDB" w14:paraId="4F2C80E9" w14:textId="77777777" w:rsidTr="00037C4B">
        <w:tc>
          <w:tcPr>
            <w:tcW w:w="714" w:type="dxa"/>
            <w:vMerge/>
          </w:tcPr>
          <w:p w14:paraId="22779C04"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val="restart"/>
            <w:tcBorders>
              <w:top w:val="single" w:sz="4" w:space="0" w:color="auto"/>
            </w:tcBorders>
          </w:tcPr>
          <w:p w14:paraId="61A8FD7F"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Lowland</w:t>
            </w:r>
          </w:p>
        </w:tc>
        <w:tc>
          <w:tcPr>
            <w:tcW w:w="1870" w:type="dxa"/>
            <w:tcBorders>
              <w:top w:val="single" w:sz="4" w:space="0" w:color="auto"/>
            </w:tcBorders>
          </w:tcPr>
          <w:p w14:paraId="2B11EC3F"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A. </w:t>
            </w:r>
            <w:proofErr w:type="spellStart"/>
            <w:r w:rsidRPr="008E0B27">
              <w:rPr>
                <w:rFonts w:ascii="Times" w:hAnsi="Times" w:cs="Helvetica"/>
                <w:i/>
                <w:iCs/>
                <w:sz w:val="18"/>
                <w:szCs w:val="18"/>
              </w:rPr>
              <w:t>crispa</w:t>
            </w:r>
            <w:proofErr w:type="spellEnd"/>
          </w:p>
        </w:tc>
        <w:tc>
          <w:tcPr>
            <w:tcW w:w="1063" w:type="dxa"/>
            <w:tcBorders>
              <w:top w:val="single" w:sz="4" w:space="0" w:color="auto"/>
            </w:tcBorders>
          </w:tcPr>
          <w:p w14:paraId="69A0F11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25</w:t>
            </w:r>
          </w:p>
        </w:tc>
        <w:tc>
          <w:tcPr>
            <w:tcW w:w="1498" w:type="dxa"/>
            <w:tcBorders>
              <w:top w:val="single" w:sz="4" w:space="0" w:color="auto"/>
            </w:tcBorders>
          </w:tcPr>
          <w:p w14:paraId="5E4D249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50</w:t>
            </w:r>
          </w:p>
        </w:tc>
        <w:tc>
          <w:tcPr>
            <w:tcW w:w="1498" w:type="dxa"/>
            <w:tcBorders>
              <w:top w:val="single" w:sz="4" w:space="0" w:color="auto"/>
            </w:tcBorders>
          </w:tcPr>
          <w:p w14:paraId="50829C8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0.3</w:t>
            </w:r>
          </w:p>
        </w:tc>
        <w:tc>
          <w:tcPr>
            <w:tcW w:w="1498" w:type="dxa"/>
            <w:tcBorders>
              <w:top w:val="single" w:sz="4" w:space="0" w:color="auto"/>
            </w:tcBorders>
          </w:tcPr>
          <w:p w14:paraId="3DBB22A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0.5</w:t>
            </w:r>
          </w:p>
        </w:tc>
      </w:tr>
      <w:tr w:rsidR="00AD2BDB" w:rsidRPr="003576D6" w14:paraId="3D30C6F6" w14:textId="77777777" w:rsidTr="00037C4B">
        <w:tc>
          <w:tcPr>
            <w:tcW w:w="714" w:type="dxa"/>
            <w:vMerge/>
          </w:tcPr>
          <w:p w14:paraId="795A3F3C"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1638E3C6"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1F86E9E4"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glandulosa</w:t>
            </w:r>
            <w:proofErr w:type="spellEnd"/>
          </w:p>
        </w:tc>
        <w:tc>
          <w:tcPr>
            <w:tcW w:w="1063" w:type="dxa"/>
          </w:tcPr>
          <w:p w14:paraId="15C783D5"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2219381B"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3C8A205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0.8</w:t>
            </w:r>
          </w:p>
        </w:tc>
        <w:tc>
          <w:tcPr>
            <w:tcW w:w="1498" w:type="dxa"/>
          </w:tcPr>
          <w:p w14:paraId="1A07ED8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1.4</w:t>
            </w:r>
          </w:p>
        </w:tc>
      </w:tr>
      <w:tr w:rsidR="00AD2BDB" w:rsidRPr="003576D6" w14:paraId="4EFE3498" w14:textId="77777777" w:rsidTr="00037C4B">
        <w:tc>
          <w:tcPr>
            <w:tcW w:w="714" w:type="dxa"/>
            <w:vMerge/>
          </w:tcPr>
          <w:p w14:paraId="134DA090"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24157BF2"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740BF44"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b/>
                <w:bCs/>
                <w:i/>
                <w:iCs/>
                <w:sz w:val="18"/>
                <w:szCs w:val="18"/>
              </w:rPr>
              <w:t xml:space="preserve">B. </w:t>
            </w:r>
            <w:proofErr w:type="spellStart"/>
            <w:r w:rsidRPr="008E0B27">
              <w:rPr>
                <w:rFonts w:ascii="Times" w:hAnsi="Times" w:cs="Helvetica"/>
                <w:b/>
                <w:bCs/>
                <w:i/>
                <w:iCs/>
                <w:sz w:val="18"/>
                <w:szCs w:val="18"/>
              </w:rPr>
              <w:t>neoalaskana</w:t>
            </w:r>
            <w:proofErr w:type="spellEnd"/>
          </w:p>
        </w:tc>
        <w:tc>
          <w:tcPr>
            <w:tcW w:w="1063" w:type="dxa"/>
          </w:tcPr>
          <w:p w14:paraId="39F67111"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50</w:t>
            </w:r>
          </w:p>
        </w:tc>
        <w:tc>
          <w:tcPr>
            <w:tcW w:w="1498" w:type="dxa"/>
          </w:tcPr>
          <w:p w14:paraId="3E5C5917"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40.8</w:t>
            </w:r>
          </w:p>
        </w:tc>
        <w:tc>
          <w:tcPr>
            <w:tcW w:w="1498" w:type="dxa"/>
          </w:tcPr>
          <w:p w14:paraId="77D29ED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3.7</w:t>
            </w:r>
          </w:p>
        </w:tc>
        <w:tc>
          <w:tcPr>
            <w:tcW w:w="1498" w:type="dxa"/>
          </w:tcPr>
          <w:p w14:paraId="6625B0D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1.4</w:t>
            </w:r>
          </w:p>
        </w:tc>
      </w:tr>
      <w:tr w:rsidR="00AD2BDB" w:rsidRPr="003576D6" w14:paraId="41310CE5" w14:textId="77777777" w:rsidTr="00037C4B">
        <w:tc>
          <w:tcPr>
            <w:tcW w:w="714" w:type="dxa"/>
            <w:vMerge/>
          </w:tcPr>
          <w:p w14:paraId="09349B2A"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42315BF8"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7AA21E65"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mariana</w:t>
            </w:r>
            <w:proofErr w:type="spellEnd"/>
          </w:p>
        </w:tc>
        <w:tc>
          <w:tcPr>
            <w:tcW w:w="1063" w:type="dxa"/>
          </w:tcPr>
          <w:p w14:paraId="3874F8B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7A7626DF"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21BE212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33.8</w:t>
            </w:r>
          </w:p>
        </w:tc>
        <w:tc>
          <w:tcPr>
            <w:tcW w:w="1498" w:type="dxa"/>
          </w:tcPr>
          <w:p w14:paraId="160B0E5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12.3</w:t>
            </w:r>
          </w:p>
        </w:tc>
      </w:tr>
      <w:tr w:rsidR="00AD2BDB" w:rsidRPr="003576D6" w14:paraId="348D95C8" w14:textId="77777777" w:rsidTr="00037C4B">
        <w:trPr>
          <w:trHeight w:val="63"/>
        </w:trPr>
        <w:tc>
          <w:tcPr>
            <w:tcW w:w="714" w:type="dxa"/>
            <w:vMerge/>
          </w:tcPr>
          <w:p w14:paraId="11C8945F"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Pr>
          <w:p w14:paraId="56F0B88F"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BE51AB1"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P. </w:t>
            </w:r>
            <w:proofErr w:type="spellStart"/>
            <w:r w:rsidRPr="008E0B27">
              <w:rPr>
                <w:rFonts w:ascii="Times" w:hAnsi="Times" w:cs="Helvetica"/>
                <w:i/>
                <w:iCs/>
                <w:sz w:val="18"/>
                <w:szCs w:val="18"/>
              </w:rPr>
              <w:t>tremuloides</w:t>
            </w:r>
            <w:proofErr w:type="spellEnd"/>
          </w:p>
        </w:tc>
        <w:tc>
          <w:tcPr>
            <w:tcW w:w="1063" w:type="dxa"/>
          </w:tcPr>
          <w:p w14:paraId="4F3DE2D9"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14348410"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3DBB1C8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6.3</w:t>
            </w:r>
          </w:p>
        </w:tc>
        <w:tc>
          <w:tcPr>
            <w:tcW w:w="1498" w:type="dxa"/>
          </w:tcPr>
          <w:p w14:paraId="4E41274D"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3.1</w:t>
            </w:r>
          </w:p>
        </w:tc>
      </w:tr>
      <w:tr w:rsidR="00AD2BDB" w14:paraId="1BA09083" w14:textId="77777777" w:rsidTr="00037C4B">
        <w:tc>
          <w:tcPr>
            <w:tcW w:w="714" w:type="dxa"/>
            <w:vMerge/>
            <w:tcBorders>
              <w:bottom w:val="single" w:sz="4" w:space="0" w:color="auto"/>
            </w:tcBorders>
          </w:tcPr>
          <w:p w14:paraId="36B7E735"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p>
        </w:tc>
        <w:tc>
          <w:tcPr>
            <w:tcW w:w="927" w:type="dxa"/>
            <w:vMerge/>
            <w:tcBorders>
              <w:bottom w:val="single" w:sz="4" w:space="0" w:color="auto"/>
            </w:tcBorders>
          </w:tcPr>
          <w:p w14:paraId="482DB605"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Borders>
              <w:bottom w:val="single" w:sz="4" w:space="0" w:color="auto"/>
            </w:tcBorders>
          </w:tcPr>
          <w:p w14:paraId="1CACA886"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Salix</w:t>
            </w:r>
          </w:p>
        </w:tc>
        <w:tc>
          <w:tcPr>
            <w:tcW w:w="1063" w:type="dxa"/>
            <w:tcBorders>
              <w:bottom w:val="single" w:sz="4" w:space="0" w:color="auto"/>
            </w:tcBorders>
          </w:tcPr>
          <w:p w14:paraId="26C9D3D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25</w:t>
            </w:r>
          </w:p>
        </w:tc>
        <w:tc>
          <w:tcPr>
            <w:tcW w:w="1498" w:type="dxa"/>
            <w:tcBorders>
              <w:bottom w:val="single" w:sz="4" w:space="0" w:color="auto"/>
            </w:tcBorders>
          </w:tcPr>
          <w:p w14:paraId="27D039D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28.9</w:t>
            </w:r>
          </w:p>
        </w:tc>
        <w:tc>
          <w:tcPr>
            <w:tcW w:w="1498" w:type="dxa"/>
            <w:tcBorders>
              <w:bottom w:val="single" w:sz="4" w:space="0" w:color="auto"/>
            </w:tcBorders>
          </w:tcPr>
          <w:p w14:paraId="7A48C8EB"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55</w:t>
            </w:r>
          </w:p>
        </w:tc>
        <w:tc>
          <w:tcPr>
            <w:tcW w:w="1498" w:type="dxa"/>
            <w:tcBorders>
              <w:bottom w:val="single" w:sz="4" w:space="0" w:color="auto"/>
            </w:tcBorders>
          </w:tcPr>
          <w:p w14:paraId="5550E651"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12.5</w:t>
            </w:r>
          </w:p>
        </w:tc>
      </w:tr>
      <w:tr w:rsidR="00AD2BDB" w14:paraId="64533657" w14:textId="77777777" w:rsidTr="00037C4B">
        <w:tc>
          <w:tcPr>
            <w:tcW w:w="714" w:type="dxa"/>
            <w:vMerge w:val="restart"/>
            <w:tcBorders>
              <w:top w:val="single" w:sz="4" w:space="0" w:color="auto"/>
            </w:tcBorders>
          </w:tcPr>
          <w:p w14:paraId="79D4B852" w14:textId="77777777" w:rsidR="00AD2BDB" w:rsidRPr="008E0B27" w:rsidRDefault="00AD2BDB" w:rsidP="00037C4B">
            <w:pPr>
              <w:autoSpaceDE w:val="0"/>
              <w:autoSpaceDN w:val="0"/>
              <w:adjustRightInd w:val="0"/>
              <w:spacing w:line="360" w:lineRule="auto"/>
              <w:jc w:val="center"/>
              <w:rPr>
                <w:rFonts w:ascii="Times" w:hAnsi="Times" w:cs="Helvetica"/>
                <w:sz w:val="20"/>
                <w:szCs w:val="20"/>
              </w:rPr>
            </w:pPr>
            <w:r w:rsidRPr="008E0B27">
              <w:rPr>
                <w:rFonts w:ascii="Times" w:hAnsi="Times" w:cs="Helvetica"/>
                <w:sz w:val="20"/>
                <w:szCs w:val="20"/>
              </w:rPr>
              <w:t>3</w:t>
            </w:r>
          </w:p>
        </w:tc>
        <w:tc>
          <w:tcPr>
            <w:tcW w:w="927" w:type="dxa"/>
            <w:vMerge w:val="restart"/>
            <w:tcBorders>
              <w:top w:val="single" w:sz="4" w:space="0" w:color="auto"/>
            </w:tcBorders>
          </w:tcPr>
          <w:p w14:paraId="70B00D9C"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Upland</w:t>
            </w:r>
          </w:p>
        </w:tc>
        <w:tc>
          <w:tcPr>
            <w:tcW w:w="1870" w:type="dxa"/>
            <w:tcBorders>
              <w:top w:val="single" w:sz="4" w:space="0" w:color="auto"/>
            </w:tcBorders>
          </w:tcPr>
          <w:p w14:paraId="2D070233"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A. </w:t>
            </w:r>
            <w:proofErr w:type="spellStart"/>
            <w:r w:rsidRPr="008E0B27">
              <w:rPr>
                <w:rFonts w:ascii="Times" w:hAnsi="Times" w:cs="Helvetica"/>
                <w:i/>
                <w:iCs/>
                <w:sz w:val="18"/>
                <w:szCs w:val="18"/>
              </w:rPr>
              <w:t>crispa</w:t>
            </w:r>
            <w:proofErr w:type="spellEnd"/>
          </w:p>
        </w:tc>
        <w:tc>
          <w:tcPr>
            <w:tcW w:w="1063" w:type="dxa"/>
            <w:tcBorders>
              <w:top w:val="single" w:sz="4" w:space="0" w:color="auto"/>
            </w:tcBorders>
          </w:tcPr>
          <w:p w14:paraId="00EC20F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21</w:t>
            </w:r>
          </w:p>
        </w:tc>
        <w:tc>
          <w:tcPr>
            <w:tcW w:w="1498" w:type="dxa"/>
            <w:tcBorders>
              <w:top w:val="single" w:sz="4" w:space="0" w:color="auto"/>
            </w:tcBorders>
          </w:tcPr>
          <w:p w14:paraId="7DBA682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26.5</w:t>
            </w:r>
          </w:p>
        </w:tc>
        <w:tc>
          <w:tcPr>
            <w:tcW w:w="1498" w:type="dxa"/>
            <w:tcBorders>
              <w:top w:val="single" w:sz="4" w:space="0" w:color="auto"/>
            </w:tcBorders>
          </w:tcPr>
          <w:p w14:paraId="733B26C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4.8</w:t>
            </w:r>
          </w:p>
        </w:tc>
        <w:tc>
          <w:tcPr>
            <w:tcW w:w="1498" w:type="dxa"/>
            <w:tcBorders>
              <w:top w:val="single" w:sz="4" w:space="0" w:color="auto"/>
            </w:tcBorders>
          </w:tcPr>
          <w:p w14:paraId="3F4C11C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6.19</w:t>
            </w:r>
          </w:p>
        </w:tc>
      </w:tr>
      <w:tr w:rsidR="00AD2BDB" w14:paraId="48258316" w14:textId="77777777" w:rsidTr="00037C4B">
        <w:tc>
          <w:tcPr>
            <w:tcW w:w="714" w:type="dxa"/>
            <w:vMerge/>
          </w:tcPr>
          <w:p w14:paraId="67589E24"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4DB7B28E"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1B49C582" w14:textId="77777777" w:rsidR="00AD2BDB" w:rsidRPr="008E0B27" w:rsidRDefault="00AD2BDB" w:rsidP="00037C4B">
            <w:pPr>
              <w:autoSpaceDE w:val="0"/>
              <w:autoSpaceDN w:val="0"/>
              <w:adjustRightInd w:val="0"/>
              <w:spacing w:line="360" w:lineRule="auto"/>
              <w:rPr>
                <w:rFonts w:ascii="Times" w:hAnsi="Times" w:cs="Helvetica"/>
                <w:b/>
                <w:bCs/>
                <w:i/>
                <w:iCs/>
                <w:sz w:val="18"/>
                <w:szCs w:val="18"/>
              </w:rPr>
            </w:pPr>
            <w:r w:rsidRPr="008E0B27">
              <w:rPr>
                <w:rFonts w:ascii="Times" w:hAnsi="Times" w:cs="Helvetica"/>
                <w:b/>
                <w:bCs/>
                <w:i/>
                <w:iCs/>
                <w:sz w:val="18"/>
                <w:szCs w:val="18"/>
              </w:rPr>
              <w:t xml:space="preserve">B. </w:t>
            </w:r>
            <w:proofErr w:type="spellStart"/>
            <w:r w:rsidRPr="008E0B27">
              <w:rPr>
                <w:rFonts w:ascii="Times" w:hAnsi="Times" w:cs="Helvetica"/>
                <w:b/>
                <w:bCs/>
                <w:i/>
                <w:iCs/>
                <w:sz w:val="18"/>
                <w:szCs w:val="18"/>
              </w:rPr>
              <w:t>neoalaskana</w:t>
            </w:r>
            <w:proofErr w:type="spellEnd"/>
          </w:p>
        </w:tc>
        <w:tc>
          <w:tcPr>
            <w:tcW w:w="1063" w:type="dxa"/>
          </w:tcPr>
          <w:p w14:paraId="782AD07C"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50</w:t>
            </w:r>
          </w:p>
        </w:tc>
        <w:tc>
          <w:tcPr>
            <w:tcW w:w="1498" w:type="dxa"/>
          </w:tcPr>
          <w:p w14:paraId="1D8D1119"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35.7</w:t>
            </w:r>
          </w:p>
        </w:tc>
        <w:tc>
          <w:tcPr>
            <w:tcW w:w="1498" w:type="dxa"/>
          </w:tcPr>
          <w:p w14:paraId="47D59CDC"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57.9</w:t>
            </w:r>
          </w:p>
        </w:tc>
        <w:tc>
          <w:tcPr>
            <w:tcW w:w="1498" w:type="dxa"/>
          </w:tcPr>
          <w:p w14:paraId="68EF874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30.8</w:t>
            </w:r>
          </w:p>
        </w:tc>
      </w:tr>
      <w:tr w:rsidR="00AD2BDB" w14:paraId="19A7A402" w14:textId="77777777" w:rsidTr="00037C4B">
        <w:tc>
          <w:tcPr>
            <w:tcW w:w="714" w:type="dxa"/>
            <w:vMerge/>
          </w:tcPr>
          <w:p w14:paraId="6222CA17"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6BAFD228"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531E47C2" w14:textId="77777777" w:rsidR="00AD2BDB" w:rsidRPr="00ED09E4" w:rsidRDefault="00AD2BDB" w:rsidP="00037C4B">
            <w:pPr>
              <w:autoSpaceDE w:val="0"/>
              <w:autoSpaceDN w:val="0"/>
              <w:adjustRightInd w:val="0"/>
              <w:spacing w:line="360" w:lineRule="auto"/>
              <w:rPr>
                <w:rFonts w:ascii="Times" w:hAnsi="Times" w:cs="Helvetica"/>
                <w:i/>
                <w:iCs/>
                <w:sz w:val="18"/>
                <w:szCs w:val="18"/>
              </w:rPr>
            </w:pPr>
            <w:r w:rsidRPr="00ED09E4">
              <w:rPr>
                <w:rFonts w:ascii="Times" w:hAnsi="Times" w:cs="Helvetica"/>
                <w:i/>
                <w:iCs/>
                <w:sz w:val="18"/>
                <w:szCs w:val="18"/>
              </w:rPr>
              <w:t xml:space="preserve">P. </w:t>
            </w:r>
            <w:proofErr w:type="spellStart"/>
            <w:r w:rsidRPr="00ED09E4">
              <w:rPr>
                <w:rFonts w:ascii="Times" w:hAnsi="Times" w:cs="Helvetica"/>
                <w:i/>
                <w:iCs/>
                <w:sz w:val="18"/>
                <w:szCs w:val="18"/>
              </w:rPr>
              <w:t>mariana</w:t>
            </w:r>
            <w:proofErr w:type="spellEnd"/>
          </w:p>
        </w:tc>
        <w:tc>
          <w:tcPr>
            <w:tcW w:w="1063" w:type="dxa"/>
          </w:tcPr>
          <w:p w14:paraId="4BB3C7CD"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4B04D3A5"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1338486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2.3</w:t>
            </w:r>
          </w:p>
        </w:tc>
        <w:tc>
          <w:tcPr>
            <w:tcW w:w="1498" w:type="dxa"/>
          </w:tcPr>
          <w:p w14:paraId="713F04C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3.2</w:t>
            </w:r>
          </w:p>
        </w:tc>
      </w:tr>
      <w:tr w:rsidR="00AD2BDB" w14:paraId="26D032E9" w14:textId="77777777" w:rsidTr="00037C4B">
        <w:tc>
          <w:tcPr>
            <w:tcW w:w="714" w:type="dxa"/>
            <w:vMerge/>
          </w:tcPr>
          <w:p w14:paraId="4F4BA67C"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243EC102"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167F3B07" w14:textId="77777777" w:rsidR="00AD2BDB" w:rsidRPr="00ED09E4" w:rsidRDefault="00AD2BDB" w:rsidP="00037C4B">
            <w:pPr>
              <w:autoSpaceDE w:val="0"/>
              <w:autoSpaceDN w:val="0"/>
              <w:adjustRightInd w:val="0"/>
              <w:spacing w:line="360" w:lineRule="auto"/>
              <w:rPr>
                <w:rFonts w:ascii="Times" w:hAnsi="Times" w:cs="Helvetica"/>
                <w:i/>
                <w:iCs/>
                <w:sz w:val="18"/>
                <w:szCs w:val="18"/>
              </w:rPr>
            </w:pPr>
            <w:r w:rsidRPr="00ED09E4">
              <w:rPr>
                <w:rFonts w:ascii="Times" w:hAnsi="Times" w:cs="Helvetica"/>
                <w:i/>
                <w:iCs/>
                <w:sz w:val="18"/>
                <w:szCs w:val="18"/>
              </w:rPr>
              <w:t xml:space="preserve">P. </w:t>
            </w:r>
            <w:proofErr w:type="spellStart"/>
            <w:r w:rsidRPr="00ED09E4">
              <w:rPr>
                <w:rFonts w:ascii="Times" w:hAnsi="Times" w:cs="Helvetica"/>
                <w:i/>
                <w:iCs/>
                <w:sz w:val="18"/>
                <w:szCs w:val="18"/>
              </w:rPr>
              <w:t>tremuloides</w:t>
            </w:r>
            <w:proofErr w:type="spellEnd"/>
          </w:p>
        </w:tc>
        <w:tc>
          <w:tcPr>
            <w:tcW w:w="1063" w:type="dxa"/>
          </w:tcPr>
          <w:p w14:paraId="2A083218"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17767F30"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37FA1E51"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0.2</w:t>
            </w:r>
          </w:p>
        </w:tc>
        <w:tc>
          <w:tcPr>
            <w:tcW w:w="1498" w:type="dxa"/>
          </w:tcPr>
          <w:p w14:paraId="1169E70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0.4</w:t>
            </w:r>
          </w:p>
        </w:tc>
      </w:tr>
      <w:tr w:rsidR="00AD2BDB" w14:paraId="699C9CA6" w14:textId="77777777" w:rsidTr="00037C4B">
        <w:tc>
          <w:tcPr>
            <w:tcW w:w="714" w:type="dxa"/>
            <w:vMerge/>
          </w:tcPr>
          <w:p w14:paraId="1C3DDFCD"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Borders>
              <w:bottom w:val="single" w:sz="4" w:space="0" w:color="auto"/>
            </w:tcBorders>
          </w:tcPr>
          <w:p w14:paraId="0CBF7612"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Borders>
              <w:bottom w:val="single" w:sz="4" w:space="0" w:color="auto"/>
            </w:tcBorders>
          </w:tcPr>
          <w:p w14:paraId="282145AA"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Salix</w:t>
            </w:r>
          </w:p>
        </w:tc>
        <w:tc>
          <w:tcPr>
            <w:tcW w:w="1063" w:type="dxa"/>
            <w:tcBorders>
              <w:bottom w:val="single" w:sz="4" w:space="0" w:color="auto"/>
            </w:tcBorders>
          </w:tcPr>
          <w:p w14:paraId="1F7A5C4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29</w:t>
            </w:r>
          </w:p>
        </w:tc>
        <w:tc>
          <w:tcPr>
            <w:tcW w:w="1498" w:type="dxa"/>
            <w:tcBorders>
              <w:bottom w:val="single" w:sz="4" w:space="0" w:color="auto"/>
            </w:tcBorders>
          </w:tcPr>
          <w:p w14:paraId="3433019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17.5</w:t>
            </w:r>
          </w:p>
        </w:tc>
        <w:tc>
          <w:tcPr>
            <w:tcW w:w="1498" w:type="dxa"/>
            <w:tcBorders>
              <w:bottom w:val="single" w:sz="4" w:space="0" w:color="auto"/>
            </w:tcBorders>
          </w:tcPr>
          <w:p w14:paraId="23D1942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34.7</w:t>
            </w:r>
          </w:p>
        </w:tc>
        <w:tc>
          <w:tcPr>
            <w:tcW w:w="1498" w:type="dxa"/>
            <w:tcBorders>
              <w:bottom w:val="single" w:sz="4" w:space="0" w:color="auto"/>
            </w:tcBorders>
          </w:tcPr>
          <w:p w14:paraId="3A2CF415"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29</w:t>
            </w:r>
          </w:p>
        </w:tc>
      </w:tr>
      <w:tr w:rsidR="00AD2BDB" w14:paraId="1D4422A4" w14:textId="77777777" w:rsidTr="00037C4B">
        <w:tc>
          <w:tcPr>
            <w:tcW w:w="714" w:type="dxa"/>
            <w:vMerge/>
          </w:tcPr>
          <w:p w14:paraId="38327009"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val="restart"/>
            <w:tcBorders>
              <w:top w:val="single" w:sz="4" w:space="0" w:color="auto"/>
            </w:tcBorders>
          </w:tcPr>
          <w:p w14:paraId="0200DA0C" w14:textId="77777777" w:rsidR="00AD2BDB" w:rsidRPr="008E0B27" w:rsidRDefault="00AD2BDB" w:rsidP="00037C4B">
            <w:pPr>
              <w:autoSpaceDE w:val="0"/>
              <w:autoSpaceDN w:val="0"/>
              <w:adjustRightInd w:val="0"/>
              <w:spacing w:line="360" w:lineRule="auto"/>
              <w:rPr>
                <w:rFonts w:ascii="Times" w:hAnsi="Times" w:cs="Helvetica"/>
                <w:sz w:val="18"/>
                <w:szCs w:val="18"/>
              </w:rPr>
            </w:pPr>
            <w:r w:rsidRPr="008E0B27">
              <w:rPr>
                <w:rFonts w:ascii="Times" w:hAnsi="Times" w:cs="Helvetica"/>
                <w:sz w:val="18"/>
                <w:szCs w:val="18"/>
              </w:rPr>
              <w:t>Lowland</w:t>
            </w:r>
          </w:p>
        </w:tc>
        <w:tc>
          <w:tcPr>
            <w:tcW w:w="1870" w:type="dxa"/>
            <w:tcBorders>
              <w:top w:val="single" w:sz="4" w:space="0" w:color="auto"/>
            </w:tcBorders>
          </w:tcPr>
          <w:p w14:paraId="75B9AA7D"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Pr>
                <w:rFonts w:ascii="Times" w:hAnsi="Times" w:cs="Helvetica"/>
                <w:i/>
                <w:iCs/>
                <w:sz w:val="18"/>
                <w:szCs w:val="18"/>
              </w:rPr>
              <w:t xml:space="preserve">A. </w:t>
            </w:r>
            <w:proofErr w:type="spellStart"/>
            <w:r>
              <w:rPr>
                <w:rFonts w:ascii="Times" w:hAnsi="Times" w:cs="Helvetica"/>
                <w:i/>
                <w:iCs/>
                <w:sz w:val="18"/>
                <w:szCs w:val="18"/>
              </w:rPr>
              <w:t>crispa</w:t>
            </w:r>
            <w:proofErr w:type="spellEnd"/>
          </w:p>
        </w:tc>
        <w:tc>
          <w:tcPr>
            <w:tcW w:w="1063" w:type="dxa"/>
            <w:tcBorders>
              <w:top w:val="single" w:sz="4" w:space="0" w:color="auto"/>
            </w:tcBorders>
          </w:tcPr>
          <w:p w14:paraId="6ECE7D16"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Borders>
              <w:top w:val="single" w:sz="4" w:space="0" w:color="auto"/>
            </w:tcBorders>
          </w:tcPr>
          <w:p w14:paraId="02A1B9B2" w14:textId="77777777" w:rsidR="00AD2BDB" w:rsidRPr="00F42BBB" w:rsidRDefault="00AD2BDB" w:rsidP="00037C4B">
            <w:pPr>
              <w:autoSpaceDE w:val="0"/>
              <w:autoSpaceDN w:val="0"/>
              <w:adjustRightInd w:val="0"/>
              <w:spacing w:line="360" w:lineRule="auto"/>
              <w:rPr>
                <w:rFonts w:ascii="Times" w:hAnsi="Times" w:cs="Helvetica"/>
                <w:sz w:val="18"/>
                <w:szCs w:val="18"/>
              </w:rPr>
            </w:pPr>
          </w:p>
        </w:tc>
        <w:tc>
          <w:tcPr>
            <w:tcW w:w="1498" w:type="dxa"/>
            <w:tcBorders>
              <w:top w:val="single" w:sz="4" w:space="0" w:color="auto"/>
            </w:tcBorders>
          </w:tcPr>
          <w:p w14:paraId="115D8928"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0.3</w:t>
            </w:r>
          </w:p>
        </w:tc>
        <w:tc>
          <w:tcPr>
            <w:tcW w:w="1498" w:type="dxa"/>
            <w:tcBorders>
              <w:top w:val="single" w:sz="4" w:space="0" w:color="auto"/>
            </w:tcBorders>
          </w:tcPr>
          <w:p w14:paraId="4C636C72"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0.5</w:t>
            </w:r>
          </w:p>
        </w:tc>
      </w:tr>
      <w:tr w:rsidR="00AD2BDB" w14:paraId="5146958D" w14:textId="77777777" w:rsidTr="00037C4B">
        <w:tc>
          <w:tcPr>
            <w:tcW w:w="714" w:type="dxa"/>
            <w:vMerge/>
          </w:tcPr>
          <w:p w14:paraId="59F19D28"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2526EE7C"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197D48D"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glandulosa</w:t>
            </w:r>
            <w:proofErr w:type="spellEnd"/>
          </w:p>
        </w:tc>
        <w:tc>
          <w:tcPr>
            <w:tcW w:w="1063" w:type="dxa"/>
          </w:tcPr>
          <w:p w14:paraId="18C20655"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3.4</w:t>
            </w:r>
          </w:p>
        </w:tc>
        <w:tc>
          <w:tcPr>
            <w:tcW w:w="1498" w:type="dxa"/>
          </w:tcPr>
          <w:p w14:paraId="6679ADF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8.9</w:t>
            </w:r>
          </w:p>
        </w:tc>
        <w:tc>
          <w:tcPr>
            <w:tcW w:w="1498" w:type="dxa"/>
          </w:tcPr>
          <w:p w14:paraId="6512BFD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2.8</w:t>
            </w:r>
          </w:p>
        </w:tc>
        <w:tc>
          <w:tcPr>
            <w:tcW w:w="1498" w:type="dxa"/>
          </w:tcPr>
          <w:p w14:paraId="1B561A95"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3.5</w:t>
            </w:r>
          </w:p>
        </w:tc>
      </w:tr>
      <w:tr w:rsidR="00AD2BDB" w14:paraId="0D35D980" w14:textId="77777777" w:rsidTr="00037C4B">
        <w:tc>
          <w:tcPr>
            <w:tcW w:w="714" w:type="dxa"/>
            <w:vMerge/>
          </w:tcPr>
          <w:p w14:paraId="1BE430BF"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1C2EBFCB"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48808F42"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 xml:space="preserve">B. </w:t>
            </w:r>
            <w:proofErr w:type="spellStart"/>
            <w:r w:rsidRPr="008E0B27">
              <w:rPr>
                <w:rFonts w:ascii="Times" w:hAnsi="Times" w:cs="Helvetica"/>
                <w:i/>
                <w:iCs/>
                <w:sz w:val="18"/>
                <w:szCs w:val="18"/>
              </w:rPr>
              <w:t>neoalaskana</w:t>
            </w:r>
            <w:proofErr w:type="spellEnd"/>
          </w:p>
        </w:tc>
        <w:tc>
          <w:tcPr>
            <w:tcW w:w="1063" w:type="dxa"/>
          </w:tcPr>
          <w:p w14:paraId="0704BFE1"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6.4</w:t>
            </w:r>
          </w:p>
        </w:tc>
        <w:tc>
          <w:tcPr>
            <w:tcW w:w="1498" w:type="dxa"/>
          </w:tcPr>
          <w:p w14:paraId="5C41D99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6.4</w:t>
            </w:r>
          </w:p>
        </w:tc>
        <w:tc>
          <w:tcPr>
            <w:tcW w:w="1498" w:type="dxa"/>
          </w:tcPr>
          <w:p w14:paraId="6545D1F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11.6</w:t>
            </w:r>
          </w:p>
        </w:tc>
        <w:tc>
          <w:tcPr>
            <w:tcW w:w="1498" w:type="dxa"/>
          </w:tcPr>
          <w:p w14:paraId="4295F07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11</w:t>
            </w:r>
          </w:p>
        </w:tc>
      </w:tr>
      <w:tr w:rsidR="00AD2BDB" w14:paraId="0A348E87" w14:textId="77777777" w:rsidTr="00037C4B">
        <w:tc>
          <w:tcPr>
            <w:tcW w:w="714" w:type="dxa"/>
            <w:vMerge/>
          </w:tcPr>
          <w:p w14:paraId="65E5AAAF"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36D1FBB4"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30B1F318"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P. balsamifera</w:t>
            </w:r>
          </w:p>
        </w:tc>
        <w:tc>
          <w:tcPr>
            <w:tcW w:w="1063" w:type="dxa"/>
          </w:tcPr>
          <w:p w14:paraId="35C7BD3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0.8</w:t>
            </w:r>
          </w:p>
        </w:tc>
        <w:tc>
          <w:tcPr>
            <w:tcW w:w="1498" w:type="dxa"/>
          </w:tcPr>
          <w:p w14:paraId="4AB34E49"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2.2</w:t>
            </w:r>
          </w:p>
        </w:tc>
        <w:tc>
          <w:tcPr>
            <w:tcW w:w="1498" w:type="dxa"/>
          </w:tcPr>
          <w:p w14:paraId="5BCF15C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c>
          <w:tcPr>
            <w:tcW w:w="1498" w:type="dxa"/>
          </w:tcPr>
          <w:p w14:paraId="3283ED54"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p>
        </w:tc>
      </w:tr>
      <w:tr w:rsidR="00AD2BDB" w14:paraId="03A6DEB5" w14:textId="77777777" w:rsidTr="00037C4B">
        <w:tc>
          <w:tcPr>
            <w:tcW w:w="714" w:type="dxa"/>
            <w:vMerge/>
          </w:tcPr>
          <w:p w14:paraId="1D4C90CF"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1D5C1EC8"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7215A05E" w14:textId="77777777" w:rsidR="00AD2BDB" w:rsidRPr="00ED09E4" w:rsidRDefault="00AD2BDB" w:rsidP="00037C4B">
            <w:pPr>
              <w:autoSpaceDE w:val="0"/>
              <w:autoSpaceDN w:val="0"/>
              <w:adjustRightInd w:val="0"/>
              <w:spacing w:line="360" w:lineRule="auto"/>
              <w:rPr>
                <w:rFonts w:ascii="Times" w:hAnsi="Times" w:cs="Helvetica"/>
                <w:i/>
                <w:iCs/>
                <w:sz w:val="18"/>
                <w:szCs w:val="18"/>
              </w:rPr>
            </w:pPr>
            <w:r w:rsidRPr="00ED09E4">
              <w:rPr>
                <w:rFonts w:ascii="Times" w:hAnsi="Times" w:cs="Helvetica"/>
                <w:i/>
                <w:iCs/>
                <w:sz w:val="18"/>
                <w:szCs w:val="18"/>
              </w:rPr>
              <w:t xml:space="preserve">P. </w:t>
            </w:r>
            <w:proofErr w:type="spellStart"/>
            <w:r w:rsidRPr="00ED09E4">
              <w:rPr>
                <w:rFonts w:ascii="Times" w:hAnsi="Times" w:cs="Helvetica"/>
                <w:i/>
                <w:iCs/>
                <w:sz w:val="18"/>
                <w:szCs w:val="18"/>
              </w:rPr>
              <w:t>mariana</w:t>
            </w:r>
            <w:proofErr w:type="spellEnd"/>
          </w:p>
        </w:tc>
        <w:tc>
          <w:tcPr>
            <w:tcW w:w="1063" w:type="dxa"/>
          </w:tcPr>
          <w:p w14:paraId="42B61B74"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5F47FACB"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p>
        </w:tc>
        <w:tc>
          <w:tcPr>
            <w:tcW w:w="1498" w:type="dxa"/>
          </w:tcPr>
          <w:p w14:paraId="676D2CCA"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4.9</w:t>
            </w:r>
          </w:p>
        </w:tc>
        <w:tc>
          <w:tcPr>
            <w:tcW w:w="1498" w:type="dxa"/>
          </w:tcPr>
          <w:p w14:paraId="625C2290"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5.6</w:t>
            </w:r>
          </w:p>
        </w:tc>
      </w:tr>
      <w:tr w:rsidR="00AD2BDB" w14:paraId="6698BE19" w14:textId="77777777" w:rsidTr="00037C4B">
        <w:tc>
          <w:tcPr>
            <w:tcW w:w="714" w:type="dxa"/>
            <w:vMerge/>
          </w:tcPr>
          <w:p w14:paraId="33BA8AEA"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166FFF96"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1ACE965"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b/>
                <w:bCs/>
                <w:i/>
                <w:iCs/>
                <w:sz w:val="18"/>
                <w:szCs w:val="18"/>
              </w:rPr>
              <w:t xml:space="preserve">P. </w:t>
            </w:r>
            <w:proofErr w:type="spellStart"/>
            <w:r w:rsidRPr="008E0B27">
              <w:rPr>
                <w:rFonts w:ascii="Times" w:hAnsi="Times" w:cs="Helvetica"/>
                <w:b/>
                <w:bCs/>
                <w:i/>
                <w:iCs/>
                <w:sz w:val="18"/>
                <w:szCs w:val="18"/>
              </w:rPr>
              <w:t>tremuloides</w:t>
            </w:r>
            <w:proofErr w:type="spellEnd"/>
          </w:p>
        </w:tc>
        <w:tc>
          <w:tcPr>
            <w:tcW w:w="1063" w:type="dxa"/>
          </w:tcPr>
          <w:p w14:paraId="4182A19B"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49</w:t>
            </w:r>
          </w:p>
        </w:tc>
        <w:tc>
          <w:tcPr>
            <w:tcW w:w="1498" w:type="dxa"/>
          </w:tcPr>
          <w:p w14:paraId="4B7E8FF3"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b/>
                <w:bCs/>
                <w:sz w:val="18"/>
                <w:szCs w:val="18"/>
              </w:rPr>
              <w:t>31.4</w:t>
            </w:r>
          </w:p>
        </w:tc>
        <w:tc>
          <w:tcPr>
            <w:tcW w:w="1498" w:type="dxa"/>
          </w:tcPr>
          <w:p w14:paraId="5165328C"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21.1</w:t>
            </w:r>
          </w:p>
        </w:tc>
        <w:tc>
          <w:tcPr>
            <w:tcW w:w="1498" w:type="dxa"/>
          </w:tcPr>
          <w:p w14:paraId="3250F376"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18</w:t>
            </w:r>
          </w:p>
        </w:tc>
      </w:tr>
      <w:tr w:rsidR="00AD2BDB" w14:paraId="2DAD0249" w14:textId="77777777" w:rsidTr="00037C4B">
        <w:tc>
          <w:tcPr>
            <w:tcW w:w="714" w:type="dxa"/>
            <w:vMerge/>
          </w:tcPr>
          <w:p w14:paraId="0CC1A2D2" w14:textId="77777777" w:rsidR="00AD2BDB" w:rsidRPr="008E0B27" w:rsidRDefault="00AD2BDB" w:rsidP="00037C4B">
            <w:pPr>
              <w:autoSpaceDE w:val="0"/>
              <w:autoSpaceDN w:val="0"/>
              <w:adjustRightInd w:val="0"/>
              <w:spacing w:line="360" w:lineRule="auto"/>
              <w:rPr>
                <w:rFonts w:ascii="Times" w:hAnsi="Times" w:cs="Helvetica"/>
                <w:sz w:val="20"/>
                <w:szCs w:val="20"/>
              </w:rPr>
            </w:pPr>
          </w:p>
        </w:tc>
        <w:tc>
          <w:tcPr>
            <w:tcW w:w="927" w:type="dxa"/>
            <w:vMerge/>
          </w:tcPr>
          <w:p w14:paraId="7B900EAE" w14:textId="77777777" w:rsidR="00AD2BDB" w:rsidRPr="008E0B27" w:rsidRDefault="00AD2BDB" w:rsidP="00037C4B">
            <w:pPr>
              <w:autoSpaceDE w:val="0"/>
              <w:autoSpaceDN w:val="0"/>
              <w:adjustRightInd w:val="0"/>
              <w:spacing w:line="360" w:lineRule="auto"/>
              <w:rPr>
                <w:rFonts w:ascii="Times" w:hAnsi="Times" w:cs="Helvetica"/>
                <w:sz w:val="18"/>
                <w:szCs w:val="18"/>
              </w:rPr>
            </w:pPr>
          </w:p>
        </w:tc>
        <w:tc>
          <w:tcPr>
            <w:tcW w:w="1870" w:type="dxa"/>
          </w:tcPr>
          <w:p w14:paraId="6090127C" w14:textId="77777777" w:rsidR="00AD2BDB" w:rsidRPr="008E0B27" w:rsidRDefault="00AD2BDB" w:rsidP="00037C4B">
            <w:pPr>
              <w:autoSpaceDE w:val="0"/>
              <w:autoSpaceDN w:val="0"/>
              <w:adjustRightInd w:val="0"/>
              <w:spacing w:line="360" w:lineRule="auto"/>
              <w:rPr>
                <w:rFonts w:ascii="Times" w:hAnsi="Times" w:cs="Helvetica"/>
                <w:i/>
                <w:iCs/>
                <w:sz w:val="18"/>
                <w:szCs w:val="18"/>
              </w:rPr>
            </w:pPr>
            <w:r w:rsidRPr="008E0B27">
              <w:rPr>
                <w:rFonts w:ascii="Times" w:hAnsi="Times" w:cs="Helvetica"/>
                <w:i/>
                <w:iCs/>
                <w:sz w:val="18"/>
                <w:szCs w:val="18"/>
              </w:rPr>
              <w:t>Salix</w:t>
            </w:r>
          </w:p>
        </w:tc>
        <w:tc>
          <w:tcPr>
            <w:tcW w:w="1063" w:type="dxa"/>
          </w:tcPr>
          <w:p w14:paraId="122200D5"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40.3</w:t>
            </w:r>
          </w:p>
        </w:tc>
        <w:tc>
          <w:tcPr>
            <w:tcW w:w="1498" w:type="dxa"/>
          </w:tcPr>
          <w:p w14:paraId="3D86A06E" w14:textId="77777777" w:rsidR="00AD2BDB" w:rsidRPr="00F42BBB" w:rsidRDefault="00AD2BDB" w:rsidP="00037C4B">
            <w:pPr>
              <w:autoSpaceDE w:val="0"/>
              <w:autoSpaceDN w:val="0"/>
              <w:adjustRightInd w:val="0"/>
              <w:spacing w:line="360" w:lineRule="auto"/>
              <w:jc w:val="center"/>
              <w:rPr>
                <w:rFonts w:ascii="Times" w:hAnsi="Times" w:cs="Helvetica"/>
                <w:sz w:val="18"/>
                <w:szCs w:val="18"/>
              </w:rPr>
            </w:pPr>
            <w:r w:rsidRPr="00F42BBB">
              <w:rPr>
                <w:rFonts w:ascii="Times" w:hAnsi="Times" w:cs="Helvetica"/>
                <w:sz w:val="18"/>
                <w:szCs w:val="18"/>
              </w:rPr>
              <w:t>24.1</w:t>
            </w:r>
          </w:p>
        </w:tc>
        <w:tc>
          <w:tcPr>
            <w:tcW w:w="1498" w:type="dxa"/>
          </w:tcPr>
          <w:p w14:paraId="70C56683"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59.3</w:t>
            </w:r>
          </w:p>
        </w:tc>
        <w:tc>
          <w:tcPr>
            <w:tcW w:w="1498" w:type="dxa"/>
          </w:tcPr>
          <w:p w14:paraId="5FFAA586" w14:textId="77777777" w:rsidR="00AD2BDB" w:rsidRPr="00F42BBB" w:rsidRDefault="00AD2BDB" w:rsidP="00037C4B">
            <w:pPr>
              <w:autoSpaceDE w:val="0"/>
              <w:autoSpaceDN w:val="0"/>
              <w:adjustRightInd w:val="0"/>
              <w:spacing w:line="360" w:lineRule="auto"/>
              <w:jc w:val="center"/>
              <w:rPr>
                <w:rFonts w:ascii="Times" w:hAnsi="Times" w:cs="Helvetica"/>
                <w:b/>
                <w:bCs/>
                <w:sz w:val="18"/>
                <w:szCs w:val="18"/>
              </w:rPr>
            </w:pPr>
            <w:r w:rsidRPr="00F42BBB">
              <w:rPr>
                <w:rFonts w:ascii="Times" w:hAnsi="Times" w:cs="Helvetica"/>
                <w:b/>
                <w:bCs/>
                <w:sz w:val="18"/>
                <w:szCs w:val="18"/>
              </w:rPr>
              <w:t>21.9</w:t>
            </w:r>
          </w:p>
        </w:tc>
      </w:tr>
    </w:tbl>
    <w:p w14:paraId="685736FF" w14:textId="77777777" w:rsidR="00AD2BDB" w:rsidRDefault="00AD2BDB">
      <w:pPr>
        <w:rPr>
          <w:rFonts w:ascii="Times" w:hAnsi="Times" w:cs="Times"/>
          <w:b/>
          <w:bCs/>
          <w:sz w:val="20"/>
          <w:szCs w:val="20"/>
        </w:rPr>
      </w:pPr>
      <w:r>
        <w:rPr>
          <w:rFonts w:ascii="Times" w:hAnsi="Times" w:cs="Times"/>
          <w:b/>
          <w:bCs/>
          <w:sz w:val="20"/>
          <w:szCs w:val="20"/>
        </w:rPr>
        <w:br w:type="page"/>
      </w:r>
    </w:p>
    <w:p w14:paraId="1AD52596" w14:textId="2C4A26DB" w:rsidR="0014557E" w:rsidRDefault="00817C49" w:rsidP="000E0B7B">
      <w:pPr>
        <w:rPr>
          <w:rFonts w:ascii="Times" w:hAnsi="Times" w:cs="Helvetica"/>
          <w:b/>
          <w:bCs/>
          <w:sz w:val="20"/>
          <w:szCs w:val="20"/>
        </w:rPr>
      </w:pPr>
      <w:r>
        <w:rPr>
          <w:rFonts w:ascii="Times" w:hAnsi="Times" w:cs="Times"/>
          <w:b/>
          <w:bCs/>
          <w:sz w:val="20"/>
          <w:szCs w:val="20"/>
        </w:rPr>
        <w:lastRenderedPageBreak/>
        <w:t>Table</w:t>
      </w:r>
      <w:r w:rsidR="000E0B7B" w:rsidRPr="006C40D9">
        <w:rPr>
          <w:rFonts w:ascii="Times" w:hAnsi="Times" w:cs="Times"/>
          <w:b/>
          <w:bCs/>
          <w:sz w:val="20"/>
          <w:szCs w:val="20"/>
        </w:rPr>
        <w:t xml:space="preserve"> </w:t>
      </w:r>
      <w:r w:rsidR="000E0B7B">
        <w:rPr>
          <w:rFonts w:ascii="Times" w:hAnsi="Times" w:cs="Times"/>
          <w:b/>
          <w:bCs/>
          <w:sz w:val="20"/>
          <w:szCs w:val="20"/>
        </w:rPr>
        <w:t>S</w:t>
      </w:r>
      <w:r w:rsidR="009B3FA5">
        <w:rPr>
          <w:rFonts w:ascii="Times" w:hAnsi="Times" w:cs="Times"/>
          <w:b/>
          <w:bCs/>
          <w:sz w:val="20"/>
          <w:szCs w:val="20"/>
        </w:rPr>
        <w:t>5</w:t>
      </w:r>
      <w:r w:rsidR="000E0B7B">
        <w:rPr>
          <w:rFonts w:ascii="Times" w:hAnsi="Times" w:cs="Times"/>
          <w:b/>
          <w:bCs/>
          <w:sz w:val="20"/>
          <w:szCs w:val="20"/>
        </w:rPr>
        <w:t xml:space="preserve">. Results from </w:t>
      </w:r>
      <w:r>
        <w:rPr>
          <w:rFonts w:ascii="Times" w:hAnsi="Times" w:cs="Times"/>
          <w:b/>
          <w:bCs/>
          <w:sz w:val="20"/>
          <w:szCs w:val="20"/>
        </w:rPr>
        <w:t>comparison of conifer and deciduous tree basal area (m2/Ha)</w:t>
      </w:r>
      <w:r w:rsidR="007572EE">
        <w:rPr>
          <w:rFonts w:ascii="Times" w:hAnsi="Times" w:cs="Times"/>
          <w:b/>
          <w:bCs/>
          <w:sz w:val="20"/>
          <w:szCs w:val="20"/>
        </w:rPr>
        <w:t xml:space="preserve"> and densities of conifer and deciduous </w:t>
      </w:r>
      <w:r w:rsidR="009C56AC">
        <w:rPr>
          <w:rFonts w:ascii="Times" w:hAnsi="Times" w:cs="Times"/>
          <w:b/>
          <w:bCs/>
          <w:sz w:val="20"/>
          <w:szCs w:val="20"/>
        </w:rPr>
        <w:t>trees</w:t>
      </w:r>
      <w:r w:rsidR="007572EE">
        <w:rPr>
          <w:rFonts w:ascii="Times" w:hAnsi="Times" w:cs="Times"/>
          <w:b/>
          <w:bCs/>
          <w:sz w:val="20"/>
          <w:szCs w:val="20"/>
        </w:rPr>
        <w:t xml:space="preserve"> (stem</w:t>
      </w:r>
      <w:r w:rsidR="00AD2BDB">
        <w:rPr>
          <w:rFonts w:ascii="Times" w:hAnsi="Times" w:cs="Times"/>
          <w:b/>
          <w:bCs/>
          <w:sz w:val="20"/>
          <w:szCs w:val="20"/>
        </w:rPr>
        <w:t>/ha)</w:t>
      </w:r>
      <w:r>
        <w:rPr>
          <w:rFonts w:ascii="Times" w:hAnsi="Times" w:cs="Times"/>
          <w:b/>
          <w:bCs/>
          <w:sz w:val="20"/>
          <w:szCs w:val="20"/>
        </w:rPr>
        <w:t xml:space="preserve"> across reburn sequence and between site types using Dunn’s</w:t>
      </w:r>
      <w:r w:rsidR="007572EE">
        <w:rPr>
          <w:rFonts w:ascii="Times" w:hAnsi="Times" w:cs="Times"/>
          <w:b/>
          <w:bCs/>
          <w:sz w:val="20"/>
          <w:szCs w:val="20"/>
        </w:rPr>
        <w:t xml:space="preserve"> multiple pairwise comparison</w:t>
      </w:r>
      <w:r>
        <w:rPr>
          <w:rFonts w:ascii="Times" w:hAnsi="Times" w:cs="Times"/>
          <w:b/>
          <w:bCs/>
          <w:sz w:val="20"/>
          <w:szCs w:val="20"/>
        </w:rPr>
        <w:t xml:space="preserve"> test. </w:t>
      </w:r>
      <w:r w:rsidR="009B06B4">
        <w:rPr>
          <w:rFonts w:ascii="Times" w:hAnsi="Times" w:cs="Times"/>
          <w:b/>
          <w:bCs/>
          <w:sz w:val="20"/>
          <w:szCs w:val="20"/>
        </w:rPr>
        <w:t>P-values adjusted with Holm-</w:t>
      </w:r>
      <w:proofErr w:type="spellStart"/>
      <w:r w:rsidR="009B06B4">
        <w:rPr>
          <w:rFonts w:ascii="Times" w:hAnsi="Times" w:cs="Times"/>
          <w:b/>
          <w:bCs/>
          <w:sz w:val="20"/>
          <w:szCs w:val="20"/>
        </w:rPr>
        <w:t>Bonferonni</w:t>
      </w:r>
      <w:proofErr w:type="spellEnd"/>
      <w:r w:rsidR="009B06B4">
        <w:rPr>
          <w:rFonts w:ascii="Times" w:hAnsi="Times" w:cs="Times"/>
          <w:b/>
          <w:bCs/>
          <w:sz w:val="20"/>
          <w:szCs w:val="20"/>
        </w:rPr>
        <w:t xml:space="preserve"> correction. </w:t>
      </w:r>
      <w:r w:rsidR="00AD2BDB">
        <w:rPr>
          <w:rFonts w:ascii="Times" w:hAnsi="Times" w:cs="Times"/>
          <w:b/>
          <w:bCs/>
          <w:sz w:val="20"/>
          <w:szCs w:val="20"/>
        </w:rPr>
        <w:t xml:space="preserve">Only sequential comparison results presented. </w:t>
      </w:r>
      <w:r w:rsidR="00AD2BDB">
        <w:rPr>
          <w:rFonts w:ascii="Times" w:hAnsi="Times" w:cs="Helvetica"/>
          <w:b/>
          <w:bCs/>
          <w:sz w:val="20"/>
          <w:szCs w:val="20"/>
        </w:rPr>
        <w:t xml:space="preserve">Significance of effect indicated as follows*** p </w:t>
      </w:r>
      <w:r w:rsidR="00AD2BDB">
        <w:rPr>
          <w:rFonts w:ascii="Times" w:hAnsi="Times" w:cs="Helvetica"/>
          <w:b/>
          <w:bCs/>
          <w:sz w:val="20"/>
          <w:szCs w:val="20"/>
        </w:rPr>
        <w:sym w:font="Symbol" w:char="F0A3"/>
      </w:r>
      <w:r w:rsidR="00AD2BDB">
        <w:rPr>
          <w:rFonts w:ascii="Times" w:hAnsi="Times" w:cs="Helvetica"/>
          <w:b/>
          <w:bCs/>
          <w:sz w:val="20"/>
          <w:szCs w:val="20"/>
        </w:rPr>
        <w:t xml:space="preserve"> 1e-04, ** p </w:t>
      </w:r>
      <w:r w:rsidR="00AD2BDB">
        <w:rPr>
          <w:rFonts w:ascii="Times" w:hAnsi="Times" w:cs="Helvetica"/>
          <w:b/>
          <w:bCs/>
          <w:sz w:val="20"/>
          <w:szCs w:val="20"/>
        </w:rPr>
        <w:sym w:font="Symbol" w:char="F0A3"/>
      </w:r>
      <w:r w:rsidR="00AD2BDB">
        <w:rPr>
          <w:rFonts w:ascii="Times" w:hAnsi="Times" w:cs="Helvetica"/>
          <w:b/>
          <w:bCs/>
          <w:sz w:val="20"/>
          <w:szCs w:val="20"/>
        </w:rPr>
        <w:t xml:space="preserve"> 0.01, * p </w:t>
      </w:r>
      <w:r w:rsidR="00AD2BDB">
        <w:rPr>
          <w:rFonts w:ascii="Times" w:hAnsi="Times" w:cs="Helvetica"/>
          <w:b/>
          <w:bCs/>
          <w:sz w:val="20"/>
          <w:szCs w:val="20"/>
        </w:rPr>
        <w:sym w:font="Symbol" w:char="F0A3"/>
      </w:r>
      <w:r w:rsidR="00AD2BDB">
        <w:rPr>
          <w:rFonts w:ascii="Times" w:hAnsi="Times" w:cs="Helvetica"/>
          <w:b/>
          <w:bCs/>
          <w:sz w:val="20"/>
          <w:szCs w:val="20"/>
        </w:rPr>
        <w:t xml:space="preserve"> 0.05.</w:t>
      </w:r>
    </w:p>
    <w:p w14:paraId="07A7FA51" w14:textId="77777777" w:rsidR="00AF1C80" w:rsidRDefault="00AF1C80" w:rsidP="000E0B7B">
      <w:pPr>
        <w:rPr>
          <w:rFonts w:ascii="Times" w:hAnsi="Times" w:cs="Helvetica"/>
          <w:b/>
          <w:bCs/>
          <w:sz w:val="20"/>
          <w:szCs w:val="20"/>
        </w:rPr>
      </w:pPr>
    </w:p>
    <w:tbl>
      <w:tblPr>
        <w:tblStyle w:val="TableGridLight"/>
        <w:tblW w:w="0" w:type="auto"/>
        <w:tblLook w:val="04A0" w:firstRow="1" w:lastRow="0" w:firstColumn="1" w:lastColumn="0" w:noHBand="0" w:noVBand="1"/>
      </w:tblPr>
      <w:tblGrid>
        <w:gridCol w:w="1129"/>
        <w:gridCol w:w="1072"/>
        <w:gridCol w:w="1192"/>
        <w:gridCol w:w="1344"/>
        <w:gridCol w:w="621"/>
        <w:gridCol w:w="535"/>
        <w:gridCol w:w="872"/>
        <w:gridCol w:w="1064"/>
        <w:gridCol w:w="1005"/>
        <w:gridCol w:w="516"/>
      </w:tblGrid>
      <w:tr w:rsidR="00A70C8D" w14:paraId="4607B3BD" w14:textId="77777777" w:rsidTr="00A70C8D">
        <w:tc>
          <w:tcPr>
            <w:tcW w:w="1142" w:type="dxa"/>
          </w:tcPr>
          <w:p w14:paraId="737124C9" w14:textId="5ECE8F42" w:rsidR="009B06B4" w:rsidRDefault="009B06B4">
            <w:pPr>
              <w:rPr>
                <w:rFonts w:ascii="Times" w:hAnsi="Times" w:cs="Times"/>
                <w:b/>
                <w:bCs/>
                <w:sz w:val="20"/>
                <w:szCs w:val="20"/>
              </w:rPr>
            </w:pPr>
            <w:r>
              <w:rPr>
                <w:rFonts w:ascii="Times" w:hAnsi="Times" w:cs="Times"/>
                <w:b/>
                <w:bCs/>
                <w:sz w:val="20"/>
                <w:szCs w:val="20"/>
              </w:rPr>
              <w:t>Metric</w:t>
            </w:r>
          </w:p>
        </w:tc>
        <w:tc>
          <w:tcPr>
            <w:tcW w:w="1072" w:type="dxa"/>
          </w:tcPr>
          <w:p w14:paraId="2416FDFB" w14:textId="118D43DD" w:rsidR="009B06B4" w:rsidRDefault="009B06B4">
            <w:pPr>
              <w:rPr>
                <w:rFonts w:ascii="Times" w:hAnsi="Times" w:cs="Times"/>
                <w:b/>
                <w:bCs/>
                <w:sz w:val="20"/>
                <w:szCs w:val="20"/>
              </w:rPr>
            </w:pPr>
            <w:r>
              <w:rPr>
                <w:rFonts w:ascii="Times" w:hAnsi="Times" w:cs="Times"/>
                <w:b/>
                <w:bCs/>
                <w:sz w:val="20"/>
                <w:szCs w:val="20"/>
              </w:rPr>
              <w:t>Division</w:t>
            </w:r>
          </w:p>
        </w:tc>
        <w:tc>
          <w:tcPr>
            <w:tcW w:w="1204" w:type="dxa"/>
          </w:tcPr>
          <w:p w14:paraId="211A4128" w14:textId="484C5556" w:rsidR="009B06B4" w:rsidRDefault="009B06B4">
            <w:pPr>
              <w:rPr>
                <w:rFonts w:ascii="Times" w:hAnsi="Times" w:cs="Times"/>
                <w:b/>
                <w:bCs/>
                <w:sz w:val="20"/>
                <w:szCs w:val="20"/>
              </w:rPr>
            </w:pPr>
            <w:r>
              <w:rPr>
                <w:rFonts w:ascii="Times" w:hAnsi="Times" w:cs="Times"/>
                <w:b/>
                <w:bCs/>
                <w:sz w:val="20"/>
                <w:szCs w:val="20"/>
              </w:rPr>
              <w:t>Site</w:t>
            </w:r>
          </w:p>
        </w:tc>
        <w:tc>
          <w:tcPr>
            <w:tcW w:w="1347" w:type="dxa"/>
          </w:tcPr>
          <w:p w14:paraId="07424D23" w14:textId="4A6B2D86" w:rsidR="009B06B4" w:rsidRDefault="009B06B4">
            <w:pPr>
              <w:rPr>
                <w:rFonts w:ascii="Times" w:hAnsi="Times" w:cs="Times"/>
                <w:b/>
                <w:bCs/>
                <w:sz w:val="20"/>
                <w:szCs w:val="20"/>
              </w:rPr>
            </w:pPr>
            <w:r>
              <w:rPr>
                <w:rFonts w:ascii="Times" w:hAnsi="Times" w:cs="Times"/>
                <w:b/>
                <w:bCs/>
                <w:sz w:val="20"/>
                <w:szCs w:val="20"/>
              </w:rPr>
              <w:t>Comparison</w:t>
            </w:r>
          </w:p>
        </w:tc>
        <w:tc>
          <w:tcPr>
            <w:tcW w:w="630" w:type="dxa"/>
          </w:tcPr>
          <w:p w14:paraId="34D6B82E" w14:textId="01819C4D" w:rsidR="009B06B4" w:rsidRDefault="009B06B4">
            <w:pPr>
              <w:rPr>
                <w:rFonts w:ascii="Times" w:hAnsi="Times" w:cs="Times"/>
                <w:b/>
                <w:bCs/>
                <w:sz w:val="20"/>
                <w:szCs w:val="20"/>
              </w:rPr>
            </w:pPr>
            <w:r>
              <w:rPr>
                <w:rFonts w:ascii="Times" w:hAnsi="Times" w:cs="Times"/>
                <w:b/>
                <w:bCs/>
                <w:sz w:val="20"/>
                <w:szCs w:val="20"/>
              </w:rPr>
              <w:t>n1</w:t>
            </w:r>
          </w:p>
        </w:tc>
        <w:tc>
          <w:tcPr>
            <w:tcW w:w="540" w:type="dxa"/>
          </w:tcPr>
          <w:p w14:paraId="2C648192" w14:textId="71F9FB2B" w:rsidR="009B06B4" w:rsidRDefault="009B06B4">
            <w:pPr>
              <w:rPr>
                <w:rFonts w:ascii="Times" w:hAnsi="Times" w:cs="Times"/>
                <w:b/>
                <w:bCs/>
                <w:sz w:val="20"/>
                <w:szCs w:val="20"/>
              </w:rPr>
            </w:pPr>
            <w:r>
              <w:rPr>
                <w:rFonts w:ascii="Times" w:hAnsi="Times" w:cs="Times"/>
                <w:b/>
                <w:bCs/>
                <w:sz w:val="20"/>
                <w:szCs w:val="20"/>
              </w:rPr>
              <w:t>n2</w:t>
            </w:r>
          </w:p>
        </w:tc>
        <w:tc>
          <w:tcPr>
            <w:tcW w:w="810" w:type="dxa"/>
          </w:tcPr>
          <w:p w14:paraId="26CB951C" w14:textId="7862C056" w:rsidR="009B06B4" w:rsidRDefault="009B06B4">
            <w:pPr>
              <w:rPr>
                <w:rFonts w:ascii="Times" w:hAnsi="Times" w:cs="Times"/>
                <w:b/>
                <w:bCs/>
                <w:sz w:val="20"/>
                <w:szCs w:val="20"/>
              </w:rPr>
            </w:pPr>
            <w:r>
              <w:rPr>
                <w:rFonts w:ascii="Times" w:hAnsi="Times" w:cs="Times"/>
                <w:b/>
                <w:bCs/>
                <w:sz w:val="20"/>
                <w:szCs w:val="20"/>
              </w:rPr>
              <w:t>statistic</w:t>
            </w:r>
          </w:p>
        </w:tc>
        <w:tc>
          <w:tcPr>
            <w:tcW w:w="1077" w:type="dxa"/>
          </w:tcPr>
          <w:p w14:paraId="6B240931" w14:textId="6FD09834" w:rsidR="009B06B4" w:rsidRDefault="009B06B4">
            <w:pPr>
              <w:rPr>
                <w:rFonts w:ascii="Times" w:hAnsi="Times" w:cs="Times"/>
                <w:b/>
                <w:bCs/>
                <w:sz w:val="20"/>
                <w:szCs w:val="20"/>
              </w:rPr>
            </w:pPr>
            <w:r>
              <w:rPr>
                <w:rFonts w:ascii="Times" w:hAnsi="Times" w:cs="Times"/>
                <w:b/>
                <w:bCs/>
                <w:sz w:val="20"/>
                <w:szCs w:val="20"/>
              </w:rPr>
              <w:t>p</w:t>
            </w:r>
          </w:p>
        </w:tc>
        <w:tc>
          <w:tcPr>
            <w:tcW w:w="1012" w:type="dxa"/>
          </w:tcPr>
          <w:p w14:paraId="60819B94" w14:textId="7B7DC723" w:rsidR="009B06B4" w:rsidRDefault="009B06B4">
            <w:pPr>
              <w:rPr>
                <w:rFonts w:ascii="Times" w:hAnsi="Times" w:cs="Times"/>
                <w:b/>
                <w:bCs/>
                <w:sz w:val="20"/>
                <w:szCs w:val="20"/>
              </w:rPr>
            </w:pPr>
            <w:r>
              <w:rPr>
                <w:rFonts w:ascii="Times" w:hAnsi="Times" w:cs="Times"/>
                <w:b/>
                <w:bCs/>
                <w:sz w:val="20"/>
                <w:szCs w:val="20"/>
              </w:rPr>
              <w:t>Adjust. p</w:t>
            </w:r>
          </w:p>
        </w:tc>
        <w:tc>
          <w:tcPr>
            <w:tcW w:w="516" w:type="dxa"/>
          </w:tcPr>
          <w:p w14:paraId="673A637E" w14:textId="4D270196" w:rsidR="009B06B4" w:rsidRDefault="009B06B4">
            <w:pPr>
              <w:rPr>
                <w:rFonts w:ascii="Times" w:hAnsi="Times" w:cs="Times"/>
                <w:b/>
                <w:bCs/>
                <w:sz w:val="20"/>
                <w:szCs w:val="20"/>
              </w:rPr>
            </w:pPr>
            <w:r>
              <w:rPr>
                <w:rFonts w:ascii="Times" w:hAnsi="Times" w:cs="Times"/>
                <w:b/>
                <w:bCs/>
                <w:sz w:val="20"/>
                <w:szCs w:val="20"/>
              </w:rPr>
              <w:t>Sig</w:t>
            </w:r>
          </w:p>
        </w:tc>
      </w:tr>
      <w:tr w:rsidR="00A70C8D" w14:paraId="5BFE7F1C" w14:textId="77777777" w:rsidTr="00A70C8D">
        <w:tc>
          <w:tcPr>
            <w:tcW w:w="1142" w:type="dxa"/>
            <w:vMerge w:val="restart"/>
          </w:tcPr>
          <w:p w14:paraId="68AE98D9" w14:textId="6EF9B8B0" w:rsidR="00A70C8D" w:rsidRDefault="00A70C8D">
            <w:pPr>
              <w:rPr>
                <w:rFonts w:ascii="Times" w:hAnsi="Times" w:cs="Times"/>
                <w:sz w:val="20"/>
                <w:szCs w:val="20"/>
              </w:rPr>
            </w:pPr>
            <w:r>
              <w:rPr>
                <w:rFonts w:ascii="Times" w:hAnsi="Times" w:cs="Times"/>
                <w:sz w:val="20"/>
                <w:szCs w:val="20"/>
              </w:rPr>
              <w:t>Density</w:t>
            </w:r>
          </w:p>
        </w:tc>
        <w:tc>
          <w:tcPr>
            <w:tcW w:w="1072" w:type="dxa"/>
            <w:vMerge w:val="restart"/>
          </w:tcPr>
          <w:p w14:paraId="308720C5" w14:textId="569D395D" w:rsidR="00A70C8D" w:rsidRPr="0014557E" w:rsidRDefault="00A70C8D">
            <w:pPr>
              <w:rPr>
                <w:rFonts w:ascii="Times" w:hAnsi="Times" w:cs="Times"/>
                <w:sz w:val="20"/>
                <w:szCs w:val="20"/>
              </w:rPr>
            </w:pPr>
            <w:r>
              <w:rPr>
                <w:rFonts w:ascii="Times" w:hAnsi="Times" w:cs="Times"/>
                <w:sz w:val="20"/>
                <w:szCs w:val="20"/>
              </w:rPr>
              <w:t>Conifer</w:t>
            </w:r>
          </w:p>
        </w:tc>
        <w:tc>
          <w:tcPr>
            <w:tcW w:w="1204" w:type="dxa"/>
            <w:vMerge w:val="restart"/>
          </w:tcPr>
          <w:p w14:paraId="4B00E781" w14:textId="3B91C0CD" w:rsidR="00A70C8D" w:rsidRPr="0014557E" w:rsidRDefault="00A70C8D">
            <w:pPr>
              <w:rPr>
                <w:rFonts w:ascii="Times" w:hAnsi="Times" w:cs="Times"/>
                <w:sz w:val="20"/>
                <w:szCs w:val="20"/>
              </w:rPr>
            </w:pPr>
            <w:r>
              <w:rPr>
                <w:rFonts w:ascii="Times" w:hAnsi="Times" w:cs="Times"/>
                <w:sz w:val="20"/>
                <w:szCs w:val="20"/>
              </w:rPr>
              <w:t>Upland</w:t>
            </w:r>
          </w:p>
        </w:tc>
        <w:tc>
          <w:tcPr>
            <w:tcW w:w="1347" w:type="dxa"/>
          </w:tcPr>
          <w:p w14:paraId="7CBE13B4" w14:textId="2B040F0E"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5B5B8819" w14:textId="29CA4C8A" w:rsidR="00A70C8D" w:rsidRPr="0014557E" w:rsidRDefault="003B42FD">
            <w:pPr>
              <w:rPr>
                <w:rFonts w:ascii="Times" w:hAnsi="Times" w:cs="Times"/>
                <w:sz w:val="20"/>
                <w:szCs w:val="20"/>
              </w:rPr>
            </w:pPr>
            <w:r>
              <w:rPr>
                <w:rFonts w:ascii="Times" w:hAnsi="Times" w:cs="Times"/>
                <w:sz w:val="20"/>
                <w:szCs w:val="20"/>
              </w:rPr>
              <w:t>80</w:t>
            </w:r>
          </w:p>
        </w:tc>
        <w:tc>
          <w:tcPr>
            <w:tcW w:w="540" w:type="dxa"/>
          </w:tcPr>
          <w:p w14:paraId="61810BA2" w14:textId="5CA59838" w:rsidR="00A70C8D" w:rsidRPr="0014557E" w:rsidRDefault="003B42FD">
            <w:pPr>
              <w:rPr>
                <w:rFonts w:ascii="Times" w:hAnsi="Times" w:cs="Times"/>
                <w:sz w:val="20"/>
                <w:szCs w:val="20"/>
              </w:rPr>
            </w:pPr>
            <w:r>
              <w:rPr>
                <w:rFonts w:ascii="Times" w:hAnsi="Times" w:cs="Times"/>
                <w:sz w:val="20"/>
                <w:szCs w:val="20"/>
              </w:rPr>
              <w:t>80</w:t>
            </w:r>
          </w:p>
        </w:tc>
        <w:tc>
          <w:tcPr>
            <w:tcW w:w="810" w:type="dxa"/>
          </w:tcPr>
          <w:p w14:paraId="2EA83CEA" w14:textId="3FC80ACF" w:rsidR="00A70C8D" w:rsidRPr="0014557E" w:rsidRDefault="00A70C8D">
            <w:pPr>
              <w:rPr>
                <w:rFonts w:ascii="Times" w:hAnsi="Times" w:cs="Times"/>
                <w:sz w:val="20"/>
                <w:szCs w:val="20"/>
              </w:rPr>
            </w:pPr>
            <w:r>
              <w:rPr>
                <w:rFonts w:ascii="Times" w:hAnsi="Times" w:cs="Times"/>
                <w:sz w:val="20"/>
                <w:szCs w:val="20"/>
              </w:rPr>
              <w:t>-</w:t>
            </w:r>
            <w:r w:rsidR="003B42FD">
              <w:rPr>
                <w:rFonts w:ascii="Times" w:hAnsi="Times" w:cs="Times"/>
                <w:sz w:val="20"/>
                <w:szCs w:val="20"/>
              </w:rPr>
              <w:t>3.78</w:t>
            </w:r>
          </w:p>
        </w:tc>
        <w:tc>
          <w:tcPr>
            <w:tcW w:w="1077" w:type="dxa"/>
          </w:tcPr>
          <w:p w14:paraId="0735A88A" w14:textId="79F57B4E" w:rsidR="00A70C8D" w:rsidRPr="0014557E" w:rsidRDefault="003B42FD">
            <w:pPr>
              <w:rPr>
                <w:rFonts w:ascii="Times" w:hAnsi="Times" w:cs="Times"/>
                <w:sz w:val="20"/>
                <w:szCs w:val="20"/>
              </w:rPr>
            </w:pPr>
            <w:r>
              <w:rPr>
                <w:rFonts w:ascii="Times" w:hAnsi="Times" w:cs="Times"/>
                <w:sz w:val="20"/>
                <w:szCs w:val="20"/>
              </w:rPr>
              <w:t>1.5</w:t>
            </w:r>
            <w:r w:rsidR="00A70C8D">
              <w:rPr>
                <w:rFonts w:ascii="Times" w:hAnsi="Times" w:cs="Times"/>
                <w:sz w:val="20"/>
                <w:szCs w:val="20"/>
              </w:rPr>
              <w:t>e-</w:t>
            </w:r>
            <w:r>
              <w:rPr>
                <w:rFonts w:ascii="Times" w:hAnsi="Times" w:cs="Times"/>
                <w:sz w:val="20"/>
                <w:szCs w:val="20"/>
              </w:rPr>
              <w:t>4</w:t>
            </w:r>
          </w:p>
        </w:tc>
        <w:tc>
          <w:tcPr>
            <w:tcW w:w="1012" w:type="dxa"/>
          </w:tcPr>
          <w:p w14:paraId="308F6D35" w14:textId="70F63639" w:rsidR="00A70C8D" w:rsidRPr="0014557E" w:rsidRDefault="003B42FD">
            <w:pPr>
              <w:rPr>
                <w:rFonts w:ascii="Times" w:hAnsi="Times" w:cs="Times"/>
                <w:sz w:val="20"/>
                <w:szCs w:val="20"/>
              </w:rPr>
            </w:pPr>
            <w:r>
              <w:rPr>
                <w:rFonts w:ascii="Times" w:hAnsi="Times" w:cs="Times"/>
                <w:sz w:val="20"/>
                <w:szCs w:val="20"/>
              </w:rPr>
              <w:t>3.1e-4</w:t>
            </w:r>
          </w:p>
        </w:tc>
        <w:tc>
          <w:tcPr>
            <w:tcW w:w="516" w:type="dxa"/>
          </w:tcPr>
          <w:p w14:paraId="095D5124" w14:textId="754B0B4E" w:rsidR="00A70C8D" w:rsidRPr="0014557E" w:rsidRDefault="00A70C8D">
            <w:pPr>
              <w:rPr>
                <w:rFonts w:ascii="Times" w:hAnsi="Times" w:cs="Times"/>
                <w:sz w:val="20"/>
                <w:szCs w:val="20"/>
              </w:rPr>
            </w:pPr>
            <w:r>
              <w:rPr>
                <w:rFonts w:ascii="Times" w:hAnsi="Times" w:cs="Times"/>
                <w:sz w:val="20"/>
                <w:szCs w:val="20"/>
              </w:rPr>
              <w:t>***</w:t>
            </w:r>
          </w:p>
        </w:tc>
      </w:tr>
      <w:tr w:rsidR="00A70C8D" w14:paraId="0BC5B0D5" w14:textId="77777777" w:rsidTr="00A70C8D">
        <w:tc>
          <w:tcPr>
            <w:tcW w:w="1142" w:type="dxa"/>
            <w:vMerge/>
          </w:tcPr>
          <w:p w14:paraId="37F6DE3B" w14:textId="77777777" w:rsidR="00A70C8D" w:rsidRPr="0014557E" w:rsidRDefault="00A70C8D">
            <w:pPr>
              <w:rPr>
                <w:rFonts w:ascii="Times" w:hAnsi="Times" w:cs="Times"/>
                <w:sz w:val="20"/>
                <w:szCs w:val="20"/>
              </w:rPr>
            </w:pPr>
          </w:p>
        </w:tc>
        <w:tc>
          <w:tcPr>
            <w:tcW w:w="1072" w:type="dxa"/>
            <w:vMerge/>
          </w:tcPr>
          <w:p w14:paraId="4D5F3561" w14:textId="0D2AA489" w:rsidR="00A70C8D" w:rsidRPr="0014557E" w:rsidRDefault="00A70C8D">
            <w:pPr>
              <w:rPr>
                <w:rFonts w:ascii="Times" w:hAnsi="Times" w:cs="Times"/>
                <w:sz w:val="20"/>
                <w:szCs w:val="20"/>
              </w:rPr>
            </w:pPr>
          </w:p>
        </w:tc>
        <w:tc>
          <w:tcPr>
            <w:tcW w:w="1204" w:type="dxa"/>
            <w:vMerge/>
          </w:tcPr>
          <w:p w14:paraId="588FACC5" w14:textId="77777777" w:rsidR="00A70C8D" w:rsidRPr="0014557E" w:rsidRDefault="00A70C8D">
            <w:pPr>
              <w:rPr>
                <w:rFonts w:ascii="Times" w:hAnsi="Times" w:cs="Times"/>
                <w:sz w:val="20"/>
                <w:szCs w:val="20"/>
              </w:rPr>
            </w:pPr>
          </w:p>
        </w:tc>
        <w:tc>
          <w:tcPr>
            <w:tcW w:w="1347" w:type="dxa"/>
          </w:tcPr>
          <w:p w14:paraId="1AE3D5F0" w14:textId="1CE604A9"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743B6782" w14:textId="7F74665F" w:rsidR="00A70C8D" w:rsidRPr="0014557E" w:rsidRDefault="003B42FD">
            <w:pPr>
              <w:rPr>
                <w:rFonts w:ascii="Times" w:hAnsi="Times" w:cs="Times"/>
                <w:sz w:val="20"/>
                <w:szCs w:val="20"/>
              </w:rPr>
            </w:pPr>
            <w:r>
              <w:rPr>
                <w:rFonts w:ascii="Times" w:hAnsi="Times" w:cs="Times"/>
                <w:sz w:val="20"/>
                <w:szCs w:val="20"/>
              </w:rPr>
              <w:t>90</w:t>
            </w:r>
          </w:p>
        </w:tc>
        <w:tc>
          <w:tcPr>
            <w:tcW w:w="540" w:type="dxa"/>
          </w:tcPr>
          <w:p w14:paraId="25FEE5D5" w14:textId="76158165" w:rsidR="00A70C8D" w:rsidRPr="0014557E" w:rsidRDefault="003B42FD">
            <w:pPr>
              <w:rPr>
                <w:rFonts w:ascii="Times" w:hAnsi="Times" w:cs="Times"/>
                <w:sz w:val="20"/>
                <w:szCs w:val="20"/>
              </w:rPr>
            </w:pPr>
            <w:r>
              <w:rPr>
                <w:rFonts w:ascii="Times" w:hAnsi="Times" w:cs="Times"/>
                <w:sz w:val="20"/>
                <w:szCs w:val="20"/>
              </w:rPr>
              <w:t>60</w:t>
            </w:r>
          </w:p>
        </w:tc>
        <w:tc>
          <w:tcPr>
            <w:tcW w:w="810" w:type="dxa"/>
          </w:tcPr>
          <w:p w14:paraId="3EC3DCBE" w14:textId="59A729BC" w:rsidR="00A70C8D" w:rsidRPr="0014557E" w:rsidRDefault="00A70C8D">
            <w:pPr>
              <w:rPr>
                <w:rFonts w:ascii="Times" w:hAnsi="Times" w:cs="Times"/>
                <w:sz w:val="20"/>
                <w:szCs w:val="20"/>
              </w:rPr>
            </w:pPr>
            <w:r>
              <w:rPr>
                <w:rFonts w:ascii="Times" w:hAnsi="Times" w:cs="Times"/>
                <w:sz w:val="20"/>
                <w:szCs w:val="20"/>
              </w:rPr>
              <w:t>-</w:t>
            </w:r>
            <w:r w:rsidR="003B42FD">
              <w:rPr>
                <w:rFonts w:ascii="Times" w:hAnsi="Times" w:cs="Times"/>
                <w:sz w:val="20"/>
                <w:szCs w:val="20"/>
              </w:rPr>
              <w:t>1.12</w:t>
            </w:r>
          </w:p>
        </w:tc>
        <w:tc>
          <w:tcPr>
            <w:tcW w:w="1077" w:type="dxa"/>
          </w:tcPr>
          <w:p w14:paraId="7AF83FFC" w14:textId="3117DF12" w:rsidR="00A70C8D" w:rsidRPr="0014557E" w:rsidRDefault="003B42FD">
            <w:pPr>
              <w:rPr>
                <w:rFonts w:ascii="Times" w:hAnsi="Times" w:cs="Times"/>
                <w:sz w:val="20"/>
                <w:szCs w:val="20"/>
              </w:rPr>
            </w:pPr>
            <w:r>
              <w:rPr>
                <w:rFonts w:ascii="Times" w:hAnsi="Times" w:cs="Times"/>
                <w:sz w:val="20"/>
                <w:szCs w:val="20"/>
              </w:rPr>
              <w:t>0.261</w:t>
            </w:r>
          </w:p>
        </w:tc>
        <w:tc>
          <w:tcPr>
            <w:tcW w:w="1012" w:type="dxa"/>
          </w:tcPr>
          <w:p w14:paraId="20BB9405" w14:textId="4032308B" w:rsidR="00A70C8D" w:rsidRPr="0014557E" w:rsidRDefault="003B42FD">
            <w:pPr>
              <w:rPr>
                <w:rFonts w:ascii="Times" w:hAnsi="Times" w:cs="Times"/>
                <w:sz w:val="20"/>
                <w:szCs w:val="20"/>
              </w:rPr>
            </w:pPr>
            <w:r>
              <w:rPr>
                <w:rFonts w:ascii="Times" w:hAnsi="Times" w:cs="Times"/>
                <w:sz w:val="20"/>
                <w:szCs w:val="20"/>
              </w:rPr>
              <w:t>0.261</w:t>
            </w:r>
          </w:p>
        </w:tc>
        <w:tc>
          <w:tcPr>
            <w:tcW w:w="516" w:type="dxa"/>
          </w:tcPr>
          <w:p w14:paraId="572A45D4" w14:textId="607D157E" w:rsidR="00A70C8D" w:rsidRPr="0014557E" w:rsidRDefault="00A70C8D">
            <w:pPr>
              <w:rPr>
                <w:rFonts w:ascii="Times" w:hAnsi="Times" w:cs="Times"/>
                <w:sz w:val="20"/>
                <w:szCs w:val="20"/>
              </w:rPr>
            </w:pPr>
          </w:p>
        </w:tc>
      </w:tr>
      <w:tr w:rsidR="00A70C8D" w14:paraId="43A33021" w14:textId="77777777" w:rsidTr="00A70C8D">
        <w:tc>
          <w:tcPr>
            <w:tcW w:w="1142" w:type="dxa"/>
            <w:vMerge/>
          </w:tcPr>
          <w:p w14:paraId="7FA28278" w14:textId="77777777" w:rsidR="00A70C8D" w:rsidRPr="0014557E" w:rsidRDefault="00A70C8D">
            <w:pPr>
              <w:rPr>
                <w:rFonts w:ascii="Times" w:hAnsi="Times" w:cs="Times"/>
                <w:sz w:val="20"/>
                <w:szCs w:val="20"/>
              </w:rPr>
            </w:pPr>
          </w:p>
        </w:tc>
        <w:tc>
          <w:tcPr>
            <w:tcW w:w="1072" w:type="dxa"/>
            <w:vMerge/>
          </w:tcPr>
          <w:p w14:paraId="3A1D948D" w14:textId="14B85BB2" w:rsidR="00A70C8D" w:rsidRPr="0014557E" w:rsidRDefault="00A70C8D">
            <w:pPr>
              <w:rPr>
                <w:rFonts w:ascii="Times" w:hAnsi="Times" w:cs="Times"/>
                <w:sz w:val="20"/>
                <w:szCs w:val="20"/>
              </w:rPr>
            </w:pPr>
          </w:p>
        </w:tc>
        <w:tc>
          <w:tcPr>
            <w:tcW w:w="1204" w:type="dxa"/>
            <w:vMerge w:val="restart"/>
          </w:tcPr>
          <w:p w14:paraId="1BD8AF67" w14:textId="51808010" w:rsidR="00A70C8D" w:rsidRPr="0014557E" w:rsidRDefault="00A70C8D">
            <w:pPr>
              <w:rPr>
                <w:rFonts w:ascii="Times" w:hAnsi="Times" w:cs="Times"/>
                <w:sz w:val="20"/>
                <w:szCs w:val="20"/>
              </w:rPr>
            </w:pPr>
            <w:r>
              <w:rPr>
                <w:rFonts w:ascii="Times" w:hAnsi="Times" w:cs="Times"/>
                <w:sz w:val="20"/>
                <w:szCs w:val="20"/>
              </w:rPr>
              <w:t>Lowland</w:t>
            </w:r>
          </w:p>
        </w:tc>
        <w:tc>
          <w:tcPr>
            <w:tcW w:w="1347" w:type="dxa"/>
          </w:tcPr>
          <w:p w14:paraId="62CDD583" w14:textId="5B9FAF4C"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3F8FFC89" w14:textId="2B594225" w:rsidR="00A70C8D" w:rsidRPr="0014557E" w:rsidRDefault="003B42FD">
            <w:pPr>
              <w:rPr>
                <w:rFonts w:ascii="Times" w:hAnsi="Times" w:cs="Times"/>
                <w:sz w:val="20"/>
                <w:szCs w:val="20"/>
              </w:rPr>
            </w:pPr>
            <w:r>
              <w:rPr>
                <w:rFonts w:ascii="Times" w:hAnsi="Times" w:cs="Times"/>
                <w:sz w:val="20"/>
                <w:szCs w:val="20"/>
              </w:rPr>
              <w:t>98</w:t>
            </w:r>
          </w:p>
        </w:tc>
        <w:tc>
          <w:tcPr>
            <w:tcW w:w="540" w:type="dxa"/>
          </w:tcPr>
          <w:p w14:paraId="11D7E6A5" w14:textId="751C391D" w:rsidR="00A70C8D" w:rsidRPr="0014557E" w:rsidRDefault="003B42FD">
            <w:pPr>
              <w:rPr>
                <w:rFonts w:ascii="Times" w:hAnsi="Times" w:cs="Times"/>
                <w:sz w:val="20"/>
                <w:szCs w:val="20"/>
              </w:rPr>
            </w:pPr>
            <w:r>
              <w:rPr>
                <w:rFonts w:ascii="Times" w:hAnsi="Times" w:cs="Times"/>
                <w:sz w:val="20"/>
                <w:szCs w:val="20"/>
              </w:rPr>
              <w:t>84</w:t>
            </w:r>
          </w:p>
        </w:tc>
        <w:tc>
          <w:tcPr>
            <w:tcW w:w="810" w:type="dxa"/>
          </w:tcPr>
          <w:p w14:paraId="22B7F760" w14:textId="15D1A7D9" w:rsidR="00A70C8D" w:rsidRPr="0014557E" w:rsidRDefault="003B42FD">
            <w:pPr>
              <w:rPr>
                <w:rFonts w:ascii="Times" w:hAnsi="Times" w:cs="Times"/>
                <w:sz w:val="20"/>
                <w:szCs w:val="20"/>
              </w:rPr>
            </w:pPr>
            <w:r>
              <w:rPr>
                <w:rFonts w:ascii="Times" w:hAnsi="Times" w:cs="Times"/>
                <w:sz w:val="20"/>
                <w:szCs w:val="20"/>
              </w:rPr>
              <w:t>-1.46</w:t>
            </w:r>
          </w:p>
        </w:tc>
        <w:tc>
          <w:tcPr>
            <w:tcW w:w="1077" w:type="dxa"/>
          </w:tcPr>
          <w:p w14:paraId="0699D088" w14:textId="0107A257" w:rsidR="00A70C8D" w:rsidRPr="0014557E" w:rsidRDefault="003B42FD">
            <w:pPr>
              <w:rPr>
                <w:rFonts w:ascii="Times" w:hAnsi="Times" w:cs="Times"/>
                <w:sz w:val="20"/>
                <w:szCs w:val="20"/>
              </w:rPr>
            </w:pPr>
            <w:r>
              <w:rPr>
                <w:rFonts w:ascii="Times" w:hAnsi="Times" w:cs="Times"/>
                <w:sz w:val="20"/>
                <w:szCs w:val="20"/>
              </w:rPr>
              <w:t>0.144</w:t>
            </w:r>
          </w:p>
        </w:tc>
        <w:tc>
          <w:tcPr>
            <w:tcW w:w="1012" w:type="dxa"/>
          </w:tcPr>
          <w:p w14:paraId="55E19CCA" w14:textId="3D0B6BFB" w:rsidR="00A70C8D" w:rsidRPr="0014557E" w:rsidRDefault="003B42FD">
            <w:pPr>
              <w:rPr>
                <w:rFonts w:ascii="Times" w:hAnsi="Times" w:cs="Times"/>
                <w:sz w:val="20"/>
                <w:szCs w:val="20"/>
              </w:rPr>
            </w:pPr>
            <w:r>
              <w:rPr>
                <w:rFonts w:ascii="Times" w:hAnsi="Times" w:cs="Times"/>
                <w:sz w:val="20"/>
                <w:szCs w:val="20"/>
              </w:rPr>
              <w:t>0.288</w:t>
            </w:r>
          </w:p>
        </w:tc>
        <w:tc>
          <w:tcPr>
            <w:tcW w:w="516" w:type="dxa"/>
          </w:tcPr>
          <w:p w14:paraId="4B48D1BD" w14:textId="77777777" w:rsidR="00A70C8D" w:rsidRPr="0014557E" w:rsidRDefault="00A70C8D">
            <w:pPr>
              <w:rPr>
                <w:rFonts w:ascii="Times" w:hAnsi="Times" w:cs="Times"/>
                <w:sz w:val="20"/>
                <w:szCs w:val="20"/>
              </w:rPr>
            </w:pPr>
          </w:p>
        </w:tc>
      </w:tr>
      <w:tr w:rsidR="00A70C8D" w14:paraId="72BE0D2F" w14:textId="77777777" w:rsidTr="00A70C8D">
        <w:tc>
          <w:tcPr>
            <w:tcW w:w="1142" w:type="dxa"/>
            <w:vMerge/>
          </w:tcPr>
          <w:p w14:paraId="3B3E1BEE" w14:textId="77777777" w:rsidR="00A70C8D" w:rsidRPr="0014557E" w:rsidRDefault="00A70C8D">
            <w:pPr>
              <w:rPr>
                <w:rFonts w:ascii="Times" w:hAnsi="Times" w:cs="Times"/>
                <w:sz w:val="20"/>
                <w:szCs w:val="20"/>
              </w:rPr>
            </w:pPr>
          </w:p>
        </w:tc>
        <w:tc>
          <w:tcPr>
            <w:tcW w:w="1072" w:type="dxa"/>
            <w:vMerge/>
          </w:tcPr>
          <w:p w14:paraId="667A2E1D" w14:textId="18742863" w:rsidR="00A70C8D" w:rsidRPr="0014557E" w:rsidRDefault="00A70C8D">
            <w:pPr>
              <w:rPr>
                <w:rFonts w:ascii="Times" w:hAnsi="Times" w:cs="Times"/>
                <w:sz w:val="20"/>
                <w:szCs w:val="20"/>
              </w:rPr>
            </w:pPr>
          </w:p>
        </w:tc>
        <w:tc>
          <w:tcPr>
            <w:tcW w:w="1204" w:type="dxa"/>
            <w:vMerge/>
          </w:tcPr>
          <w:p w14:paraId="7847FD5A" w14:textId="77777777" w:rsidR="00A70C8D" w:rsidRPr="0014557E" w:rsidRDefault="00A70C8D">
            <w:pPr>
              <w:rPr>
                <w:rFonts w:ascii="Times" w:hAnsi="Times" w:cs="Times"/>
                <w:sz w:val="20"/>
                <w:szCs w:val="20"/>
              </w:rPr>
            </w:pPr>
          </w:p>
        </w:tc>
        <w:tc>
          <w:tcPr>
            <w:tcW w:w="1347" w:type="dxa"/>
          </w:tcPr>
          <w:p w14:paraId="7CCF5855" w14:textId="4D6BB1D7"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7FBD3E10" w14:textId="19DC8169" w:rsidR="00A70C8D" w:rsidRPr="0014557E" w:rsidRDefault="003B42FD">
            <w:pPr>
              <w:rPr>
                <w:rFonts w:ascii="Times" w:hAnsi="Times" w:cs="Times"/>
                <w:sz w:val="20"/>
                <w:szCs w:val="20"/>
              </w:rPr>
            </w:pPr>
            <w:r>
              <w:rPr>
                <w:rFonts w:ascii="Times" w:hAnsi="Times" w:cs="Times"/>
                <w:sz w:val="20"/>
                <w:szCs w:val="20"/>
              </w:rPr>
              <w:t>84</w:t>
            </w:r>
          </w:p>
        </w:tc>
        <w:tc>
          <w:tcPr>
            <w:tcW w:w="540" w:type="dxa"/>
          </w:tcPr>
          <w:p w14:paraId="1A02E80C" w14:textId="764647AA" w:rsidR="00A70C8D" w:rsidRPr="0014557E" w:rsidRDefault="003B42FD">
            <w:pPr>
              <w:rPr>
                <w:rFonts w:ascii="Times" w:hAnsi="Times" w:cs="Times"/>
                <w:sz w:val="20"/>
                <w:szCs w:val="20"/>
              </w:rPr>
            </w:pPr>
            <w:r>
              <w:rPr>
                <w:rFonts w:ascii="Times" w:hAnsi="Times" w:cs="Times"/>
                <w:sz w:val="20"/>
                <w:szCs w:val="20"/>
              </w:rPr>
              <w:t>98</w:t>
            </w:r>
          </w:p>
        </w:tc>
        <w:tc>
          <w:tcPr>
            <w:tcW w:w="810" w:type="dxa"/>
          </w:tcPr>
          <w:p w14:paraId="7C8CCE20" w14:textId="1F48E853" w:rsidR="00A70C8D" w:rsidRPr="0014557E" w:rsidRDefault="003B42FD">
            <w:pPr>
              <w:rPr>
                <w:rFonts w:ascii="Times" w:hAnsi="Times" w:cs="Times"/>
                <w:sz w:val="20"/>
                <w:szCs w:val="20"/>
              </w:rPr>
            </w:pPr>
            <w:r>
              <w:rPr>
                <w:rFonts w:ascii="Times" w:hAnsi="Times" w:cs="Times"/>
                <w:sz w:val="20"/>
                <w:szCs w:val="20"/>
              </w:rPr>
              <w:t>2.33</w:t>
            </w:r>
          </w:p>
        </w:tc>
        <w:tc>
          <w:tcPr>
            <w:tcW w:w="1077" w:type="dxa"/>
          </w:tcPr>
          <w:p w14:paraId="40CCA38D" w14:textId="1308C0C7" w:rsidR="00A70C8D" w:rsidRPr="0014557E" w:rsidRDefault="003B42FD">
            <w:pPr>
              <w:rPr>
                <w:rFonts w:ascii="Times" w:hAnsi="Times" w:cs="Times"/>
                <w:sz w:val="20"/>
                <w:szCs w:val="20"/>
              </w:rPr>
            </w:pPr>
            <w:r>
              <w:rPr>
                <w:rFonts w:ascii="Times" w:hAnsi="Times" w:cs="Times"/>
                <w:sz w:val="20"/>
                <w:szCs w:val="20"/>
              </w:rPr>
              <w:t>0.02</w:t>
            </w:r>
          </w:p>
        </w:tc>
        <w:tc>
          <w:tcPr>
            <w:tcW w:w="1012" w:type="dxa"/>
          </w:tcPr>
          <w:p w14:paraId="05AB30DE" w14:textId="51B55C0D" w:rsidR="00A70C8D" w:rsidRPr="0014557E" w:rsidRDefault="003B42FD">
            <w:pPr>
              <w:rPr>
                <w:rFonts w:ascii="Times" w:hAnsi="Times" w:cs="Times"/>
                <w:sz w:val="20"/>
                <w:szCs w:val="20"/>
              </w:rPr>
            </w:pPr>
            <w:r>
              <w:rPr>
                <w:rFonts w:ascii="Times" w:hAnsi="Times" w:cs="Times"/>
                <w:sz w:val="20"/>
                <w:szCs w:val="20"/>
              </w:rPr>
              <w:t>0.059</w:t>
            </w:r>
          </w:p>
        </w:tc>
        <w:tc>
          <w:tcPr>
            <w:tcW w:w="516" w:type="dxa"/>
          </w:tcPr>
          <w:p w14:paraId="137E638E" w14:textId="3599503D" w:rsidR="00A70C8D" w:rsidRPr="0014557E" w:rsidRDefault="00A70C8D">
            <w:pPr>
              <w:rPr>
                <w:rFonts w:ascii="Times" w:hAnsi="Times" w:cs="Times"/>
                <w:sz w:val="20"/>
                <w:szCs w:val="20"/>
              </w:rPr>
            </w:pPr>
          </w:p>
        </w:tc>
      </w:tr>
      <w:tr w:rsidR="00A70C8D" w14:paraId="5CE4FB7E" w14:textId="77777777" w:rsidTr="00A70C8D">
        <w:tc>
          <w:tcPr>
            <w:tcW w:w="1142" w:type="dxa"/>
            <w:vMerge/>
          </w:tcPr>
          <w:p w14:paraId="3341944A" w14:textId="77777777" w:rsidR="00A70C8D" w:rsidRDefault="00A70C8D">
            <w:pPr>
              <w:rPr>
                <w:rFonts w:ascii="Times" w:hAnsi="Times" w:cs="Times"/>
                <w:sz w:val="20"/>
                <w:szCs w:val="20"/>
              </w:rPr>
            </w:pPr>
          </w:p>
        </w:tc>
        <w:tc>
          <w:tcPr>
            <w:tcW w:w="1072" w:type="dxa"/>
            <w:vMerge w:val="restart"/>
          </w:tcPr>
          <w:p w14:paraId="000CB2AC" w14:textId="58C25B9E" w:rsidR="00A70C8D" w:rsidRPr="0014557E" w:rsidRDefault="00A70C8D">
            <w:pPr>
              <w:rPr>
                <w:rFonts w:ascii="Times" w:hAnsi="Times" w:cs="Times"/>
                <w:sz w:val="20"/>
                <w:szCs w:val="20"/>
              </w:rPr>
            </w:pPr>
            <w:r>
              <w:rPr>
                <w:rFonts w:ascii="Times" w:hAnsi="Times" w:cs="Times"/>
                <w:sz w:val="20"/>
                <w:szCs w:val="20"/>
              </w:rPr>
              <w:t>Deciduous</w:t>
            </w:r>
          </w:p>
        </w:tc>
        <w:tc>
          <w:tcPr>
            <w:tcW w:w="1204" w:type="dxa"/>
            <w:vMerge w:val="restart"/>
          </w:tcPr>
          <w:p w14:paraId="022F27DC" w14:textId="1EC432C7" w:rsidR="00A70C8D" w:rsidRPr="0014557E" w:rsidRDefault="00A70C8D">
            <w:pPr>
              <w:rPr>
                <w:rFonts w:ascii="Times" w:hAnsi="Times" w:cs="Times"/>
                <w:sz w:val="20"/>
                <w:szCs w:val="20"/>
              </w:rPr>
            </w:pPr>
            <w:r>
              <w:rPr>
                <w:rFonts w:ascii="Times" w:hAnsi="Times" w:cs="Times"/>
                <w:sz w:val="20"/>
                <w:szCs w:val="20"/>
              </w:rPr>
              <w:t>Upland</w:t>
            </w:r>
          </w:p>
        </w:tc>
        <w:tc>
          <w:tcPr>
            <w:tcW w:w="1347" w:type="dxa"/>
          </w:tcPr>
          <w:p w14:paraId="6618DF50" w14:textId="33BF00BA"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0E7F4A5D" w14:textId="22915D10" w:rsidR="00A70C8D" w:rsidRPr="0014557E" w:rsidRDefault="003B42FD">
            <w:pPr>
              <w:rPr>
                <w:rFonts w:ascii="Times" w:hAnsi="Times" w:cs="Times"/>
                <w:sz w:val="20"/>
                <w:szCs w:val="20"/>
              </w:rPr>
            </w:pPr>
            <w:r>
              <w:rPr>
                <w:rFonts w:ascii="Times" w:hAnsi="Times" w:cs="Times"/>
                <w:sz w:val="20"/>
                <w:szCs w:val="20"/>
              </w:rPr>
              <w:t>80</w:t>
            </w:r>
          </w:p>
        </w:tc>
        <w:tc>
          <w:tcPr>
            <w:tcW w:w="540" w:type="dxa"/>
          </w:tcPr>
          <w:p w14:paraId="44548E54" w14:textId="1C24989F" w:rsidR="00A70C8D" w:rsidRPr="0014557E" w:rsidRDefault="003B42FD">
            <w:pPr>
              <w:rPr>
                <w:rFonts w:ascii="Times" w:hAnsi="Times" w:cs="Times"/>
                <w:sz w:val="20"/>
                <w:szCs w:val="20"/>
              </w:rPr>
            </w:pPr>
            <w:r>
              <w:rPr>
                <w:rFonts w:ascii="Times" w:hAnsi="Times" w:cs="Times"/>
                <w:sz w:val="20"/>
                <w:szCs w:val="20"/>
              </w:rPr>
              <w:t>80</w:t>
            </w:r>
          </w:p>
        </w:tc>
        <w:tc>
          <w:tcPr>
            <w:tcW w:w="810" w:type="dxa"/>
          </w:tcPr>
          <w:p w14:paraId="7AE4FD5C" w14:textId="14CCC7A9" w:rsidR="00A70C8D" w:rsidRPr="0014557E" w:rsidRDefault="003B42FD">
            <w:pPr>
              <w:rPr>
                <w:rFonts w:ascii="Times" w:hAnsi="Times" w:cs="Times"/>
                <w:sz w:val="20"/>
                <w:szCs w:val="20"/>
              </w:rPr>
            </w:pPr>
            <w:r>
              <w:rPr>
                <w:rFonts w:ascii="Times" w:hAnsi="Times" w:cs="Times"/>
                <w:sz w:val="20"/>
                <w:szCs w:val="20"/>
              </w:rPr>
              <w:t>6.59</w:t>
            </w:r>
          </w:p>
        </w:tc>
        <w:tc>
          <w:tcPr>
            <w:tcW w:w="1077" w:type="dxa"/>
          </w:tcPr>
          <w:p w14:paraId="3DD8B240" w14:textId="024A233F" w:rsidR="00A70C8D" w:rsidRPr="0014557E" w:rsidRDefault="003B42FD">
            <w:pPr>
              <w:rPr>
                <w:rFonts w:ascii="Times" w:hAnsi="Times" w:cs="Times"/>
                <w:sz w:val="20"/>
                <w:szCs w:val="20"/>
              </w:rPr>
            </w:pPr>
            <w:r>
              <w:rPr>
                <w:rFonts w:ascii="Times" w:hAnsi="Times" w:cs="Times"/>
                <w:sz w:val="20"/>
                <w:szCs w:val="20"/>
              </w:rPr>
              <w:t>4.4e-11</w:t>
            </w:r>
          </w:p>
        </w:tc>
        <w:tc>
          <w:tcPr>
            <w:tcW w:w="1012" w:type="dxa"/>
          </w:tcPr>
          <w:p w14:paraId="3D3B1698" w14:textId="76ACB0B8" w:rsidR="00A70C8D" w:rsidRPr="0014557E" w:rsidRDefault="003B42FD">
            <w:pPr>
              <w:rPr>
                <w:rFonts w:ascii="Times" w:hAnsi="Times" w:cs="Times"/>
                <w:sz w:val="20"/>
                <w:szCs w:val="20"/>
              </w:rPr>
            </w:pPr>
            <w:r>
              <w:rPr>
                <w:rFonts w:ascii="Times" w:hAnsi="Times" w:cs="Times"/>
                <w:sz w:val="20"/>
                <w:szCs w:val="20"/>
              </w:rPr>
              <w:t>1.3e-10</w:t>
            </w:r>
          </w:p>
        </w:tc>
        <w:tc>
          <w:tcPr>
            <w:tcW w:w="516" w:type="dxa"/>
          </w:tcPr>
          <w:p w14:paraId="1EDE9ACA" w14:textId="07A74844" w:rsidR="00A70C8D" w:rsidRPr="0014557E" w:rsidRDefault="003B42FD">
            <w:pPr>
              <w:rPr>
                <w:rFonts w:ascii="Times" w:hAnsi="Times" w:cs="Times"/>
                <w:sz w:val="20"/>
                <w:szCs w:val="20"/>
              </w:rPr>
            </w:pPr>
            <w:r>
              <w:rPr>
                <w:rFonts w:ascii="Times" w:hAnsi="Times" w:cs="Times"/>
                <w:sz w:val="20"/>
                <w:szCs w:val="20"/>
              </w:rPr>
              <w:t>***</w:t>
            </w:r>
          </w:p>
        </w:tc>
      </w:tr>
      <w:tr w:rsidR="00A70C8D" w14:paraId="3030AE68" w14:textId="77777777" w:rsidTr="00A70C8D">
        <w:tc>
          <w:tcPr>
            <w:tcW w:w="1142" w:type="dxa"/>
            <w:vMerge/>
          </w:tcPr>
          <w:p w14:paraId="159ACA9D" w14:textId="77777777" w:rsidR="00A70C8D" w:rsidRPr="0014557E" w:rsidRDefault="00A70C8D">
            <w:pPr>
              <w:rPr>
                <w:rFonts w:ascii="Times" w:hAnsi="Times" w:cs="Times"/>
                <w:sz w:val="20"/>
                <w:szCs w:val="20"/>
              </w:rPr>
            </w:pPr>
          </w:p>
        </w:tc>
        <w:tc>
          <w:tcPr>
            <w:tcW w:w="1072" w:type="dxa"/>
            <w:vMerge/>
          </w:tcPr>
          <w:p w14:paraId="632A8998" w14:textId="75E2B731" w:rsidR="00A70C8D" w:rsidRPr="0014557E" w:rsidRDefault="00A70C8D">
            <w:pPr>
              <w:rPr>
                <w:rFonts w:ascii="Times" w:hAnsi="Times" w:cs="Times"/>
                <w:sz w:val="20"/>
                <w:szCs w:val="20"/>
              </w:rPr>
            </w:pPr>
          </w:p>
        </w:tc>
        <w:tc>
          <w:tcPr>
            <w:tcW w:w="1204" w:type="dxa"/>
            <w:vMerge/>
          </w:tcPr>
          <w:p w14:paraId="71ED82D4" w14:textId="77777777" w:rsidR="00A70C8D" w:rsidRPr="0014557E" w:rsidRDefault="00A70C8D">
            <w:pPr>
              <w:rPr>
                <w:rFonts w:ascii="Times" w:hAnsi="Times" w:cs="Times"/>
                <w:sz w:val="20"/>
                <w:szCs w:val="20"/>
              </w:rPr>
            </w:pPr>
          </w:p>
        </w:tc>
        <w:tc>
          <w:tcPr>
            <w:tcW w:w="1347" w:type="dxa"/>
          </w:tcPr>
          <w:p w14:paraId="3FC0ED76" w14:textId="26648969"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676297D0" w14:textId="1D63C3EC" w:rsidR="00A70C8D" w:rsidRPr="0014557E" w:rsidRDefault="003B42FD">
            <w:pPr>
              <w:rPr>
                <w:rFonts w:ascii="Times" w:hAnsi="Times" w:cs="Times"/>
                <w:sz w:val="20"/>
                <w:szCs w:val="20"/>
              </w:rPr>
            </w:pPr>
            <w:r>
              <w:rPr>
                <w:rFonts w:ascii="Times" w:hAnsi="Times" w:cs="Times"/>
                <w:sz w:val="20"/>
                <w:szCs w:val="20"/>
              </w:rPr>
              <w:t>80</w:t>
            </w:r>
          </w:p>
        </w:tc>
        <w:tc>
          <w:tcPr>
            <w:tcW w:w="540" w:type="dxa"/>
          </w:tcPr>
          <w:p w14:paraId="4C66FF7F" w14:textId="1D256CED" w:rsidR="00A70C8D" w:rsidRPr="0014557E" w:rsidRDefault="003B42FD">
            <w:pPr>
              <w:rPr>
                <w:rFonts w:ascii="Times" w:hAnsi="Times" w:cs="Times"/>
                <w:sz w:val="20"/>
                <w:szCs w:val="20"/>
              </w:rPr>
            </w:pPr>
            <w:r>
              <w:rPr>
                <w:rFonts w:ascii="Times" w:hAnsi="Times" w:cs="Times"/>
                <w:sz w:val="20"/>
                <w:szCs w:val="20"/>
              </w:rPr>
              <w:t>60</w:t>
            </w:r>
          </w:p>
        </w:tc>
        <w:tc>
          <w:tcPr>
            <w:tcW w:w="810" w:type="dxa"/>
          </w:tcPr>
          <w:p w14:paraId="26648B6C" w14:textId="4183B3BD" w:rsidR="00A70C8D" w:rsidRPr="0014557E" w:rsidRDefault="003B42FD">
            <w:pPr>
              <w:rPr>
                <w:rFonts w:ascii="Times" w:hAnsi="Times" w:cs="Times"/>
                <w:sz w:val="20"/>
                <w:szCs w:val="20"/>
              </w:rPr>
            </w:pPr>
            <w:r>
              <w:rPr>
                <w:rFonts w:ascii="Times" w:hAnsi="Times" w:cs="Times"/>
                <w:sz w:val="20"/>
                <w:szCs w:val="20"/>
              </w:rPr>
              <w:t>0.168</w:t>
            </w:r>
          </w:p>
        </w:tc>
        <w:tc>
          <w:tcPr>
            <w:tcW w:w="1077" w:type="dxa"/>
          </w:tcPr>
          <w:p w14:paraId="7A45715E" w14:textId="7093CA32" w:rsidR="00A70C8D" w:rsidRPr="0014557E" w:rsidRDefault="003B42FD">
            <w:pPr>
              <w:rPr>
                <w:rFonts w:ascii="Times" w:hAnsi="Times" w:cs="Times"/>
                <w:sz w:val="20"/>
                <w:szCs w:val="20"/>
              </w:rPr>
            </w:pPr>
            <w:r>
              <w:rPr>
                <w:rFonts w:ascii="Times" w:hAnsi="Times" w:cs="Times"/>
                <w:sz w:val="20"/>
                <w:szCs w:val="20"/>
              </w:rPr>
              <w:t>0.867</w:t>
            </w:r>
          </w:p>
        </w:tc>
        <w:tc>
          <w:tcPr>
            <w:tcW w:w="1012" w:type="dxa"/>
          </w:tcPr>
          <w:p w14:paraId="551B19C2" w14:textId="5FDAC51F" w:rsidR="00A70C8D" w:rsidRPr="0014557E" w:rsidRDefault="003B42FD">
            <w:pPr>
              <w:rPr>
                <w:rFonts w:ascii="Times" w:hAnsi="Times" w:cs="Times"/>
                <w:sz w:val="20"/>
                <w:szCs w:val="20"/>
              </w:rPr>
            </w:pPr>
            <w:r>
              <w:rPr>
                <w:rFonts w:ascii="Times" w:hAnsi="Times" w:cs="Times"/>
                <w:sz w:val="20"/>
                <w:szCs w:val="20"/>
              </w:rPr>
              <w:t>0.867</w:t>
            </w:r>
          </w:p>
        </w:tc>
        <w:tc>
          <w:tcPr>
            <w:tcW w:w="516" w:type="dxa"/>
          </w:tcPr>
          <w:p w14:paraId="0BB81600" w14:textId="0EC70393" w:rsidR="00A70C8D" w:rsidRPr="0014557E" w:rsidRDefault="00A70C8D">
            <w:pPr>
              <w:rPr>
                <w:rFonts w:ascii="Times" w:hAnsi="Times" w:cs="Times"/>
                <w:sz w:val="20"/>
                <w:szCs w:val="20"/>
              </w:rPr>
            </w:pPr>
          </w:p>
        </w:tc>
      </w:tr>
      <w:tr w:rsidR="00A70C8D" w14:paraId="3658C95E" w14:textId="77777777" w:rsidTr="00A70C8D">
        <w:tc>
          <w:tcPr>
            <w:tcW w:w="1142" w:type="dxa"/>
            <w:vMerge/>
          </w:tcPr>
          <w:p w14:paraId="4E1F81C6" w14:textId="77777777" w:rsidR="00A70C8D" w:rsidRPr="0014557E" w:rsidRDefault="00A70C8D">
            <w:pPr>
              <w:rPr>
                <w:rFonts w:ascii="Times" w:hAnsi="Times" w:cs="Times"/>
                <w:sz w:val="20"/>
                <w:szCs w:val="20"/>
              </w:rPr>
            </w:pPr>
          </w:p>
        </w:tc>
        <w:tc>
          <w:tcPr>
            <w:tcW w:w="1072" w:type="dxa"/>
            <w:vMerge/>
          </w:tcPr>
          <w:p w14:paraId="4982C318" w14:textId="6E5BAD98" w:rsidR="00A70C8D" w:rsidRPr="0014557E" w:rsidRDefault="00A70C8D">
            <w:pPr>
              <w:rPr>
                <w:rFonts w:ascii="Times" w:hAnsi="Times" w:cs="Times"/>
                <w:sz w:val="20"/>
                <w:szCs w:val="20"/>
              </w:rPr>
            </w:pPr>
          </w:p>
        </w:tc>
        <w:tc>
          <w:tcPr>
            <w:tcW w:w="1204" w:type="dxa"/>
            <w:vMerge w:val="restart"/>
          </w:tcPr>
          <w:p w14:paraId="3883504D" w14:textId="2C771776" w:rsidR="00A70C8D" w:rsidRPr="0014557E" w:rsidRDefault="00A70C8D">
            <w:pPr>
              <w:rPr>
                <w:rFonts w:ascii="Times" w:hAnsi="Times" w:cs="Times"/>
                <w:sz w:val="20"/>
                <w:szCs w:val="20"/>
              </w:rPr>
            </w:pPr>
            <w:r>
              <w:rPr>
                <w:rFonts w:ascii="Times" w:hAnsi="Times" w:cs="Times"/>
                <w:sz w:val="20"/>
                <w:szCs w:val="20"/>
              </w:rPr>
              <w:t>Lowland</w:t>
            </w:r>
          </w:p>
        </w:tc>
        <w:tc>
          <w:tcPr>
            <w:tcW w:w="1347" w:type="dxa"/>
          </w:tcPr>
          <w:p w14:paraId="20AC78FC" w14:textId="4A83E9B1"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13AA1B50" w14:textId="1D75EDF5" w:rsidR="00A70C8D" w:rsidRPr="0014557E" w:rsidRDefault="00F746DC">
            <w:pPr>
              <w:rPr>
                <w:rFonts w:ascii="Times" w:hAnsi="Times" w:cs="Times"/>
                <w:sz w:val="20"/>
                <w:szCs w:val="20"/>
              </w:rPr>
            </w:pPr>
            <w:r>
              <w:rPr>
                <w:rFonts w:ascii="Times" w:hAnsi="Times" w:cs="Times"/>
                <w:sz w:val="20"/>
                <w:szCs w:val="20"/>
              </w:rPr>
              <w:t>98</w:t>
            </w:r>
          </w:p>
        </w:tc>
        <w:tc>
          <w:tcPr>
            <w:tcW w:w="540" w:type="dxa"/>
          </w:tcPr>
          <w:p w14:paraId="7FE695A3" w14:textId="60E1FA89" w:rsidR="00A70C8D" w:rsidRPr="0014557E" w:rsidRDefault="00F746DC">
            <w:pPr>
              <w:rPr>
                <w:rFonts w:ascii="Times" w:hAnsi="Times" w:cs="Times"/>
                <w:sz w:val="20"/>
                <w:szCs w:val="20"/>
              </w:rPr>
            </w:pPr>
            <w:r>
              <w:rPr>
                <w:rFonts w:ascii="Times" w:hAnsi="Times" w:cs="Times"/>
                <w:sz w:val="20"/>
                <w:szCs w:val="20"/>
              </w:rPr>
              <w:t>84</w:t>
            </w:r>
          </w:p>
        </w:tc>
        <w:tc>
          <w:tcPr>
            <w:tcW w:w="810" w:type="dxa"/>
          </w:tcPr>
          <w:p w14:paraId="4C079CA7" w14:textId="159059F8" w:rsidR="00A70C8D" w:rsidRPr="0014557E" w:rsidRDefault="00F746DC">
            <w:pPr>
              <w:rPr>
                <w:rFonts w:ascii="Times" w:hAnsi="Times" w:cs="Times"/>
                <w:sz w:val="20"/>
                <w:szCs w:val="20"/>
              </w:rPr>
            </w:pPr>
            <w:r>
              <w:rPr>
                <w:rFonts w:ascii="Times" w:hAnsi="Times" w:cs="Times"/>
                <w:sz w:val="20"/>
                <w:szCs w:val="20"/>
              </w:rPr>
              <w:t>0.551</w:t>
            </w:r>
          </w:p>
        </w:tc>
        <w:tc>
          <w:tcPr>
            <w:tcW w:w="1077" w:type="dxa"/>
          </w:tcPr>
          <w:p w14:paraId="5B11980B" w14:textId="49E44024" w:rsidR="00A70C8D" w:rsidRPr="0014557E" w:rsidRDefault="00F746DC">
            <w:pPr>
              <w:rPr>
                <w:rFonts w:ascii="Times" w:hAnsi="Times" w:cs="Times"/>
                <w:sz w:val="20"/>
                <w:szCs w:val="20"/>
              </w:rPr>
            </w:pPr>
            <w:r>
              <w:rPr>
                <w:rFonts w:ascii="Times" w:hAnsi="Times" w:cs="Times"/>
                <w:sz w:val="20"/>
                <w:szCs w:val="20"/>
              </w:rPr>
              <w:t>0.582</w:t>
            </w:r>
          </w:p>
        </w:tc>
        <w:tc>
          <w:tcPr>
            <w:tcW w:w="1012" w:type="dxa"/>
          </w:tcPr>
          <w:p w14:paraId="4D02D4FB" w14:textId="7B5B3998" w:rsidR="00A70C8D" w:rsidRPr="0014557E" w:rsidRDefault="00F746DC">
            <w:pPr>
              <w:rPr>
                <w:rFonts w:ascii="Times" w:hAnsi="Times" w:cs="Times"/>
                <w:sz w:val="20"/>
                <w:szCs w:val="20"/>
              </w:rPr>
            </w:pPr>
            <w:r>
              <w:rPr>
                <w:rFonts w:ascii="Times" w:hAnsi="Times" w:cs="Times"/>
                <w:sz w:val="20"/>
                <w:szCs w:val="20"/>
              </w:rPr>
              <w:t>0.582</w:t>
            </w:r>
          </w:p>
        </w:tc>
        <w:tc>
          <w:tcPr>
            <w:tcW w:w="516" w:type="dxa"/>
          </w:tcPr>
          <w:p w14:paraId="00B18C1C" w14:textId="75BD7E24" w:rsidR="00A70C8D" w:rsidRPr="0014557E" w:rsidRDefault="00A70C8D">
            <w:pPr>
              <w:rPr>
                <w:rFonts w:ascii="Times" w:hAnsi="Times" w:cs="Times"/>
                <w:sz w:val="20"/>
                <w:szCs w:val="20"/>
              </w:rPr>
            </w:pPr>
          </w:p>
        </w:tc>
      </w:tr>
      <w:tr w:rsidR="00A70C8D" w14:paraId="1746346D" w14:textId="77777777" w:rsidTr="00A70C8D">
        <w:tc>
          <w:tcPr>
            <w:tcW w:w="1142" w:type="dxa"/>
            <w:vMerge/>
          </w:tcPr>
          <w:p w14:paraId="2433D022" w14:textId="77777777" w:rsidR="00A70C8D" w:rsidRPr="0014557E" w:rsidRDefault="00A70C8D">
            <w:pPr>
              <w:rPr>
                <w:rFonts w:ascii="Times" w:hAnsi="Times" w:cs="Times"/>
                <w:sz w:val="20"/>
                <w:szCs w:val="20"/>
              </w:rPr>
            </w:pPr>
          </w:p>
        </w:tc>
        <w:tc>
          <w:tcPr>
            <w:tcW w:w="1072" w:type="dxa"/>
            <w:vMerge/>
          </w:tcPr>
          <w:p w14:paraId="0731E1A9" w14:textId="29C275F4" w:rsidR="00A70C8D" w:rsidRPr="0014557E" w:rsidRDefault="00A70C8D">
            <w:pPr>
              <w:rPr>
                <w:rFonts w:ascii="Times" w:hAnsi="Times" w:cs="Times"/>
                <w:sz w:val="20"/>
                <w:szCs w:val="20"/>
              </w:rPr>
            </w:pPr>
          </w:p>
        </w:tc>
        <w:tc>
          <w:tcPr>
            <w:tcW w:w="1204" w:type="dxa"/>
            <w:vMerge/>
          </w:tcPr>
          <w:p w14:paraId="1FAACC6A" w14:textId="77777777" w:rsidR="00A70C8D" w:rsidRPr="0014557E" w:rsidRDefault="00A70C8D">
            <w:pPr>
              <w:rPr>
                <w:rFonts w:ascii="Times" w:hAnsi="Times" w:cs="Times"/>
                <w:sz w:val="20"/>
                <w:szCs w:val="20"/>
              </w:rPr>
            </w:pPr>
          </w:p>
        </w:tc>
        <w:tc>
          <w:tcPr>
            <w:tcW w:w="1347" w:type="dxa"/>
          </w:tcPr>
          <w:p w14:paraId="7670C4F0" w14:textId="785D909A"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5F40217F" w14:textId="16068509" w:rsidR="00A70C8D" w:rsidRPr="0014557E" w:rsidRDefault="00F746DC">
            <w:pPr>
              <w:rPr>
                <w:rFonts w:ascii="Times" w:hAnsi="Times" w:cs="Times"/>
                <w:sz w:val="20"/>
                <w:szCs w:val="20"/>
              </w:rPr>
            </w:pPr>
            <w:r>
              <w:rPr>
                <w:rFonts w:ascii="Times" w:hAnsi="Times" w:cs="Times"/>
                <w:sz w:val="20"/>
                <w:szCs w:val="20"/>
              </w:rPr>
              <w:t>84</w:t>
            </w:r>
          </w:p>
        </w:tc>
        <w:tc>
          <w:tcPr>
            <w:tcW w:w="540" w:type="dxa"/>
          </w:tcPr>
          <w:p w14:paraId="3A51FE26" w14:textId="192E4FE9" w:rsidR="00A70C8D" w:rsidRPr="0014557E" w:rsidRDefault="00F746DC">
            <w:pPr>
              <w:rPr>
                <w:rFonts w:ascii="Times" w:hAnsi="Times" w:cs="Times"/>
                <w:sz w:val="20"/>
                <w:szCs w:val="20"/>
              </w:rPr>
            </w:pPr>
            <w:r>
              <w:rPr>
                <w:rFonts w:ascii="Times" w:hAnsi="Times" w:cs="Times"/>
                <w:sz w:val="20"/>
                <w:szCs w:val="20"/>
              </w:rPr>
              <w:t>98</w:t>
            </w:r>
          </w:p>
        </w:tc>
        <w:tc>
          <w:tcPr>
            <w:tcW w:w="810" w:type="dxa"/>
          </w:tcPr>
          <w:p w14:paraId="768FB8B1" w14:textId="2EC1F149" w:rsidR="00A70C8D" w:rsidRPr="0014557E" w:rsidRDefault="00F746DC">
            <w:pPr>
              <w:rPr>
                <w:rFonts w:ascii="Times" w:hAnsi="Times" w:cs="Times"/>
                <w:sz w:val="20"/>
                <w:szCs w:val="20"/>
              </w:rPr>
            </w:pPr>
            <w:r>
              <w:rPr>
                <w:rFonts w:ascii="Times" w:hAnsi="Times" w:cs="Times"/>
                <w:sz w:val="20"/>
                <w:szCs w:val="20"/>
              </w:rPr>
              <w:t>8.25</w:t>
            </w:r>
          </w:p>
        </w:tc>
        <w:tc>
          <w:tcPr>
            <w:tcW w:w="1077" w:type="dxa"/>
          </w:tcPr>
          <w:p w14:paraId="02AD43AF" w14:textId="7EE10F2B" w:rsidR="00A70C8D" w:rsidRPr="0014557E" w:rsidRDefault="00F746DC">
            <w:pPr>
              <w:rPr>
                <w:rFonts w:ascii="Times" w:hAnsi="Times" w:cs="Times"/>
                <w:sz w:val="20"/>
                <w:szCs w:val="20"/>
              </w:rPr>
            </w:pPr>
            <w:r>
              <w:rPr>
                <w:rFonts w:ascii="Times" w:hAnsi="Times" w:cs="Times"/>
                <w:sz w:val="20"/>
                <w:szCs w:val="20"/>
              </w:rPr>
              <w:t>1.64e-16</w:t>
            </w:r>
          </w:p>
        </w:tc>
        <w:tc>
          <w:tcPr>
            <w:tcW w:w="1012" w:type="dxa"/>
          </w:tcPr>
          <w:p w14:paraId="4C0A3AE9" w14:textId="25B4AB64" w:rsidR="00A70C8D" w:rsidRPr="0014557E" w:rsidRDefault="00F746DC">
            <w:pPr>
              <w:rPr>
                <w:rFonts w:ascii="Times" w:hAnsi="Times" w:cs="Times"/>
                <w:sz w:val="20"/>
                <w:szCs w:val="20"/>
              </w:rPr>
            </w:pPr>
            <w:r>
              <w:rPr>
                <w:rFonts w:ascii="Times" w:hAnsi="Times" w:cs="Times"/>
                <w:sz w:val="20"/>
                <w:szCs w:val="20"/>
              </w:rPr>
              <w:t>3.29e-16</w:t>
            </w:r>
          </w:p>
        </w:tc>
        <w:tc>
          <w:tcPr>
            <w:tcW w:w="516" w:type="dxa"/>
          </w:tcPr>
          <w:p w14:paraId="3F82C82D" w14:textId="205F21F5" w:rsidR="00A70C8D" w:rsidRPr="0014557E" w:rsidRDefault="00F746DC">
            <w:pPr>
              <w:rPr>
                <w:rFonts w:ascii="Times" w:hAnsi="Times" w:cs="Times"/>
                <w:sz w:val="20"/>
                <w:szCs w:val="20"/>
              </w:rPr>
            </w:pPr>
            <w:r>
              <w:rPr>
                <w:rFonts w:ascii="Times" w:hAnsi="Times" w:cs="Times"/>
                <w:sz w:val="20"/>
                <w:szCs w:val="20"/>
              </w:rPr>
              <w:t>***</w:t>
            </w:r>
          </w:p>
        </w:tc>
      </w:tr>
      <w:tr w:rsidR="00A70C8D" w14:paraId="53FF19E1" w14:textId="77777777" w:rsidTr="00A70C8D">
        <w:tc>
          <w:tcPr>
            <w:tcW w:w="1142" w:type="dxa"/>
            <w:vMerge w:val="restart"/>
          </w:tcPr>
          <w:p w14:paraId="648F24F2" w14:textId="1B8E113C" w:rsidR="00A70C8D" w:rsidRPr="0014557E" w:rsidRDefault="00A70C8D" w:rsidP="00A70C8D">
            <w:pPr>
              <w:rPr>
                <w:rFonts w:ascii="Times" w:hAnsi="Times" w:cs="Times"/>
                <w:sz w:val="20"/>
                <w:szCs w:val="20"/>
              </w:rPr>
            </w:pPr>
            <w:r>
              <w:rPr>
                <w:rFonts w:ascii="Times" w:hAnsi="Times" w:cs="Times"/>
                <w:sz w:val="20"/>
                <w:szCs w:val="20"/>
              </w:rPr>
              <w:t>Basal Area</w:t>
            </w:r>
          </w:p>
        </w:tc>
        <w:tc>
          <w:tcPr>
            <w:tcW w:w="1072" w:type="dxa"/>
            <w:vMerge w:val="restart"/>
          </w:tcPr>
          <w:p w14:paraId="62895052" w14:textId="3437E65E" w:rsidR="00A70C8D" w:rsidRPr="0014557E" w:rsidRDefault="00A70C8D" w:rsidP="00A70C8D">
            <w:pPr>
              <w:rPr>
                <w:rFonts w:ascii="Times" w:hAnsi="Times" w:cs="Times"/>
                <w:sz w:val="20"/>
                <w:szCs w:val="20"/>
              </w:rPr>
            </w:pPr>
            <w:r>
              <w:rPr>
                <w:rFonts w:ascii="Times" w:hAnsi="Times" w:cs="Times"/>
                <w:sz w:val="20"/>
                <w:szCs w:val="20"/>
              </w:rPr>
              <w:t>Conifer</w:t>
            </w:r>
          </w:p>
        </w:tc>
        <w:tc>
          <w:tcPr>
            <w:tcW w:w="1204" w:type="dxa"/>
            <w:vMerge w:val="restart"/>
          </w:tcPr>
          <w:p w14:paraId="48DB5605" w14:textId="5F8D6722" w:rsidR="00A70C8D" w:rsidRPr="0014557E" w:rsidRDefault="00A70C8D" w:rsidP="00A70C8D">
            <w:pPr>
              <w:rPr>
                <w:rFonts w:ascii="Times" w:hAnsi="Times" w:cs="Times"/>
                <w:sz w:val="20"/>
                <w:szCs w:val="20"/>
              </w:rPr>
            </w:pPr>
            <w:r>
              <w:rPr>
                <w:rFonts w:ascii="Times" w:hAnsi="Times" w:cs="Times"/>
                <w:sz w:val="20"/>
                <w:szCs w:val="20"/>
              </w:rPr>
              <w:t>Upland</w:t>
            </w:r>
          </w:p>
        </w:tc>
        <w:tc>
          <w:tcPr>
            <w:tcW w:w="1347" w:type="dxa"/>
          </w:tcPr>
          <w:p w14:paraId="217FDDCD" w14:textId="4EBA6C07"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416CCF19" w14:textId="60CF18DD" w:rsidR="00A70C8D" w:rsidRDefault="00A70C8D" w:rsidP="00A70C8D">
            <w:pPr>
              <w:rPr>
                <w:rFonts w:ascii="Times" w:hAnsi="Times" w:cs="Times"/>
                <w:sz w:val="20"/>
                <w:szCs w:val="20"/>
              </w:rPr>
            </w:pPr>
            <w:r>
              <w:rPr>
                <w:rFonts w:ascii="Times" w:hAnsi="Times" w:cs="Times"/>
                <w:sz w:val="20"/>
                <w:szCs w:val="20"/>
              </w:rPr>
              <w:t>80</w:t>
            </w:r>
          </w:p>
        </w:tc>
        <w:tc>
          <w:tcPr>
            <w:tcW w:w="540" w:type="dxa"/>
          </w:tcPr>
          <w:p w14:paraId="0651D2D1" w14:textId="03F9CBB4" w:rsidR="00A70C8D" w:rsidRDefault="00A70C8D" w:rsidP="00A70C8D">
            <w:pPr>
              <w:rPr>
                <w:rFonts w:ascii="Times" w:hAnsi="Times" w:cs="Times"/>
                <w:sz w:val="20"/>
                <w:szCs w:val="20"/>
              </w:rPr>
            </w:pPr>
            <w:r>
              <w:rPr>
                <w:rFonts w:ascii="Times" w:hAnsi="Times" w:cs="Times"/>
                <w:sz w:val="20"/>
                <w:szCs w:val="20"/>
              </w:rPr>
              <w:t>80</w:t>
            </w:r>
          </w:p>
        </w:tc>
        <w:tc>
          <w:tcPr>
            <w:tcW w:w="810" w:type="dxa"/>
          </w:tcPr>
          <w:p w14:paraId="0C116283" w14:textId="21085DB5" w:rsidR="00A70C8D" w:rsidRDefault="00A70C8D" w:rsidP="00A70C8D">
            <w:pPr>
              <w:rPr>
                <w:rFonts w:ascii="Times" w:hAnsi="Times" w:cs="Times"/>
                <w:sz w:val="20"/>
                <w:szCs w:val="20"/>
              </w:rPr>
            </w:pPr>
            <w:r>
              <w:rPr>
                <w:rFonts w:ascii="Times" w:hAnsi="Times" w:cs="Times"/>
                <w:sz w:val="20"/>
                <w:szCs w:val="20"/>
              </w:rPr>
              <w:t>-3.72</w:t>
            </w:r>
          </w:p>
        </w:tc>
        <w:tc>
          <w:tcPr>
            <w:tcW w:w="1077" w:type="dxa"/>
          </w:tcPr>
          <w:p w14:paraId="11FCF31D" w14:textId="58FFADC3" w:rsidR="00A70C8D" w:rsidRDefault="00A70C8D" w:rsidP="00A70C8D">
            <w:pPr>
              <w:rPr>
                <w:rFonts w:ascii="Times" w:hAnsi="Times" w:cs="Times"/>
                <w:sz w:val="20"/>
                <w:szCs w:val="20"/>
              </w:rPr>
            </w:pPr>
            <w:r>
              <w:rPr>
                <w:rFonts w:ascii="Times" w:hAnsi="Times" w:cs="Times"/>
                <w:sz w:val="20"/>
                <w:szCs w:val="20"/>
              </w:rPr>
              <w:t>0.0002</w:t>
            </w:r>
          </w:p>
        </w:tc>
        <w:tc>
          <w:tcPr>
            <w:tcW w:w="1012" w:type="dxa"/>
          </w:tcPr>
          <w:p w14:paraId="300769DE" w14:textId="63B9F6D7" w:rsidR="00A70C8D" w:rsidRDefault="00A70C8D" w:rsidP="00A70C8D">
            <w:pPr>
              <w:rPr>
                <w:rFonts w:ascii="Times" w:hAnsi="Times" w:cs="Times"/>
                <w:sz w:val="20"/>
                <w:szCs w:val="20"/>
              </w:rPr>
            </w:pPr>
            <w:r>
              <w:rPr>
                <w:rFonts w:ascii="Times" w:hAnsi="Times" w:cs="Times"/>
                <w:sz w:val="20"/>
                <w:szCs w:val="20"/>
              </w:rPr>
              <w:t>0.0004</w:t>
            </w:r>
          </w:p>
        </w:tc>
        <w:tc>
          <w:tcPr>
            <w:tcW w:w="516" w:type="dxa"/>
          </w:tcPr>
          <w:p w14:paraId="27752452" w14:textId="703F909C" w:rsidR="00A70C8D" w:rsidRDefault="00A70C8D" w:rsidP="00A70C8D">
            <w:pPr>
              <w:rPr>
                <w:rFonts w:ascii="Times" w:hAnsi="Times" w:cs="Times"/>
                <w:sz w:val="20"/>
                <w:szCs w:val="20"/>
              </w:rPr>
            </w:pPr>
            <w:r>
              <w:rPr>
                <w:rFonts w:ascii="Times" w:hAnsi="Times" w:cs="Times"/>
                <w:sz w:val="20"/>
                <w:szCs w:val="20"/>
              </w:rPr>
              <w:t>***</w:t>
            </w:r>
          </w:p>
        </w:tc>
      </w:tr>
      <w:tr w:rsidR="00A70C8D" w14:paraId="40637FF1" w14:textId="77777777" w:rsidTr="00A70C8D">
        <w:tc>
          <w:tcPr>
            <w:tcW w:w="1142" w:type="dxa"/>
            <w:vMerge/>
          </w:tcPr>
          <w:p w14:paraId="7C90C080" w14:textId="77777777" w:rsidR="00A70C8D" w:rsidRPr="0014557E" w:rsidRDefault="00A70C8D" w:rsidP="00A70C8D">
            <w:pPr>
              <w:rPr>
                <w:rFonts w:ascii="Times" w:hAnsi="Times" w:cs="Times"/>
                <w:sz w:val="20"/>
                <w:szCs w:val="20"/>
              </w:rPr>
            </w:pPr>
          </w:p>
        </w:tc>
        <w:tc>
          <w:tcPr>
            <w:tcW w:w="1072" w:type="dxa"/>
            <w:vMerge/>
          </w:tcPr>
          <w:p w14:paraId="5835E0B1" w14:textId="77777777" w:rsidR="00A70C8D" w:rsidRPr="0014557E" w:rsidRDefault="00A70C8D" w:rsidP="00A70C8D">
            <w:pPr>
              <w:rPr>
                <w:rFonts w:ascii="Times" w:hAnsi="Times" w:cs="Times"/>
                <w:sz w:val="20"/>
                <w:szCs w:val="20"/>
              </w:rPr>
            </w:pPr>
          </w:p>
        </w:tc>
        <w:tc>
          <w:tcPr>
            <w:tcW w:w="1204" w:type="dxa"/>
            <w:vMerge/>
          </w:tcPr>
          <w:p w14:paraId="25F9B940" w14:textId="77777777" w:rsidR="00A70C8D" w:rsidRPr="0014557E" w:rsidRDefault="00A70C8D" w:rsidP="00A70C8D">
            <w:pPr>
              <w:rPr>
                <w:rFonts w:ascii="Times" w:hAnsi="Times" w:cs="Times"/>
                <w:sz w:val="20"/>
                <w:szCs w:val="20"/>
              </w:rPr>
            </w:pPr>
          </w:p>
        </w:tc>
        <w:tc>
          <w:tcPr>
            <w:tcW w:w="1347" w:type="dxa"/>
          </w:tcPr>
          <w:p w14:paraId="784482A5" w14:textId="519BB033"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7754EF32" w14:textId="5CC3745C" w:rsidR="00A70C8D" w:rsidRDefault="00A70C8D" w:rsidP="00A70C8D">
            <w:pPr>
              <w:rPr>
                <w:rFonts w:ascii="Times" w:hAnsi="Times" w:cs="Times"/>
                <w:sz w:val="20"/>
                <w:szCs w:val="20"/>
              </w:rPr>
            </w:pPr>
            <w:r>
              <w:rPr>
                <w:rFonts w:ascii="Times" w:hAnsi="Times" w:cs="Times"/>
                <w:sz w:val="20"/>
                <w:szCs w:val="20"/>
              </w:rPr>
              <w:t>80</w:t>
            </w:r>
          </w:p>
        </w:tc>
        <w:tc>
          <w:tcPr>
            <w:tcW w:w="540" w:type="dxa"/>
          </w:tcPr>
          <w:p w14:paraId="106949BA" w14:textId="5153D379" w:rsidR="00A70C8D" w:rsidRDefault="00A70C8D" w:rsidP="00A70C8D">
            <w:pPr>
              <w:rPr>
                <w:rFonts w:ascii="Times" w:hAnsi="Times" w:cs="Times"/>
                <w:sz w:val="20"/>
                <w:szCs w:val="20"/>
              </w:rPr>
            </w:pPr>
            <w:r>
              <w:rPr>
                <w:rFonts w:ascii="Times" w:hAnsi="Times" w:cs="Times"/>
                <w:sz w:val="20"/>
                <w:szCs w:val="20"/>
              </w:rPr>
              <w:t>60</w:t>
            </w:r>
          </w:p>
        </w:tc>
        <w:tc>
          <w:tcPr>
            <w:tcW w:w="810" w:type="dxa"/>
          </w:tcPr>
          <w:p w14:paraId="323E2216" w14:textId="17E4B1EF" w:rsidR="00A70C8D" w:rsidRDefault="00A70C8D" w:rsidP="00A70C8D">
            <w:pPr>
              <w:rPr>
                <w:rFonts w:ascii="Times" w:hAnsi="Times" w:cs="Times"/>
                <w:sz w:val="20"/>
                <w:szCs w:val="20"/>
              </w:rPr>
            </w:pPr>
            <w:r>
              <w:rPr>
                <w:rFonts w:ascii="Times" w:hAnsi="Times" w:cs="Times"/>
                <w:sz w:val="20"/>
                <w:szCs w:val="20"/>
              </w:rPr>
              <w:t>-1.15</w:t>
            </w:r>
          </w:p>
        </w:tc>
        <w:tc>
          <w:tcPr>
            <w:tcW w:w="1077" w:type="dxa"/>
          </w:tcPr>
          <w:p w14:paraId="14AE84B4" w14:textId="3B8AE3A8" w:rsidR="00A70C8D" w:rsidRDefault="00A70C8D" w:rsidP="00A70C8D">
            <w:pPr>
              <w:rPr>
                <w:rFonts w:ascii="Times" w:hAnsi="Times" w:cs="Times"/>
                <w:sz w:val="20"/>
                <w:szCs w:val="20"/>
              </w:rPr>
            </w:pPr>
            <w:r>
              <w:rPr>
                <w:rFonts w:ascii="Times" w:hAnsi="Times" w:cs="Times"/>
                <w:sz w:val="20"/>
                <w:szCs w:val="20"/>
              </w:rPr>
              <w:t>0.251</w:t>
            </w:r>
          </w:p>
        </w:tc>
        <w:tc>
          <w:tcPr>
            <w:tcW w:w="1012" w:type="dxa"/>
          </w:tcPr>
          <w:p w14:paraId="0625B7A6" w14:textId="5A4C88F5" w:rsidR="00A70C8D" w:rsidRDefault="00A70C8D" w:rsidP="00A70C8D">
            <w:pPr>
              <w:rPr>
                <w:rFonts w:ascii="Times" w:hAnsi="Times" w:cs="Times"/>
                <w:sz w:val="20"/>
                <w:szCs w:val="20"/>
              </w:rPr>
            </w:pPr>
            <w:r>
              <w:rPr>
                <w:rFonts w:ascii="Times" w:hAnsi="Times" w:cs="Times"/>
                <w:sz w:val="20"/>
                <w:szCs w:val="20"/>
              </w:rPr>
              <w:t>0.251</w:t>
            </w:r>
          </w:p>
        </w:tc>
        <w:tc>
          <w:tcPr>
            <w:tcW w:w="516" w:type="dxa"/>
          </w:tcPr>
          <w:p w14:paraId="70030F01" w14:textId="77777777" w:rsidR="00A70C8D" w:rsidRDefault="00A70C8D" w:rsidP="00A70C8D">
            <w:pPr>
              <w:rPr>
                <w:rFonts w:ascii="Times" w:hAnsi="Times" w:cs="Times"/>
                <w:sz w:val="20"/>
                <w:szCs w:val="20"/>
              </w:rPr>
            </w:pPr>
          </w:p>
        </w:tc>
      </w:tr>
      <w:tr w:rsidR="00A70C8D" w14:paraId="36945E4D" w14:textId="77777777" w:rsidTr="00A70C8D">
        <w:tc>
          <w:tcPr>
            <w:tcW w:w="1142" w:type="dxa"/>
            <w:vMerge/>
          </w:tcPr>
          <w:p w14:paraId="44300DA7" w14:textId="77777777" w:rsidR="00A70C8D" w:rsidRPr="0014557E" w:rsidRDefault="00A70C8D" w:rsidP="00A70C8D">
            <w:pPr>
              <w:rPr>
                <w:rFonts w:ascii="Times" w:hAnsi="Times" w:cs="Times"/>
                <w:sz w:val="20"/>
                <w:szCs w:val="20"/>
              </w:rPr>
            </w:pPr>
          </w:p>
        </w:tc>
        <w:tc>
          <w:tcPr>
            <w:tcW w:w="1072" w:type="dxa"/>
            <w:vMerge/>
          </w:tcPr>
          <w:p w14:paraId="028895FD" w14:textId="77777777" w:rsidR="00A70C8D" w:rsidRPr="0014557E" w:rsidRDefault="00A70C8D" w:rsidP="00A70C8D">
            <w:pPr>
              <w:rPr>
                <w:rFonts w:ascii="Times" w:hAnsi="Times" w:cs="Times"/>
                <w:sz w:val="20"/>
                <w:szCs w:val="20"/>
              </w:rPr>
            </w:pPr>
          </w:p>
        </w:tc>
        <w:tc>
          <w:tcPr>
            <w:tcW w:w="1204" w:type="dxa"/>
            <w:vMerge w:val="restart"/>
          </w:tcPr>
          <w:p w14:paraId="4CEEC7FA" w14:textId="452F128B" w:rsidR="00A70C8D" w:rsidRPr="0014557E" w:rsidRDefault="00A70C8D" w:rsidP="00A70C8D">
            <w:pPr>
              <w:rPr>
                <w:rFonts w:ascii="Times" w:hAnsi="Times" w:cs="Times"/>
                <w:sz w:val="20"/>
                <w:szCs w:val="20"/>
              </w:rPr>
            </w:pPr>
            <w:r>
              <w:rPr>
                <w:rFonts w:ascii="Times" w:hAnsi="Times" w:cs="Times"/>
                <w:sz w:val="20"/>
                <w:szCs w:val="20"/>
              </w:rPr>
              <w:t>Lowland</w:t>
            </w:r>
          </w:p>
        </w:tc>
        <w:tc>
          <w:tcPr>
            <w:tcW w:w="1347" w:type="dxa"/>
          </w:tcPr>
          <w:p w14:paraId="7F7A9D15" w14:textId="39E73BC8"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1DE9289D" w14:textId="76ED46F6" w:rsidR="00A70C8D" w:rsidRDefault="00A70C8D" w:rsidP="00A70C8D">
            <w:pPr>
              <w:rPr>
                <w:rFonts w:ascii="Times" w:hAnsi="Times" w:cs="Times"/>
                <w:sz w:val="20"/>
                <w:szCs w:val="20"/>
              </w:rPr>
            </w:pPr>
            <w:r>
              <w:rPr>
                <w:rFonts w:ascii="Times" w:hAnsi="Times" w:cs="Times"/>
                <w:sz w:val="20"/>
                <w:szCs w:val="20"/>
              </w:rPr>
              <w:t>98</w:t>
            </w:r>
          </w:p>
        </w:tc>
        <w:tc>
          <w:tcPr>
            <w:tcW w:w="540" w:type="dxa"/>
          </w:tcPr>
          <w:p w14:paraId="14C7DDCA" w14:textId="07C84D5F" w:rsidR="00A70C8D" w:rsidRDefault="00A70C8D" w:rsidP="00A70C8D">
            <w:pPr>
              <w:rPr>
                <w:rFonts w:ascii="Times" w:hAnsi="Times" w:cs="Times"/>
                <w:sz w:val="20"/>
                <w:szCs w:val="20"/>
              </w:rPr>
            </w:pPr>
            <w:r>
              <w:rPr>
                <w:rFonts w:ascii="Times" w:hAnsi="Times" w:cs="Times"/>
                <w:sz w:val="20"/>
                <w:szCs w:val="20"/>
              </w:rPr>
              <w:t>84</w:t>
            </w:r>
          </w:p>
        </w:tc>
        <w:tc>
          <w:tcPr>
            <w:tcW w:w="810" w:type="dxa"/>
          </w:tcPr>
          <w:p w14:paraId="52943E30" w14:textId="2A4CEEAF" w:rsidR="00A70C8D" w:rsidRDefault="00A70C8D" w:rsidP="00A70C8D">
            <w:pPr>
              <w:rPr>
                <w:rFonts w:ascii="Times" w:hAnsi="Times" w:cs="Times"/>
                <w:sz w:val="20"/>
                <w:szCs w:val="20"/>
              </w:rPr>
            </w:pPr>
            <w:r>
              <w:rPr>
                <w:rFonts w:ascii="Times" w:hAnsi="Times" w:cs="Times"/>
                <w:sz w:val="20"/>
                <w:szCs w:val="20"/>
              </w:rPr>
              <w:t>-1.58</w:t>
            </w:r>
          </w:p>
        </w:tc>
        <w:tc>
          <w:tcPr>
            <w:tcW w:w="1077" w:type="dxa"/>
          </w:tcPr>
          <w:p w14:paraId="1C228CEF" w14:textId="646D79C0" w:rsidR="00A70C8D" w:rsidRDefault="00A70C8D" w:rsidP="00A70C8D">
            <w:pPr>
              <w:rPr>
                <w:rFonts w:ascii="Times" w:hAnsi="Times" w:cs="Times"/>
                <w:sz w:val="20"/>
                <w:szCs w:val="20"/>
              </w:rPr>
            </w:pPr>
            <w:r>
              <w:rPr>
                <w:rFonts w:ascii="Times" w:hAnsi="Times" w:cs="Times"/>
                <w:sz w:val="20"/>
                <w:szCs w:val="20"/>
              </w:rPr>
              <w:t>0.115</w:t>
            </w:r>
          </w:p>
        </w:tc>
        <w:tc>
          <w:tcPr>
            <w:tcW w:w="1012" w:type="dxa"/>
          </w:tcPr>
          <w:p w14:paraId="748569F6" w14:textId="56E4B435" w:rsidR="00A70C8D" w:rsidRDefault="00A70C8D" w:rsidP="00A70C8D">
            <w:pPr>
              <w:rPr>
                <w:rFonts w:ascii="Times" w:hAnsi="Times" w:cs="Times"/>
                <w:sz w:val="20"/>
                <w:szCs w:val="20"/>
              </w:rPr>
            </w:pPr>
            <w:r>
              <w:rPr>
                <w:rFonts w:ascii="Times" w:hAnsi="Times" w:cs="Times"/>
                <w:sz w:val="20"/>
                <w:szCs w:val="20"/>
              </w:rPr>
              <w:t>0.23</w:t>
            </w:r>
          </w:p>
        </w:tc>
        <w:tc>
          <w:tcPr>
            <w:tcW w:w="516" w:type="dxa"/>
          </w:tcPr>
          <w:p w14:paraId="3D3F0AF6" w14:textId="77777777" w:rsidR="00A70C8D" w:rsidRDefault="00A70C8D" w:rsidP="00A70C8D">
            <w:pPr>
              <w:rPr>
                <w:rFonts w:ascii="Times" w:hAnsi="Times" w:cs="Times"/>
                <w:sz w:val="20"/>
                <w:szCs w:val="20"/>
              </w:rPr>
            </w:pPr>
          </w:p>
        </w:tc>
      </w:tr>
      <w:tr w:rsidR="00A70C8D" w14:paraId="0808D689" w14:textId="77777777" w:rsidTr="00A70C8D">
        <w:tc>
          <w:tcPr>
            <w:tcW w:w="1142" w:type="dxa"/>
            <w:vMerge/>
          </w:tcPr>
          <w:p w14:paraId="74F28F21" w14:textId="77777777" w:rsidR="00A70C8D" w:rsidRPr="0014557E" w:rsidRDefault="00A70C8D" w:rsidP="00A70C8D">
            <w:pPr>
              <w:rPr>
                <w:rFonts w:ascii="Times" w:hAnsi="Times" w:cs="Times"/>
                <w:sz w:val="20"/>
                <w:szCs w:val="20"/>
              </w:rPr>
            </w:pPr>
          </w:p>
        </w:tc>
        <w:tc>
          <w:tcPr>
            <w:tcW w:w="1072" w:type="dxa"/>
            <w:vMerge/>
          </w:tcPr>
          <w:p w14:paraId="1869D90E" w14:textId="77777777" w:rsidR="00A70C8D" w:rsidRPr="0014557E" w:rsidRDefault="00A70C8D" w:rsidP="00A70C8D">
            <w:pPr>
              <w:rPr>
                <w:rFonts w:ascii="Times" w:hAnsi="Times" w:cs="Times"/>
                <w:sz w:val="20"/>
                <w:szCs w:val="20"/>
              </w:rPr>
            </w:pPr>
          </w:p>
        </w:tc>
        <w:tc>
          <w:tcPr>
            <w:tcW w:w="1204" w:type="dxa"/>
            <w:vMerge/>
          </w:tcPr>
          <w:p w14:paraId="2FB8AF80" w14:textId="77777777" w:rsidR="00A70C8D" w:rsidRPr="0014557E" w:rsidRDefault="00A70C8D" w:rsidP="00A70C8D">
            <w:pPr>
              <w:rPr>
                <w:rFonts w:ascii="Times" w:hAnsi="Times" w:cs="Times"/>
                <w:sz w:val="20"/>
                <w:szCs w:val="20"/>
              </w:rPr>
            </w:pPr>
          </w:p>
        </w:tc>
        <w:tc>
          <w:tcPr>
            <w:tcW w:w="1347" w:type="dxa"/>
          </w:tcPr>
          <w:p w14:paraId="5B318AEE" w14:textId="1EE23FF4"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16ABA69A" w14:textId="68BC404A" w:rsidR="00A70C8D" w:rsidRDefault="00A70C8D" w:rsidP="00A70C8D">
            <w:pPr>
              <w:rPr>
                <w:rFonts w:ascii="Times" w:hAnsi="Times" w:cs="Times"/>
                <w:sz w:val="20"/>
                <w:szCs w:val="20"/>
              </w:rPr>
            </w:pPr>
            <w:r>
              <w:rPr>
                <w:rFonts w:ascii="Times" w:hAnsi="Times" w:cs="Times"/>
                <w:sz w:val="20"/>
                <w:szCs w:val="20"/>
              </w:rPr>
              <w:t>84</w:t>
            </w:r>
          </w:p>
        </w:tc>
        <w:tc>
          <w:tcPr>
            <w:tcW w:w="540" w:type="dxa"/>
          </w:tcPr>
          <w:p w14:paraId="52232920" w14:textId="18FB501F" w:rsidR="00A70C8D" w:rsidRDefault="00A70C8D" w:rsidP="00A70C8D">
            <w:pPr>
              <w:rPr>
                <w:rFonts w:ascii="Times" w:hAnsi="Times" w:cs="Times"/>
                <w:sz w:val="20"/>
                <w:szCs w:val="20"/>
              </w:rPr>
            </w:pPr>
            <w:r>
              <w:rPr>
                <w:rFonts w:ascii="Times" w:hAnsi="Times" w:cs="Times"/>
                <w:sz w:val="20"/>
                <w:szCs w:val="20"/>
              </w:rPr>
              <w:t>98</w:t>
            </w:r>
          </w:p>
        </w:tc>
        <w:tc>
          <w:tcPr>
            <w:tcW w:w="810" w:type="dxa"/>
          </w:tcPr>
          <w:p w14:paraId="29ED9FE5" w14:textId="7C3D64B0" w:rsidR="00A70C8D" w:rsidRDefault="00A70C8D" w:rsidP="00A70C8D">
            <w:pPr>
              <w:rPr>
                <w:rFonts w:ascii="Times" w:hAnsi="Times" w:cs="Times"/>
                <w:sz w:val="20"/>
                <w:szCs w:val="20"/>
              </w:rPr>
            </w:pPr>
            <w:r>
              <w:rPr>
                <w:rFonts w:ascii="Times" w:hAnsi="Times" w:cs="Times"/>
                <w:sz w:val="20"/>
                <w:szCs w:val="20"/>
              </w:rPr>
              <w:t>2.55</w:t>
            </w:r>
          </w:p>
        </w:tc>
        <w:tc>
          <w:tcPr>
            <w:tcW w:w="1077" w:type="dxa"/>
          </w:tcPr>
          <w:p w14:paraId="1C1BE3EB" w14:textId="5A4CB350" w:rsidR="00A70C8D" w:rsidRDefault="00A70C8D" w:rsidP="00A70C8D">
            <w:pPr>
              <w:rPr>
                <w:rFonts w:ascii="Times" w:hAnsi="Times" w:cs="Times"/>
                <w:sz w:val="20"/>
                <w:szCs w:val="20"/>
              </w:rPr>
            </w:pPr>
            <w:r>
              <w:rPr>
                <w:rFonts w:ascii="Times" w:hAnsi="Times" w:cs="Times"/>
                <w:sz w:val="20"/>
                <w:szCs w:val="20"/>
              </w:rPr>
              <w:t>0.0109</w:t>
            </w:r>
          </w:p>
        </w:tc>
        <w:tc>
          <w:tcPr>
            <w:tcW w:w="1012" w:type="dxa"/>
          </w:tcPr>
          <w:p w14:paraId="75036C09" w14:textId="4B87FC2C" w:rsidR="00A70C8D" w:rsidRDefault="00A70C8D" w:rsidP="00A70C8D">
            <w:pPr>
              <w:rPr>
                <w:rFonts w:ascii="Times" w:hAnsi="Times" w:cs="Times"/>
                <w:sz w:val="20"/>
                <w:szCs w:val="20"/>
              </w:rPr>
            </w:pPr>
            <w:r>
              <w:rPr>
                <w:rFonts w:ascii="Times" w:hAnsi="Times" w:cs="Times"/>
                <w:sz w:val="20"/>
                <w:szCs w:val="20"/>
              </w:rPr>
              <w:t>0.0327</w:t>
            </w:r>
          </w:p>
        </w:tc>
        <w:tc>
          <w:tcPr>
            <w:tcW w:w="516" w:type="dxa"/>
          </w:tcPr>
          <w:p w14:paraId="1F5481EB" w14:textId="3AE20458" w:rsidR="00A70C8D" w:rsidRDefault="00A70C8D" w:rsidP="00A70C8D">
            <w:pPr>
              <w:rPr>
                <w:rFonts w:ascii="Times" w:hAnsi="Times" w:cs="Times"/>
                <w:sz w:val="20"/>
                <w:szCs w:val="20"/>
              </w:rPr>
            </w:pPr>
            <w:r>
              <w:rPr>
                <w:rFonts w:ascii="Times" w:hAnsi="Times" w:cs="Times"/>
                <w:sz w:val="20"/>
                <w:szCs w:val="20"/>
              </w:rPr>
              <w:t>*</w:t>
            </w:r>
          </w:p>
        </w:tc>
      </w:tr>
      <w:tr w:rsidR="00A70C8D" w14:paraId="479C82E6" w14:textId="77777777" w:rsidTr="00A70C8D">
        <w:tc>
          <w:tcPr>
            <w:tcW w:w="1142" w:type="dxa"/>
            <w:vMerge/>
          </w:tcPr>
          <w:p w14:paraId="561B0828" w14:textId="77777777" w:rsidR="00A70C8D" w:rsidRPr="0014557E" w:rsidRDefault="00A70C8D" w:rsidP="00A70C8D">
            <w:pPr>
              <w:rPr>
                <w:rFonts w:ascii="Times" w:hAnsi="Times" w:cs="Times"/>
                <w:sz w:val="20"/>
                <w:szCs w:val="20"/>
              </w:rPr>
            </w:pPr>
          </w:p>
        </w:tc>
        <w:tc>
          <w:tcPr>
            <w:tcW w:w="1072" w:type="dxa"/>
            <w:vMerge w:val="restart"/>
          </w:tcPr>
          <w:p w14:paraId="6614BDD2" w14:textId="0BCD6E14" w:rsidR="00A70C8D" w:rsidRPr="0014557E" w:rsidRDefault="00A70C8D" w:rsidP="00A70C8D">
            <w:pPr>
              <w:rPr>
                <w:rFonts w:ascii="Times" w:hAnsi="Times" w:cs="Times"/>
                <w:sz w:val="20"/>
                <w:szCs w:val="20"/>
              </w:rPr>
            </w:pPr>
            <w:r>
              <w:rPr>
                <w:rFonts w:ascii="Times" w:hAnsi="Times" w:cs="Times"/>
                <w:sz w:val="20"/>
                <w:szCs w:val="20"/>
              </w:rPr>
              <w:t>Deciduous</w:t>
            </w:r>
          </w:p>
        </w:tc>
        <w:tc>
          <w:tcPr>
            <w:tcW w:w="1204" w:type="dxa"/>
            <w:vMerge w:val="restart"/>
          </w:tcPr>
          <w:p w14:paraId="44C31295" w14:textId="63049B07" w:rsidR="00A70C8D" w:rsidRPr="0014557E" w:rsidRDefault="00A70C8D" w:rsidP="00A70C8D">
            <w:pPr>
              <w:rPr>
                <w:rFonts w:ascii="Times" w:hAnsi="Times" w:cs="Times"/>
                <w:sz w:val="20"/>
                <w:szCs w:val="20"/>
              </w:rPr>
            </w:pPr>
            <w:r>
              <w:rPr>
                <w:rFonts w:ascii="Times" w:hAnsi="Times" w:cs="Times"/>
                <w:sz w:val="20"/>
                <w:szCs w:val="20"/>
              </w:rPr>
              <w:t>Upland</w:t>
            </w:r>
          </w:p>
        </w:tc>
        <w:tc>
          <w:tcPr>
            <w:tcW w:w="1347" w:type="dxa"/>
          </w:tcPr>
          <w:p w14:paraId="0AACAA2F" w14:textId="42BC4A5D"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1D098E90" w14:textId="4C7D9E10" w:rsidR="00A70C8D" w:rsidRDefault="00A70C8D" w:rsidP="00A70C8D">
            <w:pPr>
              <w:rPr>
                <w:rFonts w:ascii="Times" w:hAnsi="Times" w:cs="Times"/>
                <w:sz w:val="20"/>
                <w:szCs w:val="20"/>
              </w:rPr>
            </w:pPr>
            <w:r>
              <w:rPr>
                <w:rFonts w:ascii="Times" w:hAnsi="Times" w:cs="Times"/>
                <w:sz w:val="20"/>
                <w:szCs w:val="20"/>
              </w:rPr>
              <w:t>80</w:t>
            </w:r>
          </w:p>
        </w:tc>
        <w:tc>
          <w:tcPr>
            <w:tcW w:w="540" w:type="dxa"/>
          </w:tcPr>
          <w:p w14:paraId="12AEFAB7" w14:textId="0A25A235" w:rsidR="00A70C8D" w:rsidRDefault="00A70C8D" w:rsidP="00A70C8D">
            <w:pPr>
              <w:rPr>
                <w:rFonts w:ascii="Times" w:hAnsi="Times" w:cs="Times"/>
                <w:sz w:val="20"/>
                <w:szCs w:val="20"/>
              </w:rPr>
            </w:pPr>
            <w:r>
              <w:rPr>
                <w:rFonts w:ascii="Times" w:hAnsi="Times" w:cs="Times"/>
                <w:sz w:val="20"/>
                <w:szCs w:val="20"/>
              </w:rPr>
              <w:t>80</w:t>
            </w:r>
          </w:p>
        </w:tc>
        <w:tc>
          <w:tcPr>
            <w:tcW w:w="810" w:type="dxa"/>
          </w:tcPr>
          <w:p w14:paraId="5DD4EE22" w14:textId="60CC8F4A" w:rsidR="00A70C8D" w:rsidRDefault="00A70C8D" w:rsidP="00A70C8D">
            <w:pPr>
              <w:rPr>
                <w:rFonts w:ascii="Times" w:hAnsi="Times" w:cs="Times"/>
                <w:sz w:val="20"/>
                <w:szCs w:val="20"/>
              </w:rPr>
            </w:pPr>
            <w:r>
              <w:rPr>
                <w:rFonts w:ascii="Times" w:hAnsi="Times" w:cs="Times"/>
                <w:sz w:val="20"/>
                <w:szCs w:val="20"/>
              </w:rPr>
              <w:t>8.26</w:t>
            </w:r>
          </w:p>
        </w:tc>
        <w:tc>
          <w:tcPr>
            <w:tcW w:w="1077" w:type="dxa"/>
          </w:tcPr>
          <w:p w14:paraId="4CC07C45" w14:textId="22A1E107" w:rsidR="00A70C8D" w:rsidRDefault="00A70C8D" w:rsidP="00A70C8D">
            <w:pPr>
              <w:rPr>
                <w:rFonts w:ascii="Times" w:hAnsi="Times" w:cs="Times"/>
                <w:sz w:val="20"/>
                <w:szCs w:val="20"/>
              </w:rPr>
            </w:pPr>
            <w:r>
              <w:rPr>
                <w:rFonts w:ascii="Times" w:hAnsi="Times" w:cs="Times"/>
                <w:sz w:val="20"/>
                <w:szCs w:val="20"/>
              </w:rPr>
              <w:t>1.44e-16</w:t>
            </w:r>
          </w:p>
        </w:tc>
        <w:tc>
          <w:tcPr>
            <w:tcW w:w="1012" w:type="dxa"/>
          </w:tcPr>
          <w:p w14:paraId="0F6C4ED1" w14:textId="37428689" w:rsidR="00A70C8D" w:rsidRDefault="00A70C8D" w:rsidP="00A70C8D">
            <w:pPr>
              <w:rPr>
                <w:rFonts w:ascii="Times" w:hAnsi="Times" w:cs="Times"/>
                <w:sz w:val="20"/>
                <w:szCs w:val="20"/>
              </w:rPr>
            </w:pPr>
            <w:r>
              <w:rPr>
                <w:rFonts w:ascii="Times" w:hAnsi="Times" w:cs="Times"/>
                <w:sz w:val="20"/>
                <w:szCs w:val="20"/>
              </w:rPr>
              <w:t>4.31e-16</w:t>
            </w:r>
          </w:p>
        </w:tc>
        <w:tc>
          <w:tcPr>
            <w:tcW w:w="516" w:type="dxa"/>
          </w:tcPr>
          <w:p w14:paraId="4918630B" w14:textId="0E300A11" w:rsidR="00A70C8D" w:rsidRDefault="00A70C8D" w:rsidP="00A70C8D">
            <w:pPr>
              <w:rPr>
                <w:rFonts w:ascii="Times" w:hAnsi="Times" w:cs="Times"/>
                <w:sz w:val="20"/>
                <w:szCs w:val="20"/>
              </w:rPr>
            </w:pPr>
            <w:r>
              <w:rPr>
                <w:rFonts w:ascii="Times" w:hAnsi="Times" w:cs="Times"/>
                <w:sz w:val="20"/>
                <w:szCs w:val="20"/>
              </w:rPr>
              <w:t>***</w:t>
            </w:r>
          </w:p>
        </w:tc>
      </w:tr>
      <w:tr w:rsidR="00A70C8D" w14:paraId="7DED36A3" w14:textId="77777777" w:rsidTr="00A70C8D">
        <w:tc>
          <w:tcPr>
            <w:tcW w:w="1142" w:type="dxa"/>
            <w:vMerge/>
          </w:tcPr>
          <w:p w14:paraId="5A568C97" w14:textId="77777777" w:rsidR="00A70C8D" w:rsidRPr="0014557E" w:rsidRDefault="00A70C8D" w:rsidP="00A70C8D">
            <w:pPr>
              <w:rPr>
                <w:rFonts w:ascii="Times" w:hAnsi="Times" w:cs="Times"/>
                <w:sz w:val="20"/>
                <w:szCs w:val="20"/>
              </w:rPr>
            </w:pPr>
          </w:p>
        </w:tc>
        <w:tc>
          <w:tcPr>
            <w:tcW w:w="1072" w:type="dxa"/>
            <w:vMerge/>
          </w:tcPr>
          <w:p w14:paraId="455C714B" w14:textId="77777777" w:rsidR="00A70C8D" w:rsidRPr="0014557E" w:rsidRDefault="00A70C8D" w:rsidP="00A70C8D">
            <w:pPr>
              <w:rPr>
                <w:rFonts w:ascii="Times" w:hAnsi="Times" w:cs="Times"/>
                <w:sz w:val="20"/>
                <w:szCs w:val="20"/>
              </w:rPr>
            </w:pPr>
          </w:p>
        </w:tc>
        <w:tc>
          <w:tcPr>
            <w:tcW w:w="1204" w:type="dxa"/>
            <w:vMerge/>
          </w:tcPr>
          <w:p w14:paraId="06732E6E" w14:textId="77777777" w:rsidR="00A70C8D" w:rsidRPr="0014557E" w:rsidRDefault="00A70C8D" w:rsidP="00A70C8D">
            <w:pPr>
              <w:rPr>
                <w:rFonts w:ascii="Times" w:hAnsi="Times" w:cs="Times"/>
                <w:sz w:val="20"/>
                <w:szCs w:val="20"/>
              </w:rPr>
            </w:pPr>
          </w:p>
        </w:tc>
        <w:tc>
          <w:tcPr>
            <w:tcW w:w="1347" w:type="dxa"/>
          </w:tcPr>
          <w:p w14:paraId="0BC8DFD2" w14:textId="63FEEEE9"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343F350F" w14:textId="46205E73" w:rsidR="00A70C8D" w:rsidRDefault="00A70C8D" w:rsidP="00A70C8D">
            <w:pPr>
              <w:rPr>
                <w:rFonts w:ascii="Times" w:hAnsi="Times" w:cs="Times"/>
                <w:sz w:val="20"/>
                <w:szCs w:val="20"/>
              </w:rPr>
            </w:pPr>
            <w:r>
              <w:rPr>
                <w:rFonts w:ascii="Times" w:hAnsi="Times" w:cs="Times"/>
                <w:sz w:val="20"/>
                <w:szCs w:val="20"/>
              </w:rPr>
              <w:t>80</w:t>
            </w:r>
          </w:p>
        </w:tc>
        <w:tc>
          <w:tcPr>
            <w:tcW w:w="540" w:type="dxa"/>
          </w:tcPr>
          <w:p w14:paraId="77E35C02" w14:textId="62D43AA4" w:rsidR="00A70C8D" w:rsidRDefault="00A70C8D" w:rsidP="00A70C8D">
            <w:pPr>
              <w:rPr>
                <w:rFonts w:ascii="Times" w:hAnsi="Times" w:cs="Times"/>
                <w:sz w:val="20"/>
                <w:szCs w:val="20"/>
              </w:rPr>
            </w:pPr>
            <w:r>
              <w:rPr>
                <w:rFonts w:ascii="Times" w:hAnsi="Times" w:cs="Times"/>
                <w:sz w:val="20"/>
                <w:szCs w:val="20"/>
              </w:rPr>
              <w:t>60</w:t>
            </w:r>
          </w:p>
        </w:tc>
        <w:tc>
          <w:tcPr>
            <w:tcW w:w="810" w:type="dxa"/>
          </w:tcPr>
          <w:p w14:paraId="684DB794" w14:textId="02DA8FC1" w:rsidR="00A70C8D" w:rsidRDefault="00A70C8D" w:rsidP="00A70C8D">
            <w:pPr>
              <w:rPr>
                <w:rFonts w:ascii="Times" w:hAnsi="Times" w:cs="Times"/>
                <w:sz w:val="20"/>
                <w:szCs w:val="20"/>
              </w:rPr>
            </w:pPr>
            <w:r>
              <w:rPr>
                <w:rFonts w:ascii="Times" w:hAnsi="Times" w:cs="Times"/>
                <w:sz w:val="20"/>
                <w:szCs w:val="20"/>
              </w:rPr>
              <w:t>-2.14</w:t>
            </w:r>
          </w:p>
        </w:tc>
        <w:tc>
          <w:tcPr>
            <w:tcW w:w="1077" w:type="dxa"/>
          </w:tcPr>
          <w:p w14:paraId="0888968A" w14:textId="15C9A15A" w:rsidR="00A70C8D" w:rsidRDefault="00A70C8D" w:rsidP="00A70C8D">
            <w:pPr>
              <w:rPr>
                <w:rFonts w:ascii="Times" w:hAnsi="Times" w:cs="Times"/>
                <w:sz w:val="20"/>
                <w:szCs w:val="20"/>
              </w:rPr>
            </w:pPr>
            <w:r>
              <w:rPr>
                <w:rFonts w:ascii="Times" w:hAnsi="Times" w:cs="Times"/>
                <w:sz w:val="20"/>
                <w:szCs w:val="20"/>
              </w:rPr>
              <w:t>3.26e-2</w:t>
            </w:r>
          </w:p>
        </w:tc>
        <w:tc>
          <w:tcPr>
            <w:tcW w:w="1012" w:type="dxa"/>
          </w:tcPr>
          <w:p w14:paraId="7B03E394" w14:textId="733FC30D" w:rsidR="00A70C8D" w:rsidRDefault="00A70C8D" w:rsidP="00A70C8D">
            <w:pPr>
              <w:rPr>
                <w:rFonts w:ascii="Times" w:hAnsi="Times" w:cs="Times"/>
                <w:sz w:val="20"/>
                <w:szCs w:val="20"/>
              </w:rPr>
            </w:pPr>
            <w:r>
              <w:rPr>
                <w:rFonts w:ascii="Times" w:hAnsi="Times" w:cs="Times"/>
                <w:sz w:val="20"/>
                <w:szCs w:val="20"/>
              </w:rPr>
              <w:t>3.26e-2</w:t>
            </w:r>
          </w:p>
        </w:tc>
        <w:tc>
          <w:tcPr>
            <w:tcW w:w="516" w:type="dxa"/>
          </w:tcPr>
          <w:p w14:paraId="5F3E8E7D" w14:textId="702AB3E5" w:rsidR="00A70C8D" w:rsidRDefault="00A70C8D" w:rsidP="00A70C8D">
            <w:pPr>
              <w:rPr>
                <w:rFonts w:ascii="Times" w:hAnsi="Times" w:cs="Times"/>
                <w:sz w:val="20"/>
                <w:szCs w:val="20"/>
              </w:rPr>
            </w:pPr>
            <w:r>
              <w:rPr>
                <w:rFonts w:ascii="Times" w:hAnsi="Times" w:cs="Times"/>
                <w:sz w:val="20"/>
                <w:szCs w:val="20"/>
              </w:rPr>
              <w:t>*</w:t>
            </w:r>
          </w:p>
        </w:tc>
      </w:tr>
      <w:tr w:rsidR="00A70C8D" w14:paraId="7809B4C6" w14:textId="77777777" w:rsidTr="00A70C8D">
        <w:tc>
          <w:tcPr>
            <w:tcW w:w="1142" w:type="dxa"/>
            <w:vMerge/>
          </w:tcPr>
          <w:p w14:paraId="1055F444" w14:textId="77777777" w:rsidR="00A70C8D" w:rsidRPr="0014557E" w:rsidRDefault="00A70C8D" w:rsidP="00A70C8D">
            <w:pPr>
              <w:rPr>
                <w:rFonts w:ascii="Times" w:hAnsi="Times" w:cs="Times"/>
                <w:sz w:val="20"/>
                <w:szCs w:val="20"/>
              </w:rPr>
            </w:pPr>
          </w:p>
        </w:tc>
        <w:tc>
          <w:tcPr>
            <w:tcW w:w="1072" w:type="dxa"/>
            <w:vMerge/>
          </w:tcPr>
          <w:p w14:paraId="4C88A1A7" w14:textId="77777777" w:rsidR="00A70C8D" w:rsidRPr="0014557E" w:rsidRDefault="00A70C8D" w:rsidP="00A70C8D">
            <w:pPr>
              <w:rPr>
                <w:rFonts w:ascii="Times" w:hAnsi="Times" w:cs="Times"/>
                <w:sz w:val="20"/>
                <w:szCs w:val="20"/>
              </w:rPr>
            </w:pPr>
          </w:p>
        </w:tc>
        <w:tc>
          <w:tcPr>
            <w:tcW w:w="1204" w:type="dxa"/>
            <w:vMerge w:val="restart"/>
          </w:tcPr>
          <w:p w14:paraId="30AE726A" w14:textId="314440DE" w:rsidR="00A70C8D" w:rsidRPr="0014557E" w:rsidRDefault="00A70C8D" w:rsidP="00A70C8D">
            <w:pPr>
              <w:rPr>
                <w:rFonts w:ascii="Times" w:hAnsi="Times" w:cs="Times"/>
                <w:sz w:val="20"/>
                <w:szCs w:val="20"/>
              </w:rPr>
            </w:pPr>
            <w:r>
              <w:rPr>
                <w:rFonts w:ascii="Times" w:hAnsi="Times" w:cs="Times"/>
                <w:sz w:val="20"/>
                <w:szCs w:val="20"/>
              </w:rPr>
              <w:t>Lowland</w:t>
            </w:r>
          </w:p>
        </w:tc>
        <w:tc>
          <w:tcPr>
            <w:tcW w:w="1347" w:type="dxa"/>
          </w:tcPr>
          <w:p w14:paraId="2F6811D1" w14:textId="2279550C" w:rsidR="00A70C8D" w:rsidRPr="0014557E" w:rsidRDefault="00A70C8D" w:rsidP="00A70C8D">
            <w:pPr>
              <w:jc w:val="center"/>
              <w:rPr>
                <w:rFonts w:ascii="Times" w:hAnsi="Times" w:cs="Times"/>
                <w:sz w:val="20"/>
                <w:szCs w:val="20"/>
              </w:rPr>
            </w:pPr>
            <w:r w:rsidRPr="0014557E">
              <w:rPr>
                <w:rFonts w:ascii="Times" w:hAnsi="Times" w:cs="Times"/>
                <w:sz w:val="20"/>
                <w:szCs w:val="20"/>
              </w:rPr>
              <w:t>1 vs 2</w:t>
            </w:r>
          </w:p>
        </w:tc>
        <w:tc>
          <w:tcPr>
            <w:tcW w:w="630" w:type="dxa"/>
          </w:tcPr>
          <w:p w14:paraId="46805970" w14:textId="23C08361" w:rsidR="00A70C8D" w:rsidRDefault="00A70C8D" w:rsidP="00A70C8D">
            <w:pPr>
              <w:rPr>
                <w:rFonts w:ascii="Times" w:hAnsi="Times" w:cs="Times"/>
                <w:sz w:val="20"/>
                <w:szCs w:val="20"/>
              </w:rPr>
            </w:pPr>
            <w:r>
              <w:rPr>
                <w:rFonts w:ascii="Times" w:hAnsi="Times" w:cs="Times"/>
                <w:sz w:val="20"/>
                <w:szCs w:val="20"/>
              </w:rPr>
              <w:t>98</w:t>
            </w:r>
          </w:p>
        </w:tc>
        <w:tc>
          <w:tcPr>
            <w:tcW w:w="540" w:type="dxa"/>
          </w:tcPr>
          <w:p w14:paraId="44F407B6" w14:textId="2B7CE7CC" w:rsidR="00A70C8D" w:rsidRDefault="00A70C8D" w:rsidP="00A70C8D">
            <w:pPr>
              <w:rPr>
                <w:rFonts w:ascii="Times" w:hAnsi="Times" w:cs="Times"/>
                <w:sz w:val="20"/>
                <w:szCs w:val="20"/>
              </w:rPr>
            </w:pPr>
            <w:r>
              <w:rPr>
                <w:rFonts w:ascii="Times" w:hAnsi="Times" w:cs="Times"/>
                <w:sz w:val="20"/>
                <w:szCs w:val="20"/>
              </w:rPr>
              <w:t>84</w:t>
            </w:r>
          </w:p>
        </w:tc>
        <w:tc>
          <w:tcPr>
            <w:tcW w:w="810" w:type="dxa"/>
          </w:tcPr>
          <w:p w14:paraId="60D8ABC7" w14:textId="71D5427E" w:rsidR="00A70C8D" w:rsidRDefault="00A70C8D" w:rsidP="00A70C8D">
            <w:pPr>
              <w:rPr>
                <w:rFonts w:ascii="Times" w:hAnsi="Times" w:cs="Times"/>
                <w:sz w:val="20"/>
                <w:szCs w:val="20"/>
              </w:rPr>
            </w:pPr>
            <w:r>
              <w:rPr>
                <w:rFonts w:ascii="Times" w:hAnsi="Times" w:cs="Times"/>
                <w:sz w:val="20"/>
                <w:szCs w:val="20"/>
              </w:rPr>
              <w:t>-2.82</w:t>
            </w:r>
          </w:p>
        </w:tc>
        <w:tc>
          <w:tcPr>
            <w:tcW w:w="1077" w:type="dxa"/>
          </w:tcPr>
          <w:p w14:paraId="7342E940" w14:textId="1D64BD42" w:rsidR="00A70C8D" w:rsidRDefault="00A70C8D" w:rsidP="00A70C8D">
            <w:pPr>
              <w:rPr>
                <w:rFonts w:ascii="Times" w:hAnsi="Times" w:cs="Times"/>
                <w:sz w:val="20"/>
                <w:szCs w:val="20"/>
              </w:rPr>
            </w:pPr>
            <w:r>
              <w:rPr>
                <w:rFonts w:ascii="Times" w:hAnsi="Times" w:cs="Times"/>
                <w:sz w:val="20"/>
                <w:szCs w:val="20"/>
              </w:rPr>
              <w:t>4.81e-3</w:t>
            </w:r>
          </w:p>
        </w:tc>
        <w:tc>
          <w:tcPr>
            <w:tcW w:w="1012" w:type="dxa"/>
          </w:tcPr>
          <w:p w14:paraId="68FB3508" w14:textId="3CBD4C97" w:rsidR="00A70C8D" w:rsidRDefault="00A70C8D" w:rsidP="00A70C8D">
            <w:pPr>
              <w:rPr>
                <w:rFonts w:ascii="Times" w:hAnsi="Times" w:cs="Times"/>
                <w:sz w:val="20"/>
                <w:szCs w:val="20"/>
              </w:rPr>
            </w:pPr>
            <w:r>
              <w:rPr>
                <w:rFonts w:ascii="Times" w:hAnsi="Times" w:cs="Times"/>
                <w:sz w:val="20"/>
                <w:szCs w:val="20"/>
              </w:rPr>
              <w:t>4.812-3</w:t>
            </w:r>
          </w:p>
        </w:tc>
        <w:tc>
          <w:tcPr>
            <w:tcW w:w="516" w:type="dxa"/>
          </w:tcPr>
          <w:p w14:paraId="082E6C9F" w14:textId="45301EDD" w:rsidR="00A70C8D" w:rsidRDefault="00A70C8D" w:rsidP="00A70C8D">
            <w:pPr>
              <w:rPr>
                <w:rFonts w:ascii="Times" w:hAnsi="Times" w:cs="Times"/>
                <w:sz w:val="20"/>
                <w:szCs w:val="20"/>
              </w:rPr>
            </w:pPr>
            <w:r>
              <w:rPr>
                <w:rFonts w:ascii="Times" w:hAnsi="Times" w:cs="Times"/>
                <w:sz w:val="20"/>
                <w:szCs w:val="20"/>
              </w:rPr>
              <w:t>**</w:t>
            </w:r>
          </w:p>
        </w:tc>
      </w:tr>
      <w:tr w:rsidR="00A70C8D" w14:paraId="3F4E4FB3" w14:textId="77777777" w:rsidTr="00A70C8D">
        <w:tc>
          <w:tcPr>
            <w:tcW w:w="1142" w:type="dxa"/>
            <w:vMerge/>
          </w:tcPr>
          <w:p w14:paraId="276905CB" w14:textId="77777777" w:rsidR="00A70C8D" w:rsidRPr="0014557E" w:rsidRDefault="00A70C8D" w:rsidP="00A70C8D">
            <w:pPr>
              <w:rPr>
                <w:rFonts w:ascii="Times" w:hAnsi="Times" w:cs="Times"/>
                <w:sz w:val="20"/>
                <w:szCs w:val="20"/>
              </w:rPr>
            </w:pPr>
          </w:p>
        </w:tc>
        <w:tc>
          <w:tcPr>
            <w:tcW w:w="1072" w:type="dxa"/>
            <w:vMerge/>
          </w:tcPr>
          <w:p w14:paraId="03100BF3" w14:textId="77777777" w:rsidR="00A70C8D" w:rsidRPr="0014557E" w:rsidRDefault="00A70C8D" w:rsidP="00A70C8D">
            <w:pPr>
              <w:rPr>
                <w:rFonts w:ascii="Times" w:hAnsi="Times" w:cs="Times"/>
                <w:sz w:val="20"/>
                <w:szCs w:val="20"/>
              </w:rPr>
            </w:pPr>
          </w:p>
        </w:tc>
        <w:tc>
          <w:tcPr>
            <w:tcW w:w="1204" w:type="dxa"/>
            <w:vMerge/>
          </w:tcPr>
          <w:p w14:paraId="19A71C88" w14:textId="77777777" w:rsidR="00A70C8D" w:rsidRPr="0014557E" w:rsidRDefault="00A70C8D" w:rsidP="00A70C8D">
            <w:pPr>
              <w:rPr>
                <w:rFonts w:ascii="Times" w:hAnsi="Times" w:cs="Times"/>
                <w:sz w:val="20"/>
                <w:szCs w:val="20"/>
              </w:rPr>
            </w:pPr>
          </w:p>
        </w:tc>
        <w:tc>
          <w:tcPr>
            <w:tcW w:w="1347" w:type="dxa"/>
          </w:tcPr>
          <w:p w14:paraId="3AFE4A2D" w14:textId="621CCE3D" w:rsidR="00A70C8D" w:rsidRPr="0014557E" w:rsidRDefault="00A70C8D" w:rsidP="00A70C8D">
            <w:pPr>
              <w:jc w:val="center"/>
              <w:rPr>
                <w:rFonts w:ascii="Times" w:hAnsi="Times" w:cs="Times"/>
                <w:sz w:val="20"/>
                <w:szCs w:val="20"/>
              </w:rPr>
            </w:pPr>
            <w:r w:rsidRPr="0014557E">
              <w:rPr>
                <w:rFonts w:ascii="Times" w:hAnsi="Times" w:cs="Times"/>
                <w:sz w:val="20"/>
                <w:szCs w:val="20"/>
              </w:rPr>
              <w:t>2 vs 3</w:t>
            </w:r>
          </w:p>
        </w:tc>
        <w:tc>
          <w:tcPr>
            <w:tcW w:w="630" w:type="dxa"/>
          </w:tcPr>
          <w:p w14:paraId="487076BD" w14:textId="0620DEB8" w:rsidR="00A70C8D" w:rsidRDefault="00A70C8D" w:rsidP="00A70C8D">
            <w:pPr>
              <w:rPr>
                <w:rFonts w:ascii="Times" w:hAnsi="Times" w:cs="Times"/>
                <w:sz w:val="20"/>
                <w:szCs w:val="20"/>
              </w:rPr>
            </w:pPr>
            <w:r>
              <w:rPr>
                <w:rFonts w:ascii="Times" w:hAnsi="Times" w:cs="Times"/>
                <w:sz w:val="20"/>
                <w:szCs w:val="20"/>
              </w:rPr>
              <w:t>84</w:t>
            </w:r>
          </w:p>
        </w:tc>
        <w:tc>
          <w:tcPr>
            <w:tcW w:w="540" w:type="dxa"/>
          </w:tcPr>
          <w:p w14:paraId="1D881B10" w14:textId="360CE32E" w:rsidR="00A70C8D" w:rsidRDefault="00A70C8D" w:rsidP="00A70C8D">
            <w:pPr>
              <w:rPr>
                <w:rFonts w:ascii="Times" w:hAnsi="Times" w:cs="Times"/>
                <w:sz w:val="20"/>
                <w:szCs w:val="20"/>
              </w:rPr>
            </w:pPr>
            <w:r>
              <w:rPr>
                <w:rFonts w:ascii="Times" w:hAnsi="Times" w:cs="Times"/>
                <w:sz w:val="20"/>
                <w:szCs w:val="20"/>
              </w:rPr>
              <w:t>98</w:t>
            </w:r>
          </w:p>
        </w:tc>
        <w:tc>
          <w:tcPr>
            <w:tcW w:w="810" w:type="dxa"/>
          </w:tcPr>
          <w:p w14:paraId="0982E598" w14:textId="2774273E" w:rsidR="00A70C8D" w:rsidRDefault="00A70C8D" w:rsidP="00A70C8D">
            <w:pPr>
              <w:rPr>
                <w:rFonts w:ascii="Times" w:hAnsi="Times" w:cs="Times"/>
                <w:sz w:val="20"/>
                <w:szCs w:val="20"/>
              </w:rPr>
            </w:pPr>
            <w:r>
              <w:rPr>
                <w:rFonts w:ascii="Times" w:hAnsi="Times" w:cs="Times"/>
                <w:sz w:val="20"/>
                <w:szCs w:val="20"/>
              </w:rPr>
              <w:t>11.2</w:t>
            </w:r>
          </w:p>
        </w:tc>
        <w:tc>
          <w:tcPr>
            <w:tcW w:w="1077" w:type="dxa"/>
          </w:tcPr>
          <w:p w14:paraId="7DAEB535" w14:textId="2E122C99" w:rsidR="00A70C8D" w:rsidRDefault="00A70C8D" w:rsidP="00A70C8D">
            <w:pPr>
              <w:rPr>
                <w:rFonts w:ascii="Times" w:hAnsi="Times" w:cs="Times"/>
                <w:sz w:val="20"/>
                <w:szCs w:val="20"/>
              </w:rPr>
            </w:pPr>
            <w:r>
              <w:rPr>
                <w:rFonts w:ascii="Times" w:hAnsi="Times" w:cs="Times"/>
                <w:sz w:val="20"/>
                <w:szCs w:val="20"/>
              </w:rPr>
              <w:t>5.54e-29</w:t>
            </w:r>
          </w:p>
        </w:tc>
        <w:tc>
          <w:tcPr>
            <w:tcW w:w="1012" w:type="dxa"/>
          </w:tcPr>
          <w:p w14:paraId="326AACEA" w14:textId="0A45B078" w:rsidR="00A70C8D" w:rsidRDefault="00A70C8D" w:rsidP="00A70C8D">
            <w:pPr>
              <w:rPr>
                <w:rFonts w:ascii="Times" w:hAnsi="Times" w:cs="Times"/>
                <w:sz w:val="20"/>
                <w:szCs w:val="20"/>
              </w:rPr>
            </w:pPr>
            <w:r>
              <w:rPr>
                <w:rFonts w:ascii="Times" w:hAnsi="Times" w:cs="Times"/>
                <w:sz w:val="20"/>
                <w:szCs w:val="20"/>
              </w:rPr>
              <w:t>1.66e-28</w:t>
            </w:r>
          </w:p>
        </w:tc>
        <w:tc>
          <w:tcPr>
            <w:tcW w:w="516" w:type="dxa"/>
          </w:tcPr>
          <w:p w14:paraId="41784DD2" w14:textId="2E8F98A1" w:rsidR="00A70C8D" w:rsidRDefault="00A70C8D" w:rsidP="00A70C8D">
            <w:pPr>
              <w:rPr>
                <w:rFonts w:ascii="Times" w:hAnsi="Times" w:cs="Times"/>
                <w:sz w:val="20"/>
                <w:szCs w:val="20"/>
              </w:rPr>
            </w:pPr>
            <w:r>
              <w:rPr>
                <w:rFonts w:ascii="Times" w:hAnsi="Times" w:cs="Times"/>
                <w:sz w:val="20"/>
                <w:szCs w:val="20"/>
              </w:rPr>
              <w:t>***</w:t>
            </w:r>
          </w:p>
        </w:tc>
      </w:tr>
    </w:tbl>
    <w:p w14:paraId="2513E438" w14:textId="77777777" w:rsidR="00AF1C80" w:rsidRDefault="00AF1C80">
      <w:pPr>
        <w:rPr>
          <w:rFonts w:ascii="Times" w:hAnsi="Times" w:cs="Times"/>
          <w:b/>
          <w:bCs/>
          <w:sz w:val="20"/>
          <w:szCs w:val="20"/>
        </w:rPr>
      </w:pPr>
      <w:r>
        <w:rPr>
          <w:rFonts w:ascii="Times" w:hAnsi="Times" w:cs="Times"/>
          <w:b/>
          <w:bCs/>
          <w:sz w:val="20"/>
          <w:szCs w:val="20"/>
        </w:rPr>
        <w:br w:type="page"/>
      </w:r>
    </w:p>
    <w:p w14:paraId="333A8976" w14:textId="261315C3" w:rsidR="000C2B90" w:rsidRDefault="00AF1C80" w:rsidP="00A924CD">
      <w:pPr>
        <w:rPr>
          <w:rFonts w:ascii="Times" w:hAnsi="Times" w:cs="Times"/>
          <w:b/>
          <w:bCs/>
          <w:sz w:val="20"/>
          <w:szCs w:val="20"/>
        </w:rPr>
      </w:pPr>
      <w:r>
        <w:rPr>
          <w:rFonts w:ascii="Times" w:hAnsi="Times" w:cs="Times"/>
          <w:b/>
          <w:bCs/>
          <w:sz w:val="20"/>
          <w:szCs w:val="20"/>
        </w:rPr>
        <w:lastRenderedPageBreak/>
        <w:t>Table S</w:t>
      </w:r>
      <w:r w:rsidR="009B3FA5">
        <w:rPr>
          <w:rFonts w:ascii="Times" w:hAnsi="Times" w:cs="Times"/>
          <w:b/>
          <w:bCs/>
          <w:sz w:val="20"/>
          <w:szCs w:val="20"/>
        </w:rPr>
        <w:t>6</w:t>
      </w:r>
      <w:r>
        <w:rPr>
          <w:rFonts w:ascii="Times" w:hAnsi="Times" w:cs="Times"/>
          <w:b/>
          <w:bCs/>
          <w:sz w:val="20"/>
          <w:szCs w:val="20"/>
        </w:rPr>
        <w:t xml:space="preserve">. </w:t>
      </w:r>
      <w:r w:rsidR="00A76056">
        <w:rPr>
          <w:rFonts w:ascii="Times" w:hAnsi="Times" w:cs="Times"/>
          <w:b/>
          <w:bCs/>
          <w:sz w:val="20"/>
          <w:szCs w:val="20"/>
        </w:rPr>
        <w:t xml:space="preserve">Model selection parameters from competing interacting and non-interacting models of the effect of fire number and site type on tree regeneration. </w:t>
      </w:r>
      <w:r w:rsidR="00F02D47">
        <w:rPr>
          <w:rFonts w:ascii="Times" w:hAnsi="Times" w:cs="Times"/>
          <w:b/>
          <w:bCs/>
          <w:sz w:val="20"/>
          <w:szCs w:val="20"/>
        </w:rPr>
        <w:t>Best fitting model shown in bold.</w:t>
      </w:r>
    </w:p>
    <w:tbl>
      <w:tblPr>
        <w:tblStyle w:val="TableGridLight"/>
        <w:tblW w:w="0" w:type="auto"/>
        <w:tblLook w:val="04A0" w:firstRow="1" w:lastRow="0" w:firstColumn="1" w:lastColumn="0" w:noHBand="0" w:noVBand="1"/>
      </w:tblPr>
      <w:tblGrid>
        <w:gridCol w:w="982"/>
        <w:gridCol w:w="1226"/>
        <w:gridCol w:w="2843"/>
        <w:gridCol w:w="797"/>
        <w:gridCol w:w="979"/>
        <w:gridCol w:w="718"/>
        <w:gridCol w:w="968"/>
        <w:gridCol w:w="837"/>
      </w:tblGrid>
      <w:tr w:rsidR="00A76056" w:rsidRPr="0086434B" w14:paraId="0EC63749" w14:textId="77777777" w:rsidTr="00011D29">
        <w:tc>
          <w:tcPr>
            <w:tcW w:w="982" w:type="dxa"/>
          </w:tcPr>
          <w:p w14:paraId="4CA3B99A"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Metric</w:t>
            </w:r>
          </w:p>
        </w:tc>
        <w:tc>
          <w:tcPr>
            <w:tcW w:w="1226" w:type="dxa"/>
          </w:tcPr>
          <w:p w14:paraId="40142DB0"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Division</w:t>
            </w:r>
          </w:p>
        </w:tc>
        <w:tc>
          <w:tcPr>
            <w:tcW w:w="2843" w:type="dxa"/>
          </w:tcPr>
          <w:p w14:paraId="612987E9"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Model</w:t>
            </w:r>
          </w:p>
        </w:tc>
        <w:tc>
          <w:tcPr>
            <w:tcW w:w="797" w:type="dxa"/>
          </w:tcPr>
          <w:p w14:paraId="114FE0B8"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df</w:t>
            </w:r>
          </w:p>
        </w:tc>
        <w:tc>
          <w:tcPr>
            <w:tcW w:w="979" w:type="dxa"/>
          </w:tcPr>
          <w:p w14:paraId="406CBBF9"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AIC</w:t>
            </w:r>
          </w:p>
        </w:tc>
        <w:tc>
          <w:tcPr>
            <w:tcW w:w="718" w:type="dxa"/>
          </w:tcPr>
          <w:p w14:paraId="26742416"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BIC</w:t>
            </w:r>
          </w:p>
        </w:tc>
        <w:tc>
          <w:tcPr>
            <w:tcW w:w="968" w:type="dxa"/>
          </w:tcPr>
          <w:p w14:paraId="509937A8"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Chi-</w:t>
            </w:r>
            <w:proofErr w:type="spellStart"/>
            <w:r>
              <w:rPr>
                <w:rFonts w:ascii="Times" w:hAnsi="Times" w:cs="Helvetica"/>
                <w:b/>
                <w:bCs/>
                <w:sz w:val="22"/>
                <w:szCs w:val="22"/>
              </w:rPr>
              <w:t>Sq</w:t>
            </w:r>
            <w:proofErr w:type="spellEnd"/>
          </w:p>
        </w:tc>
        <w:tc>
          <w:tcPr>
            <w:tcW w:w="837" w:type="dxa"/>
          </w:tcPr>
          <w:p w14:paraId="20F915CE" w14:textId="77777777" w:rsidR="00A76056" w:rsidRPr="0086434B" w:rsidRDefault="00A76056" w:rsidP="00A76056">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p</w:t>
            </w:r>
          </w:p>
        </w:tc>
      </w:tr>
      <w:tr w:rsidR="00011D29" w:rsidRPr="0086434B" w14:paraId="48BA3A95" w14:textId="77777777" w:rsidTr="00011D29">
        <w:tc>
          <w:tcPr>
            <w:tcW w:w="982" w:type="dxa"/>
            <w:vMerge w:val="restart"/>
          </w:tcPr>
          <w:p w14:paraId="6543AEE1" w14:textId="77777777" w:rsidR="00011D29" w:rsidRPr="0086434B" w:rsidRDefault="00011D29" w:rsidP="00011D29">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Density</w:t>
            </w:r>
          </w:p>
        </w:tc>
        <w:tc>
          <w:tcPr>
            <w:tcW w:w="1226" w:type="dxa"/>
            <w:vMerge w:val="restart"/>
          </w:tcPr>
          <w:p w14:paraId="7098D2E4" w14:textId="77777777" w:rsidR="00011D29" w:rsidRPr="005F45B6" w:rsidRDefault="00011D29" w:rsidP="00011D29">
            <w:pPr>
              <w:autoSpaceDE w:val="0"/>
              <w:autoSpaceDN w:val="0"/>
              <w:adjustRightInd w:val="0"/>
              <w:spacing w:line="360" w:lineRule="auto"/>
              <w:rPr>
                <w:rFonts w:ascii="Times" w:hAnsi="Times" w:cs="Helvetica"/>
                <w:sz w:val="22"/>
                <w:szCs w:val="22"/>
              </w:rPr>
            </w:pPr>
            <w:r w:rsidRPr="005F45B6">
              <w:rPr>
                <w:rFonts w:ascii="Times" w:hAnsi="Times" w:cs="Helvetica"/>
                <w:sz w:val="22"/>
                <w:szCs w:val="22"/>
              </w:rPr>
              <w:t>Conifer</w:t>
            </w:r>
          </w:p>
        </w:tc>
        <w:tc>
          <w:tcPr>
            <w:tcW w:w="2843" w:type="dxa"/>
          </w:tcPr>
          <w:p w14:paraId="31DF56E9" w14:textId="5DF105DB" w:rsidR="00011D29" w:rsidRPr="008A7FA8" w:rsidRDefault="00011D29" w:rsidP="00011D29">
            <w:pPr>
              <w:autoSpaceDE w:val="0"/>
              <w:autoSpaceDN w:val="0"/>
              <w:adjustRightInd w:val="0"/>
              <w:spacing w:line="360" w:lineRule="auto"/>
              <w:rPr>
                <w:rFonts w:ascii="Times" w:hAnsi="Times" w:cs="Helvetica"/>
                <w:b/>
                <w:bCs/>
                <w:sz w:val="22"/>
                <w:szCs w:val="22"/>
              </w:rPr>
            </w:pPr>
            <w:proofErr w:type="gramStart"/>
            <w:r w:rsidRPr="008A7FA8">
              <w:rPr>
                <w:rFonts w:ascii="Times" w:hAnsi="Times" w:cs="Helvetica"/>
                <w:b/>
                <w:bCs/>
                <w:sz w:val="22"/>
                <w:szCs w:val="22"/>
              </w:rPr>
              <w:t>fire  +</w:t>
            </w:r>
            <w:proofErr w:type="gramEnd"/>
            <w:r w:rsidRPr="008A7FA8">
              <w:rPr>
                <w:rFonts w:ascii="Times" w:hAnsi="Times" w:cs="Helvetica"/>
                <w:b/>
                <w:bCs/>
                <w:sz w:val="22"/>
                <w:szCs w:val="22"/>
              </w:rPr>
              <w:t xml:space="preserve"> (1 | plot ID)</w:t>
            </w:r>
          </w:p>
        </w:tc>
        <w:tc>
          <w:tcPr>
            <w:tcW w:w="797" w:type="dxa"/>
          </w:tcPr>
          <w:p w14:paraId="6015F9A4" w14:textId="700E02A3"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4</w:t>
            </w:r>
          </w:p>
        </w:tc>
        <w:tc>
          <w:tcPr>
            <w:tcW w:w="979" w:type="dxa"/>
          </w:tcPr>
          <w:p w14:paraId="4616EFFB" w14:textId="21D4C830"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5180</w:t>
            </w:r>
          </w:p>
        </w:tc>
        <w:tc>
          <w:tcPr>
            <w:tcW w:w="718" w:type="dxa"/>
          </w:tcPr>
          <w:p w14:paraId="79013D22" w14:textId="2540FFCD"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5197</w:t>
            </w:r>
          </w:p>
        </w:tc>
        <w:tc>
          <w:tcPr>
            <w:tcW w:w="968" w:type="dxa"/>
          </w:tcPr>
          <w:p w14:paraId="3F933019"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837" w:type="dxa"/>
          </w:tcPr>
          <w:p w14:paraId="0CA8F48B" w14:textId="77777777" w:rsidR="00011D29" w:rsidRPr="0086434B" w:rsidRDefault="00011D29" w:rsidP="00011D29">
            <w:pPr>
              <w:autoSpaceDE w:val="0"/>
              <w:autoSpaceDN w:val="0"/>
              <w:adjustRightInd w:val="0"/>
              <w:spacing w:line="360" w:lineRule="auto"/>
              <w:rPr>
                <w:rFonts w:ascii="Times" w:hAnsi="Times" w:cs="Helvetica"/>
                <w:sz w:val="22"/>
                <w:szCs w:val="22"/>
              </w:rPr>
            </w:pPr>
          </w:p>
        </w:tc>
      </w:tr>
      <w:tr w:rsidR="00011D29" w:rsidRPr="0086434B" w14:paraId="0E027154" w14:textId="77777777" w:rsidTr="00011D29">
        <w:tc>
          <w:tcPr>
            <w:tcW w:w="982" w:type="dxa"/>
            <w:vMerge/>
          </w:tcPr>
          <w:p w14:paraId="6F919D75"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40527B61"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3754050A" w14:textId="027A8A90"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 + (1 | plot ID)</w:t>
            </w:r>
          </w:p>
        </w:tc>
        <w:tc>
          <w:tcPr>
            <w:tcW w:w="797" w:type="dxa"/>
          </w:tcPr>
          <w:p w14:paraId="2D523171" w14:textId="64882817"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4</w:t>
            </w:r>
          </w:p>
        </w:tc>
        <w:tc>
          <w:tcPr>
            <w:tcW w:w="979" w:type="dxa"/>
          </w:tcPr>
          <w:p w14:paraId="453F899A" w14:textId="0E5D5815"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5183</w:t>
            </w:r>
          </w:p>
        </w:tc>
        <w:tc>
          <w:tcPr>
            <w:tcW w:w="718" w:type="dxa"/>
          </w:tcPr>
          <w:p w14:paraId="318EB2B6" w14:textId="3CDF973C"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5200</w:t>
            </w:r>
          </w:p>
        </w:tc>
        <w:tc>
          <w:tcPr>
            <w:tcW w:w="968" w:type="dxa"/>
          </w:tcPr>
          <w:p w14:paraId="4A6ABAD2" w14:textId="6176ADA7"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w:t>
            </w:r>
          </w:p>
        </w:tc>
        <w:tc>
          <w:tcPr>
            <w:tcW w:w="837" w:type="dxa"/>
          </w:tcPr>
          <w:p w14:paraId="7B8DE7CC" w14:textId="20F0CDAA"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1</w:t>
            </w:r>
          </w:p>
        </w:tc>
      </w:tr>
      <w:tr w:rsidR="00011D29" w:rsidRPr="0086434B" w14:paraId="212DAE84" w14:textId="77777777" w:rsidTr="00011D29">
        <w:tc>
          <w:tcPr>
            <w:tcW w:w="982" w:type="dxa"/>
            <w:vMerge/>
          </w:tcPr>
          <w:p w14:paraId="5FC0B2D5"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7E998ACA"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636E596C" w14:textId="61988599"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site + fire + (1 | plot ID) </w:t>
            </w:r>
          </w:p>
        </w:tc>
        <w:tc>
          <w:tcPr>
            <w:tcW w:w="797" w:type="dxa"/>
          </w:tcPr>
          <w:p w14:paraId="1B696FC2" w14:textId="2A2437E7"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w:t>
            </w:r>
          </w:p>
        </w:tc>
        <w:tc>
          <w:tcPr>
            <w:tcW w:w="979" w:type="dxa"/>
          </w:tcPr>
          <w:p w14:paraId="36F1320E" w14:textId="3DBA0BD8"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5182</w:t>
            </w:r>
          </w:p>
        </w:tc>
        <w:tc>
          <w:tcPr>
            <w:tcW w:w="718" w:type="dxa"/>
          </w:tcPr>
          <w:p w14:paraId="5E1A0EFD" w14:textId="25653CA1"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5203</w:t>
            </w:r>
          </w:p>
        </w:tc>
        <w:tc>
          <w:tcPr>
            <w:tcW w:w="968" w:type="dxa"/>
          </w:tcPr>
          <w:p w14:paraId="28BDD9D3" w14:textId="3C7D5C3C"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2.94</w:t>
            </w:r>
          </w:p>
        </w:tc>
        <w:tc>
          <w:tcPr>
            <w:tcW w:w="837" w:type="dxa"/>
          </w:tcPr>
          <w:p w14:paraId="165A4C4C" w14:textId="63D56675"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w:t>
            </w:r>
            <w:r w:rsidR="008A7FA8">
              <w:rPr>
                <w:rFonts w:ascii="Times" w:hAnsi="Times" w:cs="Helvetica"/>
                <w:sz w:val="22"/>
                <w:szCs w:val="22"/>
              </w:rPr>
              <w:t>9</w:t>
            </w:r>
          </w:p>
        </w:tc>
      </w:tr>
      <w:tr w:rsidR="00011D29" w:rsidRPr="0086434B" w14:paraId="5B0165F6" w14:textId="77777777" w:rsidTr="00011D29">
        <w:tc>
          <w:tcPr>
            <w:tcW w:w="982" w:type="dxa"/>
            <w:vMerge/>
          </w:tcPr>
          <w:p w14:paraId="2B6647E9"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0DE1910F"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2186B701" w14:textId="3E4B5F2A"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site*fire + (1 | plot ID)</w:t>
            </w:r>
          </w:p>
        </w:tc>
        <w:tc>
          <w:tcPr>
            <w:tcW w:w="797" w:type="dxa"/>
          </w:tcPr>
          <w:p w14:paraId="482770F0" w14:textId="61E01C5F" w:rsidR="00011D29" w:rsidRPr="0086434B"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6</w:t>
            </w:r>
          </w:p>
        </w:tc>
        <w:tc>
          <w:tcPr>
            <w:tcW w:w="979" w:type="dxa"/>
          </w:tcPr>
          <w:p w14:paraId="2C247D48" w14:textId="396EA643"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5184</w:t>
            </w:r>
          </w:p>
        </w:tc>
        <w:tc>
          <w:tcPr>
            <w:tcW w:w="718" w:type="dxa"/>
          </w:tcPr>
          <w:p w14:paraId="0EE701AF" w14:textId="64ED23F1"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5209</w:t>
            </w:r>
          </w:p>
        </w:tc>
        <w:tc>
          <w:tcPr>
            <w:tcW w:w="968" w:type="dxa"/>
          </w:tcPr>
          <w:p w14:paraId="4F3857D6" w14:textId="44E006EE" w:rsidR="00011D29" w:rsidRPr="0086434B"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0.08</w:t>
            </w:r>
          </w:p>
        </w:tc>
        <w:tc>
          <w:tcPr>
            <w:tcW w:w="837" w:type="dxa"/>
          </w:tcPr>
          <w:p w14:paraId="3F8E8E99" w14:textId="39783A4C" w:rsidR="00011D29" w:rsidRPr="0086434B"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0.77</w:t>
            </w:r>
          </w:p>
        </w:tc>
      </w:tr>
      <w:tr w:rsidR="00011D29" w:rsidRPr="0086434B" w14:paraId="4C775AB4" w14:textId="77777777" w:rsidTr="00011D29">
        <w:tc>
          <w:tcPr>
            <w:tcW w:w="982" w:type="dxa"/>
            <w:vMerge/>
          </w:tcPr>
          <w:p w14:paraId="535E4542"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val="restart"/>
          </w:tcPr>
          <w:p w14:paraId="6293C659" w14:textId="435A30AF" w:rsidR="00011D29" w:rsidRPr="005F45B6" w:rsidRDefault="00011D29" w:rsidP="00011D29">
            <w:pPr>
              <w:autoSpaceDE w:val="0"/>
              <w:autoSpaceDN w:val="0"/>
              <w:adjustRightInd w:val="0"/>
              <w:spacing w:line="360" w:lineRule="auto"/>
              <w:rPr>
                <w:rFonts w:ascii="Times" w:hAnsi="Times" w:cs="Helvetica"/>
                <w:sz w:val="22"/>
                <w:szCs w:val="22"/>
              </w:rPr>
            </w:pPr>
            <w:proofErr w:type="spellStart"/>
            <w:r w:rsidRPr="005F45B6">
              <w:rPr>
                <w:rFonts w:ascii="Times" w:hAnsi="Times" w:cs="Helvetica"/>
                <w:sz w:val="22"/>
                <w:szCs w:val="22"/>
              </w:rPr>
              <w:t>Decid</w:t>
            </w:r>
            <w:proofErr w:type="spellEnd"/>
            <w:r w:rsidRPr="005F45B6">
              <w:rPr>
                <w:rFonts w:ascii="Times" w:hAnsi="Times" w:cs="Helvetica"/>
                <w:sz w:val="22"/>
                <w:szCs w:val="22"/>
              </w:rPr>
              <w:t>.</w:t>
            </w:r>
          </w:p>
        </w:tc>
        <w:tc>
          <w:tcPr>
            <w:tcW w:w="2843" w:type="dxa"/>
          </w:tcPr>
          <w:p w14:paraId="5A2D2836" w14:textId="26FBD30F" w:rsidR="00011D29" w:rsidRPr="008A7FA8" w:rsidRDefault="00011D29" w:rsidP="00011D29">
            <w:pPr>
              <w:autoSpaceDE w:val="0"/>
              <w:autoSpaceDN w:val="0"/>
              <w:adjustRightInd w:val="0"/>
              <w:spacing w:line="360" w:lineRule="auto"/>
              <w:rPr>
                <w:rFonts w:ascii="Times" w:hAnsi="Times" w:cs="Helvetica"/>
                <w:b/>
                <w:bCs/>
                <w:sz w:val="22"/>
                <w:szCs w:val="22"/>
              </w:rPr>
            </w:pPr>
            <w:proofErr w:type="gramStart"/>
            <w:r w:rsidRPr="008A7FA8">
              <w:rPr>
                <w:rFonts w:ascii="Times" w:hAnsi="Times" w:cs="Helvetica"/>
                <w:b/>
                <w:bCs/>
                <w:sz w:val="22"/>
                <w:szCs w:val="22"/>
              </w:rPr>
              <w:t>fire  +</w:t>
            </w:r>
            <w:proofErr w:type="gramEnd"/>
            <w:r w:rsidRPr="008A7FA8">
              <w:rPr>
                <w:rFonts w:ascii="Times" w:hAnsi="Times" w:cs="Helvetica"/>
                <w:b/>
                <w:bCs/>
                <w:sz w:val="22"/>
                <w:szCs w:val="22"/>
              </w:rPr>
              <w:t xml:space="preserve"> (1 | plot ID)</w:t>
            </w:r>
          </w:p>
        </w:tc>
        <w:tc>
          <w:tcPr>
            <w:tcW w:w="797" w:type="dxa"/>
          </w:tcPr>
          <w:p w14:paraId="116C7E54" w14:textId="1663FA5C"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4</w:t>
            </w:r>
          </w:p>
        </w:tc>
        <w:tc>
          <w:tcPr>
            <w:tcW w:w="979" w:type="dxa"/>
          </w:tcPr>
          <w:p w14:paraId="0A3726C6" w14:textId="02874F21"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8493</w:t>
            </w:r>
          </w:p>
        </w:tc>
        <w:tc>
          <w:tcPr>
            <w:tcW w:w="718" w:type="dxa"/>
          </w:tcPr>
          <w:p w14:paraId="00D72DA2" w14:textId="12CE6A98" w:rsidR="00011D29" w:rsidRPr="008A7FA8" w:rsidRDefault="008A7FA8" w:rsidP="00011D29">
            <w:pPr>
              <w:autoSpaceDE w:val="0"/>
              <w:autoSpaceDN w:val="0"/>
              <w:adjustRightInd w:val="0"/>
              <w:spacing w:line="360" w:lineRule="auto"/>
              <w:rPr>
                <w:rFonts w:ascii="Times" w:hAnsi="Times" w:cs="Helvetica"/>
                <w:b/>
                <w:bCs/>
                <w:sz w:val="22"/>
                <w:szCs w:val="22"/>
              </w:rPr>
            </w:pPr>
            <w:r w:rsidRPr="008A7FA8">
              <w:rPr>
                <w:rFonts w:ascii="Times" w:hAnsi="Times" w:cs="Helvetica"/>
                <w:b/>
                <w:bCs/>
                <w:sz w:val="22"/>
                <w:szCs w:val="22"/>
              </w:rPr>
              <w:t>8510</w:t>
            </w:r>
          </w:p>
        </w:tc>
        <w:tc>
          <w:tcPr>
            <w:tcW w:w="968" w:type="dxa"/>
          </w:tcPr>
          <w:p w14:paraId="59FE6010"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837" w:type="dxa"/>
          </w:tcPr>
          <w:p w14:paraId="0EB83935" w14:textId="77777777" w:rsidR="00011D29" w:rsidRPr="0086434B" w:rsidRDefault="00011D29" w:rsidP="00011D29">
            <w:pPr>
              <w:autoSpaceDE w:val="0"/>
              <w:autoSpaceDN w:val="0"/>
              <w:adjustRightInd w:val="0"/>
              <w:spacing w:line="360" w:lineRule="auto"/>
              <w:rPr>
                <w:rFonts w:ascii="Times" w:hAnsi="Times" w:cs="Helvetica"/>
                <w:sz w:val="22"/>
                <w:szCs w:val="22"/>
              </w:rPr>
            </w:pPr>
          </w:p>
        </w:tc>
      </w:tr>
      <w:tr w:rsidR="00011D29" w:rsidRPr="0086434B" w14:paraId="3146B159" w14:textId="77777777" w:rsidTr="00011D29">
        <w:tc>
          <w:tcPr>
            <w:tcW w:w="982" w:type="dxa"/>
            <w:vMerge/>
          </w:tcPr>
          <w:p w14:paraId="209C5C72"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2993472D"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121E40F3" w14:textId="25DC9CA0"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 + (1 | plot ID)</w:t>
            </w:r>
          </w:p>
        </w:tc>
        <w:tc>
          <w:tcPr>
            <w:tcW w:w="797" w:type="dxa"/>
          </w:tcPr>
          <w:p w14:paraId="2DAE5536" w14:textId="14884A8E"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4</w:t>
            </w:r>
          </w:p>
        </w:tc>
        <w:tc>
          <w:tcPr>
            <w:tcW w:w="979" w:type="dxa"/>
          </w:tcPr>
          <w:p w14:paraId="1407D588" w14:textId="45D4FA7B"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8498</w:t>
            </w:r>
          </w:p>
        </w:tc>
        <w:tc>
          <w:tcPr>
            <w:tcW w:w="718" w:type="dxa"/>
          </w:tcPr>
          <w:p w14:paraId="0B977EE0" w14:textId="20F0D42E" w:rsidR="00011D29"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8515</w:t>
            </w:r>
          </w:p>
        </w:tc>
        <w:tc>
          <w:tcPr>
            <w:tcW w:w="968" w:type="dxa"/>
          </w:tcPr>
          <w:p w14:paraId="4DEB2141" w14:textId="4F67F962" w:rsidR="00011D29" w:rsidRPr="0086434B"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w:t>
            </w:r>
          </w:p>
        </w:tc>
        <w:tc>
          <w:tcPr>
            <w:tcW w:w="837" w:type="dxa"/>
          </w:tcPr>
          <w:p w14:paraId="50679833" w14:textId="62D71358" w:rsidR="00011D29" w:rsidRPr="0086434B" w:rsidRDefault="008A7FA8"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1</w:t>
            </w:r>
          </w:p>
        </w:tc>
      </w:tr>
      <w:tr w:rsidR="008A7FA8" w:rsidRPr="0086434B" w14:paraId="1CDDC2D6" w14:textId="77777777" w:rsidTr="00011D29">
        <w:tc>
          <w:tcPr>
            <w:tcW w:w="982" w:type="dxa"/>
            <w:vMerge/>
          </w:tcPr>
          <w:p w14:paraId="5FB17B29" w14:textId="77777777" w:rsidR="008A7FA8" w:rsidRPr="0086434B" w:rsidRDefault="008A7FA8" w:rsidP="008A7FA8">
            <w:pPr>
              <w:autoSpaceDE w:val="0"/>
              <w:autoSpaceDN w:val="0"/>
              <w:adjustRightInd w:val="0"/>
              <w:spacing w:line="360" w:lineRule="auto"/>
              <w:rPr>
                <w:rFonts w:ascii="Times" w:hAnsi="Times" w:cs="Helvetica"/>
                <w:sz w:val="22"/>
                <w:szCs w:val="22"/>
              </w:rPr>
            </w:pPr>
          </w:p>
        </w:tc>
        <w:tc>
          <w:tcPr>
            <w:tcW w:w="1226" w:type="dxa"/>
            <w:vMerge/>
          </w:tcPr>
          <w:p w14:paraId="363025D3" w14:textId="77777777" w:rsidR="008A7FA8" w:rsidRPr="005F45B6" w:rsidRDefault="008A7FA8" w:rsidP="008A7FA8">
            <w:pPr>
              <w:autoSpaceDE w:val="0"/>
              <w:autoSpaceDN w:val="0"/>
              <w:adjustRightInd w:val="0"/>
              <w:spacing w:line="360" w:lineRule="auto"/>
              <w:rPr>
                <w:rFonts w:ascii="Times" w:hAnsi="Times" w:cs="Helvetica"/>
                <w:sz w:val="22"/>
                <w:szCs w:val="22"/>
              </w:rPr>
            </w:pPr>
          </w:p>
        </w:tc>
        <w:tc>
          <w:tcPr>
            <w:tcW w:w="2843" w:type="dxa"/>
          </w:tcPr>
          <w:p w14:paraId="7027EFEF" w14:textId="2E07B8E3"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site + fire + (1 | plot ID) </w:t>
            </w:r>
          </w:p>
        </w:tc>
        <w:tc>
          <w:tcPr>
            <w:tcW w:w="797" w:type="dxa"/>
          </w:tcPr>
          <w:p w14:paraId="472C8D53" w14:textId="76C04FCC"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5</w:t>
            </w:r>
          </w:p>
        </w:tc>
        <w:tc>
          <w:tcPr>
            <w:tcW w:w="979" w:type="dxa"/>
          </w:tcPr>
          <w:p w14:paraId="13367967" w14:textId="029E93D6"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8493</w:t>
            </w:r>
          </w:p>
        </w:tc>
        <w:tc>
          <w:tcPr>
            <w:tcW w:w="718" w:type="dxa"/>
          </w:tcPr>
          <w:p w14:paraId="2BDC2C80" w14:textId="4D818AF8"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8514</w:t>
            </w:r>
          </w:p>
        </w:tc>
        <w:tc>
          <w:tcPr>
            <w:tcW w:w="968" w:type="dxa"/>
          </w:tcPr>
          <w:p w14:paraId="38A3FA4D" w14:textId="13F5F10E"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7.068</w:t>
            </w:r>
          </w:p>
        </w:tc>
        <w:tc>
          <w:tcPr>
            <w:tcW w:w="837" w:type="dxa"/>
          </w:tcPr>
          <w:p w14:paraId="05C6209C" w14:textId="5B2C593A"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0.01</w:t>
            </w:r>
          </w:p>
        </w:tc>
      </w:tr>
      <w:tr w:rsidR="008A7FA8" w:rsidRPr="0086434B" w14:paraId="00658490" w14:textId="77777777" w:rsidTr="00011D29">
        <w:tc>
          <w:tcPr>
            <w:tcW w:w="982" w:type="dxa"/>
            <w:vMerge/>
          </w:tcPr>
          <w:p w14:paraId="02884E22" w14:textId="77777777" w:rsidR="008A7FA8" w:rsidRPr="0086434B" w:rsidRDefault="008A7FA8" w:rsidP="008A7FA8">
            <w:pPr>
              <w:autoSpaceDE w:val="0"/>
              <w:autoSpaceDN w:val="0"/>
              <w:adjustRightInd w:val="0"/>
              <w:spacing w:line="360" w:lineRule="auto"/>
              <w:rPr>
                <w:rFonts w:ascii="Times" w:hAnsi="Times" w:cs="Helvetica"/>
                <w:sz w:val="22"/>
                <w:szCs w:val="22"/>
              </w:rPr>
            </w:pPr>
          </w:p>
        </w:tc>
        <w:tc>
          <w:tcPr>
            <w:tcW w:w="1226" w:type="dxa"/>
            <w:vMerge/>
          </w:tcPr>
          <w:p w14:paraId="422A1F48" w14:textId="77777777" w:rsidR="008A7FA8" w:rsidRPr="005F45B6" w:rsidRDefault="008A7FA8" w:rsidP="008A7FA8">
            <w:pPr>
              <w:autoSpaceDE w:val="0"/>
              <w:autoSpaceDN w:val="0"/>
              <w:adjustRightInd w:val="0"/>
              <w:spacing w:line="360" w:lineRule="auto"/>
              <w:rPr>
                <w:rFonts w:ascii="Times" w:hAnsi="Times" w:cs="Helvetica"/>
                <w:sz w:val="22"/>
                <w:szCs w:val="22"/>
              </w:rPr>
            </w:pPr>
          </w:p>
        </w:tc>
        <w:tc>
          <w:tcPr>
            <w:tcW w:w="2843" w:type="dxa"/>
          </w:tcPr>
          <w:p w14:paraId="64FED816" w14:textId="0E4E27C5"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site*fire + (1 | plot ID)</w:t>
            </w:r>
          </w:p>
        </w:tc>
        <w:tc>
          <w:tcPr>
            <w:tcW w:w="797" w:type="dxa"/>
          </w:tcPr>
          <w:p w14:paraId="1FB4A70D" w14:textId="1AAA7739"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6</w:t>
            </w:r>
          </w:p>
        </w:tc>
        <w:tc>
          <w:tcPr>
            <w:tcW w:w="979" w:type="dxa"/>
          </w:tcPr>
          <w:p w14:paraId="70795624" w14:textId="4BB3DDD6"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8494</w:t>
            </w:r>
          </w:p>
        </w:tc>
        <w:tc>
          <w:tcPr>
            <w:tcW w:w="718" w:type="dxa"/>
          </w:tcPr>
          <w:p w14:paraId="79EA9AA9" w14:textId="0999A82A"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9519</w:t>
            </w:r>
          </w:p>
        </w:tc>
        <w:tc>
          <w:tcPr>
            <w:tcW w:w="968" w:type="dxa"/>
          </w:tcPr>
          <w:p w14:paraId="383C41B4" w14:textId="77777777"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0.34</w:t>
            </w:r>
          </w:p>
        </w:tc>
        <w:tc>
          <w:tcPr>
            <w:tcW w:w="837" w:type="dxa"/>
          </w:tcPr>
          <w:p w14:paraId="7AB1570D" w14:textId="77777777" w:rsidR="008A7FA8" w:rsidRPr="0086434B" w:rsidRDefault="008A7FA8" w:rsidP="008A7FA8">
            <w:pPr>
              <w:autoSpaceDE w:val="0"/>
              <w:autoSpaceDN w:val="0"/>
              <w:adjustRightInd w:val="0"/>
              <w:spacing w:line="360" w:lineRule="auto"/>
              <w:rPr>
                <w:rFonts w:ascii="Times" w:hAnsi="Times" w:cs="Helvetica"/>
                <w:sz w:val="22"/>
                <w:szCs w:val="22"/>
              </w:rPr>
            </w:pPr>
            <w:r>
              <w:rPr>
                <w:rFonts w:ascii="Times" w:hAnsi="Times" w:cs="Helvetica"/>
                <w:sz w:val="22"/>
                <w:szCs w:val="22"/>
              </w:rPr>
              <w:t>0.56</w:t>
            </w:r>
          </w:p>
        </w:tc>
      </w:tr>
      <w:tr w:rsidR="00011D29" w:rsidRPr="0086434B" w14:paraId="79DF6B38" w14:textId="77777777" w:rsidTr="00011D29">
        <w:tc>
          <w:tcPr>
            <w:tcW w:w="982" w:type="dxa"/>
            <w:vMerge w:val="restart"/>
          </w:tcPr>
          <w:p w14:paraId="519B3F16" w14:textId="77777777" w:rsidR="00011D29" w:rsidRPr="0086434B" w:rsidRDefault="00011D29" w:rsidP="00011D29">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Basal Area</w:t>
            </w:r>
          </w:p>
        </w:tc>
        <w:tc>
          <w:tcPr>
            <w:tcW w:w="1226" w:type="dxa"/>
            <w:vMerge w:val="restart"/>
          </w:tcPr>
          <w:p w14:paraId="4BD0005E" w14:textId="77777777" w:rsidR="00011D29" w:rsidRPr="005F45B6" w:rsidRDefault="00011D29" w:rsidP="00011D29">
            <w:pPr>
              <w:autoSpaceDE w:val="0"/>
              <w:autoSpaceDN w:val="0"/>
              <w:adjustRightInd w:val="0"/>
              <w:spacing w:line="360" w:lineRule="auto"/>
              <w:rPr>
                <w:rFonts w:ascii="Times" w:hAnsi="Times" w:cs="Helvetica"/>
                <w:sz w:val="22"/>
                <w:szCs w:val="22"/>
              </w:rPr>
            </w:pPr>
            <w:r w:rsidRPr="005F45B6">
              <w:rPr>
                <w:rFonts w:ascii="Times" w:hAnsi="Times" w:cs="Helvetica"/>
                <w:sz w:val="22"/>
                <w:szCs w:val="22"/>
              </w:rPr>
              <w:t>Conifer</w:t>
            </w:r>
          </w:p>
        </w:tc>
        <w:tc>
          <w:tcPr>
            <w:tcW w:w="2843" w:type="dxa"/>
          </w:tcPr>
          <w:p w14:paraId="05AAE20E" w14:textId="70610BA9" w:rsidR="00011D29" w:rsidRPr="00011D29" w:rsidRDefault="00011D29" w:rsidP="00011D29">
            <w:pPr>
              <w:autoSpaceDE w:val="0"/>
              <w:autoSpaceDN w:val="0"/>
              <w:adjustRightInd w:val="0"/>
              <w:spacing w:line="360" w:lineRule="auto"/>
              <w:rPr>
                <w:rFonts w:ascii="Times" w:hAnsi="Times" w:cs="Helvetica"/>
                <w:b/>
                <w:bCs/>
                <w:sz w:val="22"/>
                <w:szCs w:val="22"/>
              </w:rPr>
            </w:pPr>
            <w:proofErr w:type="gramStart"/>
            <w:r w:rsidRPr="00011D29">
              <w:rPr>
                <w:rFonts w:ascii="Times" w:hAnsi="Times" w:cs="Helvetica"/>
                <w:b/>
                <w:bCs/>
                <w:sz w:val="22"/>
                <w:szCs w:val="22"/>
              </w:rPr>
              <w:t>fire  +</w:t>
            </w:r>
            <w:proofErr w:type="gramEnd"/>
            <w:r w:rsidRPr="00011D29">
              <w:rPr>
                <w:rFonts w:ascii="Times" w:hAnsi="Times" w:cs="Helvetica"/>
                <w:b/>
                <w:bCs/>
                <w:sz w:val="22"/>
                <w:szCs w:val="22"/>
              </w:rPr>
              <w:t xml:space="preserve"> (1 | plot ID)</w:t>
            </w:r>
          </w:p>
        </w:tc>
        <w:tc>
          <w:tcPr>
            <w:tcW w:w="797" w:type="dxa"/>
          </w:tcPr>
          <w:p w14:paraId="07AEE6A4" w14:textId="1A8ADFC3"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4</w:t>
            </w:r>
          </w:p>
        </w:tc>
        <w:tc>
          <w:tcPr>
            <w:tcW w:w="979" w:type="dxa"/>
          </w:tcPr>
          <w:p w14:paraId="5BD2D3DB" w14:textId="05D0483A"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2407</w:t>
            </w:r>
          </w:p>
        </w:tc>
        <w:tc>
          <w:tcPr>
            <w:tcW w:w="718" w:type="dxa"/>
          </w:tcPr>
          <w:p w14:paraId="42164DD4" w14:textId="479DC740"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2424</w:t>
            </w:r>
          </w:p>
        </w:tc>
        <w:tc>
          <w:tcPr>
            <w:tcW w:w="968" w:type="dxa"/>
          </w:tcPr>
          <w:p w14:paraId="6CB48C9D"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837" w:type="dxa"/>
          </w:tcPr>
          <w:p w14:paraId="658351A1" w14:textId="77777777" w:rsidR="00011D29" w:rsidRPr="0086434B" w:rsidRDefault="00011D29" w:rsidP="00011D29">
            <w:pPr>
              <w:autoSpaceDE w:val="0"/>
              <w:autoSpaceDN w:val="0"/>
              <w:adjustRightInd w:val="0"/>
              <w:spacing w:line="360" w:lineRule="auto"/>
              <w:rPr>
                <w:rFonts w:ascii="Times" w:hAnsi="Times" w:cs="Helvetica"/>
                <w:sz w:val="22"/>
                <w:szCs w:val="22"/>
              </w:rPr>
            </w:pPr>
          </w:p>
        </w:tc>
      </w:tr>
      <w:tr w:rsidR="00011D29" w:rsidRPr="0086434B" w14:paraId="29B24F20" w14:textId="77777777" w:rsidTr="00011D29">
        <w:tc>
          <w:tcPr>
            <w:tcW w:w="982" w:type="dxa"/>
            <w:vMerge/>
          </w:tcPr>
          <w:p w14:paraId="37E8242B"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5FC044DC"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6E1E9172" w14:textId="200AADFD"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 + (1 | plot ID)</w:t>
            </w:r>
          </w:p>
        </w:tc>
        <w:tc>
          <w:tcPr>
            <w:tcW w:w="797" w:type="dxa"/>
          </w:tcPr>
          <w:p w14:paraId="25BEC757" w14:textId="5CB6FBD4"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4</w:t>
            </w:r>
          </w:p>
        </w:tc>
        <w:tc>
          <w:tcPr>
            <w:tcW w:w="979" w:type="dxa"/>
          </w:tcPr>
          <w:p w14:paraId="22F21113" w14:textId="5F54171B"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2409</w:t>
            </w:r>
          </w:p>
        </w:tc>
        <w:tc>
          <w:tcPr>
            <w:tcW w:w="718" w:type="dxa"/>
          </w:tcPr>
          <w:p w14:paraId="3B85CFC8" w14:textId="6F2E3792"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2426</w:t>
            </w:r>
          </w:p>
        </w:tc>
        <w:tc>
          <w:tcPr>
            <w:tcW w:w="968" w:type="dxa"/>
          </w:tcPr>
          <w:p w14:paraId="1781093F" w14:textId="2F232D4D"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w:t>
            </w:r>
          </w:p>
        </w:tc>
        <w:tc>
          <w:tcPr>
            <w:tcW w:w="837" w:type="dxa"/>
          </w:tcPr>
          <w:p w14:paraId="4C4C6458" w14:textId="738DA056"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1</w:t>
            </w:r>
          </w:p>
        </w:tc>
      </w:tr>
      <w:tr w:rsidR="00011D29" w:rsidRPr="0086434B" w14:paraId="153828AE" w14:textId="77777777" w:rsidTr="00011D29">
        <w:tc>
          <w:tcPr>
            <w:tcW w:w="982" w:type="dxa"/>
            <w:vMerge/>
          </w:tcPr>
          <w:p w14:paraId="2D2E31C3"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6037CE25"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57EC4625" w14:textId="53CDEEBB"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site + fire + (1 | plot ID) </w:t>
            </w:r>
          </w:p>
        </w:tc>
        <w:tc>
          <w:tcPr>
            <w:tcW w:w="797" w:type="dxa"/>
          </w:tcPr>
          <w:p w14:paraId="1E4BD814" w14:textId="5D7F0BB7"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w:t>
            </w:r>
          </w:p>
        </w:tc>
        <w:tc>
          <w:tcPr>
            <w:tcW w:w="979" w:type="dxa"/>
          </w:tcPr>
          <w:p w14:paraId="5EAD3A8D" w14:textId="6DF14FCF"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2408</w:t>
            </w:r>
          </w:p>
        </w:tc>
        <w:tc>
          <w:tcPr>
            <w:tcW w:w="718" w:type="dxa"/>
          </w:tcPr>
          <w:p w14:paraId="36AC1169" w14:textId="5D8F9A5B"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2429</w:t>
            </w:r>
          </w:p>
        </w:tc>
        <w:tc>
          <w:tcPr>
            <w:tcW w:w="968" w:type="dxa"/>
          </w:tcPr>
          <w:p w14:paraId="0224A8FD" w14:textId="62BAB0F2"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2.45</w:t>
            </w:r>
          </w:p>
        </w:tc>
        <w:tc>
          <w:tcPr>
            <w:tcW w:w="837" w:type="dxa"/>
          </w:tcPr>
          <w:p w14:paraId="53739C18" w14:textId="561F19C4"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0.11</w:t>
            </w:r>
          </w:p>
        </w:tc>
      </w:tr>
      <w:tr w:rsidR="00011D29" w:rsidRPr="0086434B" w14:paraId="57EE8B42" w14:textId="77777777" w:rsidTr="00011D29">
        <w:tc>
          <w:tcPr>
            <w:tcW w:w="982" w:type="dxa"/>
            <w:vMerge/>
          </w:tcPr>
          <w:p w14:paraId="0B214C77"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177F344B"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0605EA88" w14:textId="6C69E4B6"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site*fire + (1 | plot ID)</w:t>
            </w:r>
          </w:p>
        </w:tc>
        <w:tc>
          <w:tcPr>
            <w:tcW w:w="797" w:type="dxa"/>
          </w:tcPr>
          <w:p w14:paraId="2C03093F" w14:textId="3578038B"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6</w:t>
            </w:r>
          </w:p>
        </w:tc>
        <w:tc>
          <w:tcPr>
            <w:tcW w:w="979" w:type="dxa"/>
          </w:tcPr>
          <w:p w14:paraId="0B868550" w14:textId="582CB4DA"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2409</w:t>
            </w:r>
          </w:p>
        </w:tc>
        <w:tc>
          <w:tcPr>
            <w:tcW w:w="718" w:type="dxa"/>
          </w:tcPr>
          <w:p w14:paraId="42B51638" w14:textId="4622E25E"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2435</w:t>
            </w:r>
          </w:p>
        </w:tc>
        <w:tc>
          <w:tcPr>
            <w:tcW w:w="968" w:type="dxa"/>
          </w:tcPr>
          <w:p w14:paraId="3822391D" w14:textId="78F673B9"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0.84</w:t>
            </w:r>
          </w:p>
        </w:tc>
        <w:tc>
          <w:tcPr>
            <w:tcW w:w="837" w:type="dxa"/>
          </w:tcPr>
          <w:p w14:paraId="13F5CE0D" w14:textId="045E129D"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0.36</w:t>
            </w:r>
          </w:p>
        </w:tc>
      </w:tr>
      <w:tr w:rsidR="00011D29" w:rsidRPr="0086434B" w14:paraId="67FE087B" w14:textId="77777777" w:rsidTr="00011D29">
        <w:tc>
          <w:tcPr>
            <w:tcW w:w="982" w:type="dxa"/>
            <w:vMerge/>
          </w:tcPr>
          <w:p w14:paraId="75614834"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val="restart"/>
          </w:tcPr>
          <w:p w14:paraId="301BDBF1" w14:textId="77777777" w:rsidR="00011D29" w:rsidRPr="005F45B6" w:rsidRDefault="00011D29" w:rsidP="00011D29">
            <w:pPr>
              <w:autoSpaceDE w:val="0"/>
              <w:autoSpaceDN w:val="0"/>
              <w:adjustRightInd w:val="0"/>
              <w:spacing w:line="360" w:lineRule="auto"/>
              <w:rPr>
                <w:rFonts w:ascii="Times" w:hAnsi="Times" w:cs="Helvetica"/>
                <w:sz w:val="22"/>
                <w:szCs w:val="22"/>
              </w:rPr>
            </w:pPr>
            <w:proofErr w:type="spellStart"/>
            <w:r w:rsidRPr="005F45B6">
              <w:rPr>
                <w:rFonts w:ascii="Times" w:hAnsi="Times" w:cs="Helvetica"/>
                <w:sz w:val="22"/>
                <w:szCs w:val="22"/>
              </w:rPr>
              <w:t>Decid</w:t>
            </w:r>
            <w:proofErr w:type="spellEnd"/>
            <w:r w:rsidRPr="005F45B6">
              <w:rPr>
                <w:rFonts w:ascii="Times" w:hAnsi="Times" w:cs="Helvetica"/>
                <w:sz w:val="22"/>
                <w:szCs w:val="22"/>
              </w:rPr>
              <w:t>.</w:t>
            </w:r>
          </w:p>
          <w:p w14:paraId="37D17981" w14:textId="77777777" w:rsidR="00011D29" w:rsidRPr="005F45B6" w:rsidRDefault="00011D29" w:rsidP="00011D29">
            <w:pPr>
              <w:autoSpaceDE w:val="0"/>
              <w:autoSpaceDN w:val="0"/>
              <w:adjustRightInd w:val="0"/>
              <w:spacing w:line="360" w:lineRule="auto"/>
              <w:rPr>
                <w:rFonts w:ascii="Times" w:hAnsi="Times" w:cs="Helvetica"/>
                <w:sz w:val="22"/>
                <w:szCs w:val="22"/>
              </w:rPr>
            </w:pPr>
          </w:p>
        </w:tc>
        <w:tc>
          <w:tcPr>
            <w:tcW w:w="2843" w:type="dxa"/>
          </w:tcPr>
          <w:p w14:paraId="7A2F123E" w14:textId="691E179F" w:rsidR="00011D29" w:rsidRPr="0086434B" w:rsidRDefault="00011D29" w:rsidP="00011D29">
            <w:pPr>
              <w:autoSpaceDE w:val="0"/>
              <w:autoSpaceDN w:val="0"/>
              <w:adjustRightInd w:val="0"/>
              <w:spacing w:line="360" w:lineRule="auto"/>
              <w:rPr>
                <w:rFonts w:ascii="Times" w:hAnsi="Times" w:cs="Helvetica"/>
                <w:sz w:val="22"/>
                <w:szCs w:val="22"/>
              </w:rPr>
            </w:pPr>
            <w:proofErr w:type="gramStart"/>
            <w:r>
              <w:rPr>
                <w:rFonts w:ascii="Times" w:hAnsi="Times" w:cs="Helvetica"/>
                <w:sz w:val="22"/>
                <w:szCs w:val="22"/>
              </w:rPr>
              <w:t>fire  +</w:t>
            </w:r>
            <w:proofErr w:type="gramEnd"/>
            <w:r>
              <w:rPr>
                <w:rFonts w:ascii="Times" w:hAnsi="Times" w:cs="Helvetica"/>
                <w:sz w:val="22"/>
                <w:szCs w:val="22"/>
              </w:rPr>
              <w:t xml:space="preserve"> (1 | plot ID)</w:t>
            </w:r>
          </w:p>
        </w:tc>
        <w:tc>
          <w:tcPr>
            <w:tcW w:w="797" w:type="dxa"/>
          </w:tcPr>
          <w:p w14:paraId="7ADBC031" w14:textId="1C7A4A8E"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4</w:t>
            </w:r>
          </w:p>
        </w:tc>
        <w:tc>
          <w:tcPr>
            <w:tcW w:w="979" w:type="dxa"/>
          </w:tcPr>
          <w:p w14:paraId="5B6918C0" w14:textId="27554CBC"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5694</w:t>
            </w:r>
          </w:p>
        </w:tc>
        <w:tc>
          <w:tcPr>
            <w:tcW w:w="718" w:type="dxa"/>
          </w:tcPr>
          <w:p w14:paraId="69E76ED1" w14:textId="683376AD"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5710</w:t>
            </w:r>
          </w:p>
        </w:tc>
        <w:tc>
          <w:tcPr>
            <w:tcW w:w="968" w:type="dxa"/>
          </w:tcPr>
          <w:p w14:paraId="6E93256F"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837" w:type="dxa"/>
          </w:tcPr>
          <w:p w14:paraId="1E10078A" w14:textId="77777777" w:rsidR="00011D29" w:rsidRPr="0086434B" w:rsidRDefault="00011D29" w:rsidP="00011D29">
            <w:pPr>
              <w:autoSpaceDE w:val="0"/>
              <w:autoSpaceDN w:val="0"/>
              <w:adjustRightInd w:val="0"/>
              <w:spacing w:line="360" w:lineRule="auto"/>
              <w:rPr>
                <w:rFonts w:ascii="Times" w:hAnsi="Times" w:cs="Helvetica"/>
                <w:sz w:val="22"/>
                <w:szCs w:val="22"/>
              </w:rPr>
            </w:pPr>
          </w:p>
        </w:tc>
      </w:tr>
      <w:tr w:rsidR="00011D29" w:rsidRPr="0086434B" w14:paraId="2BDE29B4" w14:textId="77777777" w:rsidTr="00011D29">
        <w:tc>
          <w:tcPr>
            <w:tcW w:w="982" w:type="dxa"/>
            <w:vMerge/>
          </w:tcPr>
          <w:p w14:paraId="48BE98F4"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52FEA88C"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2843" w:type="dxa"/>
          </w:tcPr>
          <w:p w14:paraId="0E94EFE2" w14:textId="450B107C"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site + (1 | plot ID)</w:t>
            </w:r>
          </w:p>
        </w:tc>
        <w:tc>
          <w:tcPr>
            <w:tcW w:w="797" w:type="dxa"/>
          </w:tcPr>
          <w:p w14:paraId="02C36F99" w14:textId="42835436" w:rsidR="00011D29" w:rsidRPr="00011D29" w:rsidRDefault="00011D29" w:rsidP="00011D29">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4</w:t>
            </w:r>
          </w:p>
        </w:tc>
        <w:tc>
          <w:tcPr>
            <w:tcW w:w="979" w:type="dxa"/>
          </w:tcPr>
          <w:p w14:paraId="1E9CE06E" w14:textId="5CBF5CF4"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5688</w:t>
            </w:r>
          </w:p>
        </w:tc>
        <w:tc>
          <w:tcPr>
            <w:tcW w:w="718" w:type="dxa"/>
          </w:tcPr>
          <w:p w14:paraId="035A9703" w14:textId="477883E5"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5705</w:t>
            </w:r>
          </w:p>
        </w:tc>
        <w:tc>
          <w:tcPr>
            <w:tcW w:w="968" w:type="dxa"/>
          </w:tcPr>
          <w:p w14:paraId="455FF74D" w14:textId="3E6B01B7"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5.27</w:t>
            </w:r>
          </w:p>
        </w:tc>
        <w:tc>
          <w:tcPr>
            <w:tcW w:w="837" w:type="dxa"/>
          </w:tcPr>
          <w:p w14:paraId="0D9F1B12" w14:textId="0E35EB8A" w:rsidR="00011D29" w:rsidRPr="00011D29" w:rsidRDefault="00011D29" w:rsidP="00011D29">
            <w:pPr>
              <w:autoSpaceDE w:val="0"/>
              <w:autoSpaceDN w:val="0"/>
              <w:adjustRightInd w:val="0"/>
              <w:spacing w:line="360" w:lineRule="auto"/>
              <w:rPr>
                <w:rFonts w:ascii="Times" w:hAnsi="Times" w:cs="Helvetica"/>
                <w:b/>
                <w:bCs/>
                <w:sz w:val="22"/>
                <w:szCs w:val="22"/>
              </w:rPr>
            </w:pPr>
            <w:r w:rsidRPr="00011D29">
              <w:rPr>
                <w:rFonts w:ascii="Times" w:hAnsi="Times" w:cs="Helvetica"/>
                <w:b/>
                <w:bCs/>
                <w:sz w:val="22"/>
                <w:szCs w:val="22"/>
              </w:rPr>
              <w:t>&lt;0.001</w:t>
            </w:r>
          </w:p>
        </w:tc>
      </w:tr>
      <w:tr w:rsidR="00011D29" w:rsidRPr="0086434B" w14:paraId="21361145" w14:textId="77777777" w:rsidTr="00011D29">
        <w:tc>
          <w:tcPr>
            <w:tcW w:w="982" w:type="dxa"/>
            <w:vMerge/>
          </w:tcPr>
          <w:p w14:paraId="16B13C30"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285EB556"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2843" w:type="dxa"/>
          </w:tcPr>
          <w:p w14:paraId="545F6B0C" w14:textId="1EC2A34A"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site + fire + (1 | plot ID) </w:t>
            </w:r>
          </w:p>
        </w:tc>
        <w:tc>
          <w:tcPr>
            <w:tcW w:w="797" w:type="dxa"/>
          </w:tcPr>
          <w:p w14:paraId="6B9A9E26" w14:textId="6983C572"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w:t>
            </w:r>
          </w:p>
        </w:tc>
        <w:tc>
          <w:tcPr>
            <w:tcW w:w="979" w:type="dxa"/>
          </w:tcPr>
          <w:p w14:paraId="25B1FC23" w14:textId="4D130C30"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5690</w:t>
            </w:r>
          </w:p>
        </w:tc>
        <w:tc>
          <w:tcPr>
            <w:tcW w:w="718" w:type="dxa"/>
          </w:tcPr>
          <w:p w14:paraId="38228695" w14:textId="212CCC51"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5709</w:t>
            </w:r>
          </w:p>
        </w:tc>
        <w:tc>
          <w:tcPr>
            <w:tcW w:w="968" w:type="dxa"/>
          </w:tcPr>
          <w:p w14:paraId="1F91E0FE" w14:textId="3EBACF96"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2.64</w:t>
            </w:r>
          </w:p>
        </w:tc>
        <w:tc>
          <w:tcPr>
            <w:tcW w:w="837" w:type="dxa"/>
          </w:tcPr>
          <w:p w14:paraId="3A71221A" w14:textId="13E389CD" w:rsidR="00011D29"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0.1</w:t>
            </w:r>
          </w:p>
        </w:tc>
      </w:tr>
      <w:tr w:rsidR="00011D29" w:rsidRPr="0086434B" w14:paraId="30B09DB4" w14:textId="77777777" w:rsidTr="00011D29">
        <w:tc>
          <w:tcPr>
            <w:tcW w:w="982" w:type="dxa"/>
            <w:vMerge/>
          </w:tcPr>
          <w:p w14:paraId="17983E3D"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1226" w:type="dxa"/>
            <w:vMerge/>
          </w:tcPr>
          <w:p w14:paraId="46985EAF" w14:textId="77777777" w:rsidR="00011D29" w:rsidRPr="0086434B" w:rsidRDefault="00011D29" w:rsidP="00011D29">
            <w:pPr>
              <w:autoSpaceDE w:val="0"/>
              <w:autoSpaceDN w:val="0"/>
              <w:adjustRightInd w:val="0"/>
              <w:spacing w:line="360" w:lineRule="auto"/>
              <w:rPr>
                <w:rFonts w:ascii="Times" w:hAnsi="Times" w:cs="Helvetica"/>
                <w:sz w:val="22"/>
                <w:szCs w:val="22"/>
              </w:rPr>
            </w:pPr>
          </w:p>
        </w:tc>
        <w:tc>
          <w:tcPr>
            <w:tcW w:w="2843" w:type="dxa"/>
          </w:tcPr>
          <w:p w14:paraId="5E754613" w14:textId="4009FA2F"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site*fire + (1 | plot ID)</w:t>
            </w:r>
          </w:p>
        </w:tc>
        <w:tc>
          <w:tcPr>
            <w:tcW w:w="797" w:type="dxa"/>
          </w:tcPr>
          <w:p w14:paraId="540E3353" w14:textId="59CFC0CD"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6</w:t>
            </w:r>
          </w:p>
        </w:tc>
        <w:tc>
          <w:tcPr>
            <w:tcW w:w="979" w:type="dxa"/>
          </w:tcPr>
          <w:p w14:paraId="3FD3CA9F" w14:textId="0231EEBC"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5688</w:t>
            </w:r>
          </w:p>
        </w:tc>
        <w:tc>
          <w:tcPr>
            <w:tcW w:w="718" w:type="dxa"/>
          </w:tcPr>
          <w:p w14:paraId="3B111CF0" w14:textId="6D7733CE"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5715</w:t>
            </w:r>
          </w:p>
        </w:tc>
        <w:tc>
          <w:tcPr>
            <w:tcW w:w="968" w:type="dxa"/>
          </w:tcPr>
          <w:p w14:paraId="1A90019A" w14:textId="70D9C16F"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0.1</w:t>
            </w:r>
          </w:p>
        </w:tc>
        <w:tc>
          <w:tcPr>
            <w:tcW w:w="837" w:type="dxa"/>
          </w:tcPr>
          <w:p w14:paraId="219A1F54" w14:textId="0C239E76" w:rsidR="00011D29" w:rsidRPr="0086434B" w:rsidRDefault="00011D29" w:rsidP="00011D29">
            <w:pPr>
              <w:autoSpaceDE w:val="0"/>
              <w:autoSpaceDN w:val="0"/>
              <w:adjustRightInd w:val="0"/>
              <w:spacing w:line="360" w:lineRule="auto"/>
              <w:rPr>
                <w:rFonts w:ascii="Times" w:hAnsi="Times" w:cs="Helvetica"/>
                <w:sz w:val="22"/>
                <w:szCs w:val="22"/>
              </w:rPr>
            </w:pPr>
            <w:r>
              <w:rPr>
                <w:rFonts w:ascii="Times" w:hAnsi="Times" w:cs="Helvetica"/>
                <w:sz w:val="22"/>
                <w:szCs w:val="22"/>
              </w:rPr>
              <w:t>0.75</w:t>
            </w:r>
          </w:p>
        </w:tc>
      </w:tr>
    </w:tbl>
    <w:p w14:paraId="502A31D7" w14:textId="7569DD2C" w:rsidR="009F2680" w:rsidRDefault="009F2680" w:rsidP="00A924CD">
      <w:pPr>
        <w:rPr>
          <w:rFonts w:ascii="Times" w:hAnsi="Times" w:cs="Times"/>
          <w:b/>
          <w:bCs/>
          <w:sz w:val="20"/>
          <w:szCs w:val="20"/>
        </w:rPr>
      </w:pPr>
    </w:p>
    <w:p w14:paraId="7956C709" w14:textId="77777777" w:rsidR="009F2680" w:rsidRDefault="009F2680">
      <w:pPr>
        <w:rPr>
          <w:rFonts w:ascii="Times" w:hAnsi="Times" w:cs="Times"/>
          <w:b/>
          <w:bCs/>
          <w:sz w:val="20"/>
          <w:szCs w:val="20"/>
        </w:rPr>
      </w:pPr>
      <w:r>
        <w:rPr>
          <w:rFonts w:ascii="Times" w:hAnsi="Times" w:cs="Times"/>
          <w:b/>
          <w:bCs/>
          <w:sz w:val="20"/>
          <w:szCs w:val="20"/>
        </w:rPr>
        <w:br w:type="page"/>
      </w:r>
    </w:p>
    <w:p w14:paraId="20298F44" w14:textId="36C90EAF" w:rsidR="00AF1C80" w:rsidRDefault="009F2680" w:rsidP="00A924CD">
      <w:pPr>
        <w:rPr>
          <w:rFonts w:ascii="Times" w:hAnsi="Times" w:cs="Helvetica"/>
          <w:b/>
          <w:bCs/>
          <w:sz w:val="20"/>
          <w:szCs w:val="20"/>
        </w:rPr>
      </w:pPr>
      <w:r>
        <w:rPr>
          <w:rFonts w:ascii="Times" w:hAnsi="Times" w:cs="Times"/>
          <w:b/>
          <w:bCs/>
          <w:sz w:val="20"/>
          <w:szCs w:val="20"/>
        </w:rPr>
        <w:lastRenderedPageBreak/>
        <w:t>Table S</w:t>
      </w:r>
      <w:r w:rsidR="00183576">
        <w:rPr>
          <w:rFonts w:ascii="Times" w:hAnsi="Times" w:cs="Times"/>
          <w:b/>
          <w:bCs/>
          <w:sz w:val="20"/>
          <w:szCs w:val="20"/>
        </w:rPr>
        <w:t>7</w:t>
      </w:r>
      <w:r>
        <w:rPr>
          <w:rFonts w:ascii="Times" w:hAnsi="Times" w:cs="Times"/>
          <w:b/>
          <w:bCs/>
          <w:sz w:val="20"/>
          <w:szCs w:val="20"/>
        </w:rPr>
        <w:t xml:space="preserve">. </w:t>
      </w:r>
      <w:r w:rsidRPr="0019376C">
        <w:rPr>
          <w:rFonts w:ascii="Times" w:hAnsi="Times" w:cs="Helvetica"/>
          <w:b/>
          <w:bCs/>
          <w:sz w:val="20"/>
          <w:szCs w:val="20"/>
        </w:rPr>
        <w:t xml:space="preserve">Parameters of </w:t>
      </w:r>
      <w:r>
        <w:rPr>
          <w:rFonts w:ascii="Times" w:hAnsi="Times" w:cs="Helvetica"/>
          <w:b/>
          <w:bCs/>
          <w:sz w:val="20"/>
          <w:szCs w:val="20"/>
        </w:rPr>
        <w:t xml:space="preserve">site attribute </w:t>
      </w:r>
      <w:r w:rsidRPr="0019376C">
        <w:rPr>
          <w:rFonts w:ascii="Times" w:hAnsi="Times" w:cs="Helvetica"/>
          <w:b/>
          <w:bCs/>
          <w:sz w:val="20"/>
          <w:szCs w:val="20"/>
        </w:rPr>
        <w:t xml:space="preserve">regen </w:t>
      </w:r>
      <w:r>
        <w:rPr>
          <w:rFonts w:ascii="Times" w:hAnsi="Times" w:cs="Helvetica"/>
          <w:b/>
          <w:bCs/>
          <w:sz w:val="20"/>
          <w:szCs w:val="20"/>
        </w:rPr>
        <w:t>models including</w:t>
      </w:r>
      <w:r w:rsidRPr="0019376C">
        <w:rPr>
          <w:rFonts w:ascii="Times" w:hAnsi="Times" w:cs="Helvetica"/>
          <w:b/>
          <w:bCs/>
          <w:sz w:val="20"/>
          <w:szCs w:val="20"/>
        </w:rPr>
        <w:t xml:space="preserve"> </w:t>
      </w:r>
      <w:r w:rsidR="000B5338">
        <w:rPr>
          <w:rFonts w:ascii="Times" w:hAnsi="Times" w:cs="Helvetica"/>
          <w:b/>
          <w:bCs/>
          <w:sz w:val="20"/>
          <w:szCs w:val="20"/>
        </w:rPr>
        <w:t xml:space="preserve">bootstrapped </w:t>
      </w:r>
      <w:r w:rsidRPr="0019376C">
        <w:rPr>
          <w:rFonts w:ascii="Times" w:hAnsi="Times" w:cs="Helvetica"/>
          <w:b/>
          <w:bCs/>
          <w:sz w:val="20"/>
          <w:szCs w:val="20"/>
        </w:rPr>
        <w:t>CI,</w:t>
      </w:r>
      <w:r w:rsidR="00E04A24">
        <w:rPr>
          <w:rFonts w:ascii="Times" w:hAnsi="Times" w:cs="Helvetica"/>
          <w:b/>
          <w:bCs/>
          <w:sz w:val="20"/>
          <w:szCs w:val="20"/>
        </w:rPr>
        <w:t xml:space="preserve"> t,</w:t>
      </w:r>
      <w:r w:rsidRPr="0019376C">
        <w:rPr>
          <w:rFonts w:ascii="Times" w:hAnsi="Times" w:cs="Helvetica"/>
          <w:b/>
          <w:bCs/>
          <w:sz w:val="20"/>
          <w:szCs w:val="20"/>
        </w:rPr>
        <w:t xml:space="preserve"> df and p-values based on Wald approximation</w:t>
      </w:r>
      <w:r w:rsidR="00E04A24">
        <w:rPr>
          <w:rFonts w:ascii="Times" w:hAnsi="Times" w:cs="Helvetica"/>
          <w:b/>
          <w:bCs/>
          <w:sz w:val="20"/>
          <w:szCs w:val="20"/>
        </w:rPr>
        <w:t xml:space="preserve">. Significant p-values are in bold. </w:t>
      </w:r>
    </w:p>
    <w:tbl>
      <w:tblPr>
        <w:tblStyle w:val="TableGridLight"/>
        <w:tblW w:w="0" w:type="auto"/>
        <w:tblLook w:val="04A0" w:firstRow="1" w:lastRow="0" w:firstColumn="1" w:lastColumn="0" w:noHBand="0" w:noVBand="1"/>
      </w:tblPr>
      <w:tblGrid>
        <w:gridCol w:w="1233"/>
        <w:gridCol w:w="1055"/>
        <w:gridCol w:w="1222"/>
        <w:gridCol w:w="997"/>
        <w:gridCol w:w="821"/>
        <w:gridCol w:w="1888"/>
        <w:gridCol w:w="861"/>
        <w:gridCol w:w="546"/>
        <w:gridCol w:w="727"/>
      </w:tblGrid>
      <w:tr w:rsidR="009F2680" w:rsidRPr="0086434B" w14:paraId="5F07F974" w14:textId="77777777" w:rsidTr="00E04A24">
        <w:tc>
          <w:tcPr>
            <w:tcW w:w="1240" w:type="dxa"/>
          </w:tcPr>
          <w:p w14:paraId="351E46EB"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Metric</w:t>
            </w:r>
          </w:p>
        </w:tc>
        <w:tc>
          <w:tcPr>
            <w:tcW w:w="1056" w:type="dxa"/>
          </w:tcPr>
          <w:p w14:paraId="65938368"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Division</w:t>
            </w:r>
          </w:p>
        </w:tc>
        <w:tc>
          <w:tcPr>
            <w:tcW w:w="1227" w:type="dxa"/>
          </w:tcPr>
          <w:p w14:paraId="67251C0C"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 xml:space="preserve">Effect </w:t>
            </w:r>
          </w:p>
        </w:tc>
        <w:tc>
          <w:tcPr>
            <w:tcW w:w="1001" w:type="dxa"/>
          </w:tcPr>
          <w:p w14:paraId="15B1EE73" w14:textId="77777777" w:rsidR="009F2680" w:rsidRPr="0086434B" w:rsidRDefault="009F2680" w:rsidP="00E63914">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Coeff</w:t>
            </w:r>
            <w:proofErr w:type="spellEnd"/>
            <w:r w:rsidRPr="0086434B">
              <w:rPr>
                <w:rFonts w:ascii="Times" w:hAnsi="Times" w:cs="Helvetica"/>
                <w:b/>
                <w:bCs/>
                <w:sz w:val="22"/>
                <w:szCs w:val="22"/>
              </w:rPr>
              <w:t>.</w:t>
            </w:r>
          </w:p>
        </w:tc>
        <w:tc>
          <w:tcPr>
            <w:tcW w:w="781" w:type="dxa"/>
          </w:tcPr>
          <w:p w14:paraId="66156F71"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SE</w:t>
            </w:r>
          </w:p>
        </w:tc>
        <w:tc>
          <w:tcPr>
            <w:tcW w:w="1906" w:type="dxa"/>
          </w:tcPr>
          <w:p w14:paraId="5F612EB2"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95% CI</w:t>
            </w:r>
          </w:p>
        </w:tc>
        <w:tc>
          <w:tcPr>
            <w:tcW w:w="866" w:type="dxa"/>
          </w:tcPr>
          <w:p w14:paraId="2E494B0A" w14:textId="2DBCC66E" w:rsidR="009F2680" w:rsidRPr="0086434B" w:rsidRDefault="00E04A24" w:rsidP="00E63914">
            <w:pPr>
              <w:autoSpaceDE w:val="0"/>
              <w:autoSpaceDN w:val="0"/>
              <w:adjustRightInd w:val="0"/>
              <w:spacing w:line="360" w:lineRule="auto"/>
              <w:rPr>
                <w:rFonts w:ascii="Times" w:hAnsi="Times" w:cs="Helvetica"/>
                <w:b/>
                <w:bCs/>
                <w:sz w:val="22"/>
                <w:szCs w:val="22"/>
              </w:rPr>
            </w:pPr>
            <w:r>
              <w:rPr>
                <w:rFonts w:ascii="Times" w:hAnsi="Times" w:cs="Helvetica"/>
                <w:b/>
                <w:bCs/>
                <w:sz w:val="22"/>
                <w:szCs w:val="22"/>
              </w:rPr>
              <w:t>t</w:t>
            </w:r>
          </w:p>
        </w:tc>
        <w:tc>
          <w:tcPr>
            <w:tcW w:w="546" w:type="dxa"/>
          </w:tcPr>
          <w:p w14:paraId="4CD09972"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df</w:t>
            </w:r>
          </w:p>
        </w:tc>
        <w:tc>
          <w:tcPr>
            <w:tcW w:w="727" w:type="dxa"/>
          </w:tcPr>
          <w:p w14:paraId="799B89F2"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p</w:t>
            </w:r>
          </w:p>
        </w:tc>
      </w:tr>
      <w:tr w:rsidR="009F2680" w:rsidRPr="0086434B" w14:paraId="396AEF23" w14:textId="77777777" w:rsidTr="00E04A24">
        <w:tc>
          <w:tcPr>
            <w:tcW w:w="1240" w:type="dxa"/>
            <w:vMerge w:val="restart"/>
          </w:tcPr>
          <w:p w14:paraId="4FF9D0C0"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Density</w:t>
            </w:r>
          </w:p>
        </w:tc>
        <w:tc>
          <w:tcPr>
            <w:tcW w:w="1056" w:type="dxa"/>
            <w:vMerge w:val="restart"/>
          </w:tcPr>
          <w:p w14:paraId="3DCA2806"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Conifer</w:t>
            </w:r>
          </w:p>
        </w:tc>
        <w:tc>
          <w:tcPr>
            <w:tcW w:w="1227" w:type="dxa"/>
          </w:tcPr>
          <w:p w14:paraId="0F6E3298"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Pr>
          <w:p w14:paraId="11979E7B" w14:textId="583FC891"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 9.27</w:t>
            </w:r>
          </w:p>
        </w:tc>
        <w:tc>
          <w:tcPr>
            <w:tcW w:w="781" w:type="dxa"/>
          </w:tcPr>
          <w:p w14:paraId="00A77D13" w14:textId="1DBCAC05"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12.36</w:t>
            </w:r>
          </w:p>
        </w:tc>
        <w:tc>
          <w:tcPr>
            <w:tcW w:w="1906" w:type="dxa"/>
          </w:tcPr>
          <w:p w14:paraId="3475F1B5" w14:textId="228D9A49" w:rsidR="009F2680" w:rsidRPr="0086434B" w:rsidRDefault="009F2680" w:rsidP="00E63914">
            <w:pPr>
              <w:autoSpaceDE w:val="0"/>
              <w:autoSpaceDN w:val="0"/>
              <w:adjustRightInd w:val="0"/>
              <w:spacing w:line="360" w:lineRule="auto"/>
              <w:jc w:val="center"/>
              <w:rPr>
                <w:rFonts w:ascii="Times" w:hAnsi="Times" w:cs="Helvetica"/>
                <w:sz w:val="22"/>
                <w:szCs w:val="22"/>
              </w:rPr>
            </w:pPr>
            <w:r w:rsidRPr="0086434B">
              <w:rPr>
                <w:rFonts w:ascii="Times" w:hAnsi="Times" w:cs="Helvetica"/>
                <w:sz w:val="22"/>
                <w:szCs w:val="22"/>
              </w:rPr>
              <w:t>(</w:t>
            </w:r>
            <w:r>
              <w:rPr>
                <w:rFonts w:ascii="Times" w:hAnsi="Times" w:cs="Helvetica"/>
                <w:sz w:val="22"/>
                <w:szCs w:val="22"/>
              </w:rPr>
              <w:t>-14.96</w:t>
            </w:r>
            <w:r w:rsidRPr="0086434B">
              <w:rPr>
                <w:rFonts w:ascii="Times" w:hAnsi="Times" w:cs="Helvetica"/>
                <w:sz w:val="22"/>
                <w:szCs w:val="22"/>
              </w:rPr>
              <w:t xml:space="preserve">, </w:t>
            </w:r>
            <w:r>
              <w:rPr>
                <w:rFonts w:ascii="Times" w:hAnsi="Times" w:cs="Helvetica"/>
                <w:sz w:val="22"/>
                <w:szCs w:val="22"/>
              </w:rPr>
              <w:t>33.5</w:t>
            </w:r>
            <w:r w:rsidRPr="0086434B">
              <w:rPr>
                <w:rFonts w:ascii="Times" w:hAnsi="Times" w:cs="Helvetica"/>
                <w:sz w:val="22"/>
                <w:szCs w:val="22"/>
              </w:rPr>
              <w:t>)</w:t>
            </w:r>
          </w:p>
        </w:tc>
        <w:tc>
          <w:tcPr>
            <w:tcW w:w="866" w:type="dxa"/>
          </w:tcPr>
          <w:p w14:paraId="2BC68240" w14:textId="6DEB74D5"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0.75</w:t>
            </w:r>
          </w:p>
        </w:tc>
        <w:tc>
          <w:tcPr>
            <w:tcW w:w="546" w:type="dxa"/>
          </w:tcPr>
          <w:p w14:paraId="797F99E4" w14:textId="4FF6059F"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w:t>
            </w:r>
            <w:r>
              <w:rPr>
                <w:rFonts w:ascii="Times" w:hAnsi="Times" w:cs="Helvetica"/>
                <w:sz w:val="22"/>
                <w:szCs w:val="22"/>
              </w:rPr>
              <w:t>5</w:t>
            </w:r>
          </w:p>
        </w:tc>
        <w:tc>
          <w:tcPr>
            <w:tcW w:w="727" w:type="dxa"/>
          </w:tcPr>
          <w:p w14:paraId="2F3FB0B5" w14:textId="749D03EC"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0.453</w:t>
            </w:r>
          </w:p>
        </w:tc>
      </w:tr>
      <w:tr w:rsidR="009F2680" w:rsidRPr="0086434B" w14:paraId="0A7C7CE5" w14:textId="77777777" w:rsidTr="00E04A24">
        <w:tc>
          <w:tcPr>
            <w:tcW w:w="1240" w:type="dxa"/>
            <w:vMerge/>
          </w:tcPr>
          <w:p w14:paraId="5664F452"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Pr>
          <w:p w14:paraId="79FDC920"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Pr>
          <w:p w14:paraId="1819BA94" w14:textId="2CDD0A29"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Av. OL</w:t>
            </w:r>
          </w:p>
        </w:tc>
        <w:tc>
          <w:tcPr>
            <w:tcW w:w="1001" w:type="dxa"/>
          </w:tcPr>
          <w:p w14:paraId="2E176D40" w14:textId="1CC01DEA"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w:t>
            </w:r>
            <w:r>
              <w:rPr>
                <w:rFonts w:ascii="Times" w:hAnsi="Times" w:cs="Helvetica"/>
                <w:sz w:val="22"/>
                <w:szCs w:val="22"/>
              </w:rPr>
              <w:t xml:space="preserve"> 11.82</w:t>
            </w:r>
          </w:p>
        </w:tc>
        <w:tc>
          <w:tcPr>
            <w:tcW w:w="781" w:type="dxa"/>
          </w:tcPr>
          <w:p w14:paraId="53C6ED8A" w14:textId="1390E910"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5.32</w:t>
            </w:r>
          </w:p>
        </w:tc>
        <w:tc>
          <w:tcPr>
            <w:tcW w:w="1906" w:type="dxa"/>
          </w:tcPr>
          <w:p w14:paraId="1193B74E" w14:textId="0CF90358" w:rsidR="009F2680" w:rsidRPr="0086434B" w:rsidRDefault="009F2680" w:rsidP="00E63914">
            <w:pPr>
              <w:autoSpaceDE w:val="0"/>
              <w:autoSpaceDN w:val="0"/>
              <w:adjustRightInd w:val="0"/>
              <w:spacing w:line="360" w:lineRule="auto"/>
              <w:jc w:val="center"/>
              <w:rPr>
                <w:rFonts w:ascii="Times" w:hAnsi="Times" w:cs="Helvetica"/>
                <w:sz w:val="22"/>
                <w:szCs w:val="22"/>
              </w:rPr>
            </w:pPr>
            <w:r w:rsidRPr="0086434B">
              <w:rPr>
                <w:rFonts w:ascii="Times" w:hAnsi="Times" w:cs="Helvetica"/>
                <w:sz w:val="22"/>
                <w:szCs w:val="22"/>
              </w:rPr>
              <w:t>(-</w:t>
            </w:r>
            <w:r>
              <w:rPr>
                <w:rFonts w:ascii="Times" w:hAnsi="Times" w:cs="Helvetica"/>
                <w:sz w:val="22"/>
                <w:szCs w:val="22"/>
              </w:rPr>
              <w:t>22.25</w:t>
            </w:r>
            <w:r w:rsidRPr="0086434B">
              <w:rPr>
                <w:rFonts w:ascii="Times" w:hAnsi="Times" w:cs="Helvetica"/>
                <w:sz w:val="22"/>
                <w:szCs w:val="22"/>
              </w:rPr>
              <w:t xml:space="preserve">, </w:t>
            </w:r>
            <w:r>
              <w:rPr>
                <w:rFonts w:ascii="Times" w:hAnsi="Times" w:cs="Helvetica"/>
                <w:sz w:val="22"/>
                <w:szCs w:val="22"/>
              </w:rPr>
              <w:t>-1.39</w:t>
            </w:r>
            <w:r w:rsidRPr="0086434B">
              <w:rPr>
                <w:rFonts w:ascii="Times" w:hAnsi="Times" w:cs="Helvetica"/>
                <w:sz w:val="22"/>
                <w:szCs w:val="22"/>
              </w:rPr>
              <w:t>)</w:t>
            </w:r>
          </w:p>
        </w:tc>
        <w:tc>
          <w:tcPr>
            <w:tcW w:w="866" w:type="dxa"/>
          </w:tcPr>
          <w:p w14:paraId="6AEBDB96" w14:textId="6F35900B"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w:t>
            </w:r>
            <w:r>
              <w:rPr>
                <w:rFonts w:ascii="Times" w:hAnsi="Times" w:cs="Helvetica"/>
                <w:sz w:val="22"/>
                <w:szCs w:val="22"/>
              </w:rPr>
              <w:t xml:space="preserve"> 2.22</w:t>
            </w:r>
          </w:p>
        </w:tc>
        <w:tc>
          <w:tcPr>
            <w:tcW w:w="546" w:type="dxa"/>
          </w:tcPr>
          <w:p w14:paraId="755408CB" w14:textId="0FF3D51E"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w:t>
            </w:r>
            <w:r>
              <w:rPr>
                <w:rFonts w:ascii="Times" w:hAnsi="Times" w:cs="Helvetica"/>
                <w:sz w:val="22"/>
                <w:szCs w:val="22"/>
              </w:rPr>
              <w:t>5</w:t>
            </w:r>
          </w:p>
        </w:tc>
        <w:tc>
          <w:tcPr>
            <w:tcW w:w="727" w:type="dxa"/>
          </w:tcPr>
          <w:p w14:paraId="33E244F7" w14:textId="20B667F4" w:rsidR="009F2680" w:rsidRPr="00E04A24" w:rsidRDefault="009F2680" w:rsidP="00E63914">
            <w:pPr>
              <w:autoSpaceDE w:val="0"/>
              <w:autoSpaceDN w:val="0"/>
              <w:adjustRightInd w:val="0"/>
              <w:spacing w:line="360" w:lineRule="auto"/>
              <w:rPr>
                <w:rFonts w:ascii="Times" w:hAnsi="Times" w:cs="Helvetica"/>
                <w:b/>
                <w:bCs/>
                <w:sz w:val="22"/>
                <w:szCs w:val="22"/>
              </w:rPr>
            </w:pPr>
            <w:r w:rsidRPr="00E04A24">
              <w:rPr>
                <w:rFonts w:ascii="Times" w:hAnsi="Times" w:cs="Helvetica"/>
                <w:b/>
                <w:bCs/>
                <w:sz w:val="22"/>
                <w:szCs w:val="22"/>
              </w:rPr>
              <w:t>0.026</w:t>
            </w:r>
          </w:p>
        </w:tc>
      </w:tr>
      <w:tr w:rsidR="009F2680" w:rsidRPr="0086434B" w14:paraId="2FAD9C76" w14:textId="77777777" w:rsidTr="00E04A24">
        <w:tc>
          <w:tcPr>
            <w:tcW w:w="1240" w:type="dxa"/>
            <w:vMerge/>
          </w:tcPr>
          <w:p w14:paraId="64D00367"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Borders>
              <w:bottom w:val="single" w:sz="4" w:space="0" w:color="auto"/>
            </w:tcBorders>
          </w:tcPr>
          <w:p w14:paraId="1B1F78B0"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Borders>
              <w:bottom w:val="single" w:sz="4" w:space="0" w:color="auto"/>
            </w:tcBorders>
          </w:tcPr>
          <w:p w14:paraId="2165AB7E" w14:textId="75A33C55"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Exp. Min</w:t>
            </w:r>
          </w:p>
        </w:tc>
        <w:tc>
          <w:tcPr>
            <w:tcW w:w="1001" w:type="dxa"/>
            <w:tcBorders>
              <w:bottom w:val="single" w:sz="4" w:space="0" w:color="auto"/>
            </w:tcBorders>
          </w:tcPr>
          <w:p w14:paraId="5470B30D" w14:textId="5E68732B"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- 5.09</w:t>
            </w:r>
          </w:p>
        </w:tc>
        <w:tc>
          <w:tcPr>
            <w:tcW w:w="781" w:type="dxa"/>
            <w:tcBorders>
              <w:bottom w:val="single" w:sz="4" w:space="0" w:color="auto"/>
            </w:tcBorders>
          </w:tcPr>
          <w:p w14:paraId="0291CEFF" w14:textId="707CFAEC"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2.77</w:t>
            </w:r>
          </w:p>
        </w:tc>
        <w:tc>
          <w:tcPr>
            <w:tcW w:w="1906" w:type="dxa"/>
            <w:tcBorders>
              <w:bottom w:val="single" w:sz="4" w:space="0" w:color="auto"/>
            </w:tcBorders>
          </w:tcPr>
          <w:p w14:paraId="2EBEB4E0" w14:textId="7E4AD11E" w:rsidR="009F2680" w:rsidRPr="0086434B" w:rsidRDefault="009F2680"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(-10.52, 0.34)</w:t>
            </w:r>
          </w:p>
        </w:tc>
        <w:tc>
          <w:tcPr>
            <w:tcW w:w="866" w:type="dxa"/>
            <w:tcBorders>
              <w:bottom w:val="single" w:sz="4" w:space="0" w:color="auto"/>
            </w:tcBorders>
          </w:tcPr>
          <w:p w14:paraId="652DBD9B" w14:textId="031B2BAB"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- 1.84</w:t>
            </w:r>
          </w:p>
        </w:tc>
        <w:tc>
          <w:tcPr>
            <w:tcW w:w="546" w:type="dxa"/>
            <w:tcBorders>
              <w:bottom w:val="single" w:sz="4" w:space="0" w:color="auto"/>
            </w:tcBorders>
          </w:tcPr>
          <w:p w14:paraId="26CFD80C" w14:textId="752E87E3"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495</w:t>
            </w:r>
          </w:p>
        </w:tc>
        <w:tc>
          <w:tcPr>
            <w:tcW w:w="727" w:type="dxa"/>
            <w:tcBorders>
              <w:bottom w:val="single" w:sz="4" w:space="0" w:color="auto"/>
            </w:tcBorders>
          </w:tcPr>
          <w:p w14:paraId="0EA01E0D" w14:textId="59E567F6"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0.066</w:t>
            </w:r>
          </w:p>
        </w:tc>
      </w:tr>
      <w:tr w:rsidR="009F2680" w:rsidRPr="0086434B" w14:paraId="3C8A8A7E" w14:textId="77777777" w:rsidTr="00E04A24">
        <w:tc>
          <w:tcPr>
            <w:tcW w:w="1240" w:type="dxa"/>
            <w:vMerge/>
          </w:tcPr>
          <w:p w14:paraId="32581623"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val="restart"/>
            <w:tcBorders>
              <w:top w:val="single" w:sz="4" w:space="0" w:color="auto"/>
            </w:tcBorders>
          </w:tcPr>
          <w:p w14:paraId="78560A30" w14:textId="77777777" w:rsidR="009F2680" w:rsidRPr="0086434B" w:rsidRDefault="009F2680" w:rsidP="00E63914">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Decid</w:t>
            </w:r>
            <w:proofErr w:type="spellEnd"/>
            <w:r w:rsidRPr="0086434B">
              <w:rPr>
                <w:rFonts w:ascii="Times" w:hAnsi="Times" w:cs="Helvetica"/>
                <w:b/>
                <w:bCs/>
                <w:sz w:val="22"/>
                <w:szCs w:val="22"/>
              </w:rPr>
              <w:t>.</w:t>
            </w:r>
          </w:p>
          <w:p w14:paraId="17D1CC99"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Borders>
              <w:top w:val="single" w:sz="4" w:space="0" w:color="auto"/>
            </w:tcBorders>
          </w:tcPr>
          <w:p w14:paraId="66A2D87B"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Borders>
              <w:top w:val="single" w:sz="4" w:space="0" w:color="auto"/>
            </w:tcBorders>
          </w:tcPr>
          <w:p w14:paraId="1057CACB" w14:textId="79C0B91D"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888.67</w:t>
            </w:r>
          </w:p>
        </w:tc>
        <w:tc>
          <w:tcPr>
            <w:tcW w:w="781" w:type="dxa"/>
            <w:tcBorders>
              <w:top w:val="single" w:sz="4" w:space="0" w:color="auto"/>
            </w:tcBorders>
          </w:tcPr>
          <w:p w14:paraId="130B74A3" w14:textId="31B5041E"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850.1</w:t>
            </w:r>
          </w:p>
        </w:tc>
        <w:tc>
          <w:tcPr>
            <w:tcW w:w="1906" w:type="dxa"/>
            <w:tcBorders>
              <w:top w:val="single" w:sz="4" w:space="0" w:color="auto"/>
            </w:tcBorders>
          </w:tcPr>
          <w:p w14:paraId="39864F1B" w14:textId="06FCF736" w:rsidR="009F2680" w:rsidRPr="0086434B" w:rsidRDefault="00E04A24"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(202.49, 1574.86)</w:t>
            </w:r>
          </w:p>
        </w:tc>
        <w:tc>
          <w:tcPr>
            <w:tcW w:w="866" w:type="dxa"/>
            <w:tcBorders>
              <w:top w:val="single" w:sz="4" w:space="0" w:color="auto"/>
            </w:tcBorders>
          </w:tcPr>
          <w:p w14:paraId="709599FE" w14:textId="1844DE7E"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2.54</w:t>
            </w:r>
          </w:p>
        </w:tc>
        <w:tc>
          <w:tcPr>
            <w:tcW w:w="546" w:type="dxa"/>
            <w:tcBorders>
              <w:top w:val="single" w:sz="4" w:space="0" w:color="auto"/>
            </w:tcBorders>
          </w:tcPr>
          <w:p w14:paraId="3641A7A6" w14:textId="4C4C52DF"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Borders>
              <w:top w:val="single" w:sz="4" w:space="0" w:color="auto"/>
            </w:tcBorders>
          </w:tcPr>
          <w:p w14:paraId="0FC9673F" w14:textId="583E77AA"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0.011</w:t>
            </w:r>
          </w:p>
        </w:tc>
      </w:tr>
      <w:tr w:rsidR="009F2680" w:rsidRPr="0086434B" w14:paraId="046473CC" w14:textId="77777777" w:rsidTr="00E04A24">
        <w:tc>
          <w:tcPr>
            <w:tcW w:w="1240" w:type="dxa"/>
            <w:vMerge/>
          </w:tcPr>
          <w:p w14:paraId="29EFDCDD"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Pr>
          <w:p w14:paraId="71F8E2FF"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Pr>
          <w:p w14:paraId="7429533C" w14:textId="56DA97D0"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Slope</w:t>
            </w:r>
          </w:p>
        </w:tc>
        <w:tc>
          <w:tcPr>
            <w:tcW w:w="1001" w:type="dxa"/>
          </w:tcPr>
          <w:p w14:paraId="706B15B6" w14:textId="122FF0C3"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w:t>
            </w:r>
            <w:r w:rsidR="009F2680">
              <w:rPr>
                <w:rFonts w:ascii="Times" w:hAnsi="Times" w:cs="Helvetica"/>
                <w:sz w:val="22"/>
                <w:szCs w:val="22"/>
              </w:rPr>
              <w:t>8</w:t>
            </w:r>
            <w:r>
              <w:rPr>
                <w:rFonts w:ascii="Times" w:hAnsi="Times" w:cs="Helvetica"/>
                <w:sz w:val="22"/>
                <w:szCs w:val="22"/>
              </w:rPr>
              <w:t>4.77</w:t>
            </w:r>
          </w:p>
        </w:tc>
        <w:tc>
          <w:tcPr>
            <w:tcW w:w="781" w:type="dxa"/>
          </w:tcPr>
          <w:p w14:paraId="572CDD21" w14:textId="7787F020"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87.76</w:t>
            </w:r>
          </w:p>
        </w:tc>
        <w:tc>
          <w:tcPr>
            <w:tcW w:w="1906" w:type="dxa"/>
          </w:tcPr>
          <w:p w14:paraId="6F2C181F" w14:textId="716825E8" w:rsidR="009F2680" w:rsidRPr="0086434B" w:rsidRDefault="00E04A24"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(312.76, 656.78)</w:t>
            </w:r>
          </w:p>
        </w:tc>
        <w:tc>
          <w:tcPr>
            <w:tcW w:w="866" w:type="dxa"/>
          </w:tcPr>
          <w:p w14:paraId="09A65500" w14:textId="2D11F2D2"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5.52</w:t>
            </w:r>
          </w:p>
        </w:tc>
        <w:tc>
          <w:tcPr>
            <w:tcW w:w="546" w:type="dxa"/>
          </w:tcPr>
          <w:p w14:paraId="4D179EAA" w14:textId="07825323"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49</w:t>
            </w:r>
            <w:r w:rsidR="00E04A24">
              <w:rPr>
                <w:rFonts w:ascii="Times" w:hAnsi="Times" w:cs="Helvetica"/>
                <w:sz w:val="22"/>
                <w:szCs w:val="22"/>
              </w:rPr>
              <w:t>4</w:t>
            </w:r>
          </w:p>
        </w:tc>
        <w:tc>
          <w:tcPr>
            <w:tcW w:w="727" w:type="dxa"/>
          </w:tcPr>
          <w:p w14:paraId="1E2ECC68" w14:textId="77777777" w:rsidR="009F2680" w:rsidRPr="00E04A24" w:rsidRDefault="009F2680" w:rsidP="00E63914">
            <w:pPr>
              <w:autoSpaceDE w:val="0"/>
              <w:autoSpaceDN w:val="0"/>
              <w:adjustRightInd w:val="0"/>
              <w:spacing w:line="360" w:lineRule="auto"/>
              <w:rPr>
                <w:rFonts w:ascii="Times" w:hAnsi="Times" w:cs="Helvetica"/>
                <w:b/>
                <w:bCs/>
                <w:sz w:val="22"/>
                <w:szCs w:val="22"/>
              </w:rPr>
            </w:pPr>
            <w:r w:rsidRPr="00E04A24">
              <w:rPr>
                <w:rFonts w:ascii="Times" w:hAnsi="Times" w:cs="Helvetica"/>
                <w:b/>
                <w:bCs/>
                <w:sz w:val="22"/>
                <w:szCs w:val="22"/>
              </w:rPr>
              <w:t>&lt;.001</w:t>
            </w:r>
          </w:p>
        </w:tc>
      </w:tr>
      <w:tr w:rsidR="009F2680" w:rsidRPr="0086434B" w14:paraId="328262D3" w14:textId="77777777" w:rsidTr="00E04A24">
        <w:tc>
          <w:tcPr>
            <w:tcW w:w="1240" w:type="dxa"/>
            <w:vMerge/>
          </w:tcPr>
          <w:p w14:paraId="10A369D6"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Pr>
          <w:p w14:paraId="681FE9EB"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Pr>
          <w:p w14:paraId="2B5DB889" w14:textId="514A1779" w:rsidR="009F2680"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Exp. Min</w:t>
            </w:r>
          </w:p>
        </w:tc>
        <w:tc>
          <w:tcPr>
            <w:tcW w:w="1001" w:type="dxa"/>
          </w:tcPr>
          <w:p w14:paraId="457D2348" w14:textId="7F72BBCA" w:rsidR="009F2680"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-340.08</w:t>
            </w:r>
          </w:p>
        </w:tc>
        <w:tc>
          <w:tcPr>
            <w:tcW w:w="781" w:type="dxa"/>
          </w:tcPr>
          <w:p w14:paraId="6CBF4DE1" w14:textId="2D5D35E5" w:rsidR="009F2680"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86.91</w:t>
            </w:r>
          </w:p>
        </w:tc>
        <w:tc>
          <w:tcPr>
            <w:tcW w:w="1906" w:type="dxa"/>
          </w:tcPr>
          <w:p w14:paraId="021BB0F2" w14:textId="41A75486" w:rsidR="009F2680" w:rsidRDefault="00E04A24"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(-510.43, -169.73)</w:t>
            </w:r>
          </w:p>
        </w:tc>
        <w:tc>
          <w:tcPr>
            <w:tcW w:w="866" w:type="dxa"/>
          </w:tcPr>
          <w:p w14:paraId="7B5FDF4B" w14:textId="541CFE51" w:rsidR="009F2680"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-3.91</w:t>
            </w:r>
          </w:p>
        </w:tc>
        <w:tc>
          <w:tcPr>
            <w:tcW w:w="546" w:type="dxa"/>
          </w:tcPr>
          <w:p w14:paraId="280646F9" w14:textId="0C272643" w:rsidR="00E04A24"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Pr>
          <w:p w14:paraId="13DD7947" w14:textId="1B0C60FE" w:rsidR="009F2680" w:rsidRPr="00E04A24" w:rsidRDefault="00E04A24" w:rsidP="00E63914">
            <w:pPr>
              <w:autoSpaceDE w:val="0"/>
              <w:autoSpaceDN w:val="0"/>
              <w:adjustRightInd w:val="0"/>
              <w:spacing w:line="360" w:lineRule="auto"/>
              <w:rPr>
                <w:rFonts w:ascii="Times" w:hAnsi="Times" w:cs="Helvetica"/>
                <w:b/>
                <w:bCs/>
                <w:sz w:val="22"/>
                <w:szCs w:val="22"/>
              </w:rPr>
            </w:pPr>
            <w:r w:rsidRPr="00E04A24">
              <w:rPr>
                <w:rFonts w:ascii="Times" w:hAnsi="Times" w:cs="Helvetica"/>
                <w:b/>
                <w:bCs/>
                <w:sz w:val="22"/>
                <w:szCs w:val="22"/>
              </w:rPr>
              <w:t>&lt;.001</w:t>
            </w:r>
          </w:p>
        </w:tc>
      </w:tr>
      <w:tr w:rsidR="009F2680" w:rsidRPr="0086434B" w14:paraId="7807EC18" w14:textId="77777777" w:rsidTr="00E04A24">
        <w:tc>
          <w:tcPr>
            <w:tcW w:w="1240" w:type="dxa"/>
            <w:vMerge/>
            <w:tcBorders>
              <w:bottom w:val="single" w:sz="4" w:space="0" w:color="auto"/>
            </w:tcBorders>
          </w:tcPr>
          <w:p w14:paraId="1CBB0D90"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Borders>
              <w:bottom w:val="single" w:sz="4" w:space="0" w:color="auto"/>
            </w:tcBorders>
          </w:tcPr>
          <w:p w14:paraId="4F04067B"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Borders>
              <w:bottom w:val="single" w:sz="4" w:space="0" w:color="auto"/>
            </w:tcBorders>
          </w:tcPr>
          <w:p w14:paraId="68798D39" w14:textId="1F8903BB"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Av. OL</w:t>
            </w:r>
          </w:p>
        </w:tc>
        <w:tc>
          <w:tcPr>
            <w:tcW w:w="1001" w:type="dxa"/>
            <w:tcBorders>
              <w:bottom w:val="single" w:sz="4" w:space="0" w:color="auto"/>
            </w:tcBorders>
          </w:tcPr>
          <w:p w14:paraId="1A2BBD2B" w14:textId="304082CB"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 xml:space="preserve">- </w:t>
            </w:r>
            <w:r w:rsidR="00E04A24">
              <w:rPr>
                <w:rFonts w:ascii="Times" w:hAnsi="Times" w:cs="Helvetica"/>
                <w:sz w:val="22"/>
                <w:szCs w:val="22"/>
              </w:rPr>
              <w:t>349.84</w:t>
            </w:r>
          </w:p>
        </w:tc>
        <w:tc>
          <w:tcPr>
            <w:tcW w:w="781" w:type="dxa"/>
            <w:tcBorders>
              <w:bottom w:val="single" w:sz="4" w:space="0" w:color="auto"/>
            </w:tcBorders>
          </w:tcPr>
          <w:p w14:paraId="1B04DEF5" w14:textId="65108EE9"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144.92</w:t>
            </w:r>
          </w:p>
        </w:tc>
        <w:tc>
          <w:tcPr>
            <w:tcW w:w="1906" w:type="dxa"/>
            <w:tcBorders>
              <w:bottom w:val="single" w:sz="4" w:space="0" w:color="auto"/>
            </w:tcBorders>
          </w:tcPr>
          <w:p w14:paraId="24EA29A8" w14:textId="7A71F264" w:rsidR="009F2680" w:rsidRPr="0086434B" w:rsidRDefault="00E04A24"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(-633.88, -65.80)</w:t>
            </w:r>
          </w:p>
        </w:tc>
        <w:tc>
          <w:tcPr>
            <w:tcW w:w="866" w:type="dxa"/>
            <w:tcBorders>
              <w:bottom w:val="single" w:sz="4" w:space="0" w:color="auto"/>
            </w:tcBorders>
          </w:tcPr>
          <w:p w14:paraId="464CE4E7" w14:textId="00EE370F"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-2.41</w:t>
            </w:r>
          </w:p>
        </w:tc>
        <w:tc>
          <w:tcPr>
            <w:tcW w:w="546" w:type="dxa"/>
            <w:tcBorders>
              <w:bottom w:val="single" w:sz="4" w:space="0" w:color="auto"/>
            </w:tcBorders>
          </w:tcPr>
          <w:p w14:paraId="0EF647B7" w14:textId="45157325"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w:t>
            </w:r>
            <w:r w:rsidR="00E04A24">
              <w:rPr>
                <w:rFonts w:ascii="Times" w:hAnsi="Times" w:cs="Helvetica"/>
                <w:sz w:val="22"/>
                <w:szCs w:val="22"/>
              </w:rPr>
              <w:t>4</w:t>
            </w:r>
          </w:p>
        </w:tc>
        <w:tc>
          <w:tcPr>
            <w:tcW w:w="727" w:type="dxa"/>
            <w:tcBorders>
              <w:bottom w:val="single" w:sz="4" w:space="0" w:color="auto"/>
            </w:tcBorders>
          </w:tcPr>
          <w:p w14:paraId="1929EA22" w14:textId="609E3A48"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0.016</w:t>
            </w:r>
          </w:p>
        </w:tc>
      </w:tr>
      <w:tr w:rsidR="009F2680" w:rsidRPr="0086434B" w14:paraId="4FDC14BD" w14:textId="77777777" w:rsidTr="00E04A24">
        <w:tc>
          <w:tcPr>
            <w:tcW w:w="1240" w:type="dxa"/>
            <w:vMerge w:val="restart"/>
            <w:tcBorders>
              <w:top w:val="single" w:sz="4" w:space="0" w:color="auto"/>
            </w:tcBorders>
          </w:tcPr>
          <w:p w14:paraId="62F95B70"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Basal Area</w:t>
            </w:r>
          </w:p>
        </w:tc>
        <w:tc>
          <w:tcPr>
            <w:tcW w:w="1056" w:type="dxa"/>
            <w:vMerge w:val="restart"/>
            <w:tcBorders>
              <w:top w:val="single" w:sz="4" w:space="0" w:color="auto"/>
            </w:tcBorders>
          </w:tcPr>
          <w:p w14:paraId="1335C84F" w14:textId="77777777" w:rsidR="009F2680" w:rsidRPr="0086434B" w:rsidRDefault="009F2680" w:rsidP="00E63914">
            <w:pPr>
              <w:autoSpaceDE w:val="0"/>
              <w:autoSpaceDN w:val="0"/>
              <w:adjustRightInd w:val="0"/>
              <w:spacing w:line="360" w:lineRule="auto"/>
              <w:rPr>
                <w:rFonts w:ascii="Times" w:hAnsi="Times" w:cs="Helvetica"/>
                <w:b/>
                <w:bCs/>
                <w:sz w:val="22"/>
                <w:szCs w:val="22"/>
              </w:rPr>
            </w:pPr>
            <w:r w:rsidRPr="0086434B">
              <w:rPr>
                <w:rFonts w:ascii="Times" w:hAnsi="Times" w:cs="Helvetica"/>
                <w:b/>
                <w:bCs/>
                <w:sz w:val="22"/>
                <w:szCs w:val="22"/>
              </w:rPr>
              <w:t>Conifer</w:t>
            </w:r>
          </w:p>
        </w:tc>
        <w:tc>
          <w:tcPr>
            <w:tcW w:w="1227" w:type="dxa"/>
            <w:tcBorders>
              <w:top w:val="single" w:sz="4" w:space="0" w:color="auto"/>
            </w:tcBorders>
          </w:tcPr>
          <w:p w14:paraId="11523267"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Borders>
              <w:top w:val="single" w:sz="4" w:space="0" w:color="auto"/>
            </w:tcBorders>
          </w:tcPr>
          <w:p w14:paraId="196459A2" w14:textId="7B9BBA54"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0.56</w:t>
            </w:r>
          </w:p>
        </w:tc>
        <w:tc>
          <w:tcPr>
            <w:tcW w:w="781" w:type="dxa"/>
            <w:tcBorders>
              <w:top w:val="single" w:sz="4" w:space="0" w:color="auto"/>
            </w:tcBorders>
          </w:tcPr>
          <w:p w14:paraId="39CF68E1" w14:textId="7165906E"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3.24</w:t>
            </w:r>
          </w:p>
        </w:tc>
        <w:tc>
          <w:tcPr>
            <w:tcW w:w="1906" w:type="dxa"/>
            <w:tcBorders>
              <w:top w:val="single" w:sz="4" w:space="0" w:color="auto"/>
            </w:tcBorders>
          </w:tcPr>
          <w:p w14:paraId="64F74F16" w14:textId="33231D84" w:rsidR="009F2680"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(-5.79, 6.92)</w:t>
            </w:r>
          </w:p>
        </w:tc>
        <w:tc>
          <w:tcPr>
            <w:tcW w:w="866" w:type="dxa"/>
            <w:tcBorders>
              <w:top w:val="single" w:sz="4" w:space="0" w:color="auto"/>
            </w:tcBorders>
          </w:tcPr>
          <w:p w14:paraId="7EA1E68A" w14:textId="570C884A"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0.17</w:t>
            </w:r>
          </w:p>
        </w:tc>
        <w:tc>
          <w:tcPr>
            <w:tcW w:w="546" w:type="dxa"/>
            <w:tcBorders>
              <w:top w:val="single" w:sz="4" w:space="0" w:color="auto"/>
            </w:tcBorders>
          </w:tcPr>
          <w:p w14:paraId="24163D63" w14:textId="6EB900E8"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Borders>
              <w:top w:val="single" w:sz="4" w:space="0" w:color="auto"/>
            </w:tcBorders>
          </w:tcPr>
          <w:p w14:paraId="043DBF2F" w14:textId="757B2068"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0.862</w:t>
            </w:r>
          </w:p>
        </w:tc>
      </w:tr>
      <w:tr w:rsidR="00E04A24" w:rsidRPr="0086434B" w14:paraId="60DD4135" w14:textId="77777777" w:rsidTr="00E04A24">
        <w:tc>
          <w:tcPr>
            <w:tcW w:w="1240" w:type="dxa"/>
            <w:vMerge/>
          </w:tcPr>
          <w:p w14:paraId="78C520F1" w14:textId="77777777" w:rsidR="00E04A24" w:rsidRPr="0086434B" w:rsidRDefault="00E04A24" w:rsidP="00E63914">
            <w:pPr>
              <w:autoSpaceDE w:val="0"/>
              <w:autoSpaceDN w:val="0"/>
              <w:adjustRightInd w:val="0"/>
              <w:spacing w:line="360" w:lineRule="auto"/>
              <w:rPr>
                <w:rFonts w:ascii="Times" w:hAnsi="Times" w:cs="Helvetica"/>
                <w:sz w:val="22"/>
                <w:szCs w:val="22"/>
              </w:rPr>
            </w:pPr>
          </w:p>
        </w:tc>
        <w:tc>
          <w:tcPr>
            <w:tcW w:w="1056" w:type="dxa"/>
            <w:vMerge/>
          </w:tcPr>
          <w:p w14:paraId="3D8DAD92" w14:textId="77777777" w:rsidR="00E04A24" w:rsidRPr="0086434B" w:rsidRDefault="00E04A24" w:rsidP="00E63914">
            <w:pPr>
              <w:autoSpaceDE w:val="0"/>
              <w:autoSpaceDN w:val="0"/>
              <w:adjustRightInd w:val="0"/>
              <w:spacing w:line="360" w:lineRule="auto"/>
              <w:rPr>
                <w:rFonts w:ascii="Times" w:hAnsi="Times" w:cs="Helvetica"/>
                <w:b/>
                <w:bCs/>
                <w:sz w:val="22"/>
                <w:szCs w:val="22"/>
              </w:rPr>
            </w:pPr>
          </w:p>
        </w:tc>
        <w:tc>
          <w:tcPr>
            <w:tcW w:w="1227" w:type="dxa"/>
          </w:tcPr>
          <w:p w14:paraId="7F4882CA" w14:textId="7499C6C5" w:rsidR="00E04A24"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Slope</w:t>
            </w:r>
          </w:p>
        </w:tc>
        <w:tc>
          <w:tcPr>
            <w:tcW w:w="1001" w:type="dxa"/>
          </w:tcPr>
          <w:p w14:paraId="1BCE8DE6" w14:textId="5D24E42D" w:rsidR="00E04A24"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1.75</w:t>
            </w:r>
          </w:p>
        </w:tc>
        <w:tc>
          <w:tcPr>
            <w:tcW w:w="781" w:type="dxa"/>
          </w:tcPr>
          <w:p w14:paraId="5E26769C" w14:textId="696B59B7" w:rsidR="00E04A24"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0.78</w:t>
            </w:r>
          </w:p>
        </w:tc>
        <w:tc>
          <w:tcPr>
            <w:tcW w:w="1906" w:type="dxa"/>
          </w:tcPr>
          <w:p w14:paraId="04A13882" w14:textId="66CE8957" w:rsidR="00E04A24"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(0.23, 3.27)</w:t>
            </w:r>
          </w:p>
        </w:tc>
        <w:tc>
          <w:tcPr>
            <w:tcW w:w="866" w:type="dxa"/>
          </w:tcPr>
          <w:p w14:paraId="3801940A" w14:textId="295F15F1" w:rsidR="00E04A24"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2.26</w:t>
            </w:r>
          </w:p>
        </w:tc>
        <w:tc>
          <w:tcPr>
            <w:tcW w:w="546" w:type="dxa"/>
          </w:tcPr>
          <w:p w14:paraId="2F99220B" w14:textId="6C04E497" w:rsidR="00E04A24"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Pr>
          <w:p w14:paraId="20BBD4BE" w14:textId="07DB32B2" w:rsidR="00E04A24"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0.024</w:t>
            </w:r>
          </w:p>
        </w:tc>
      </w:tr>
      <w:tr w:rsidR="009F2680" w:rsidRPr="0086434B" w14:paraId="1931709F" w14:textId="77777777" w:rsidTr="00E04A24">
        <w:tc>
          <w:tcPr>
            <w:tcW w:w="1240" w:type="dxa"/>
            <w:vMerge/>
          </w:tcPr>
          <w:p w14:paraId="49146602"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Pr>
          <w:p w14:paraId="2E9A4247"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Pr>
          <w:p w14:paraId="6EED78AE" w14:textId="5A03E600"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Solar</w:t>
            </w:r>
          </w:p>
        </w:tc>
        <w:tc>
          <w:tcPr>
            <w:tcW w:w="1001" w:type="dxa"/>
          </w:tcPr>
          <w:p w14:paraId="273B91B7" w14:textId="5C59B7AB"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3.85</w:t>
            </w:r>
          </w:p>
        </w:tc>
        <w:tc>
          <w:tcPr>
            <w:tcW w:w="781" w:type="dxa"/>
          </w:tcPr>
          <w:p w14:paraId="3351DF8A" w14:textId="752EE612"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0.91</w:t>
            </w:r>
          </w:p>
        </w:tc>
        <w:tc>
          <w:tcPr>
            <w:tcW w:w="1906" w:type="dxa"/>
          </w:tcPr>
          <w:p w14:paraId="66F9849A" w14:textId="281B7FCE" w:rsidR="009F2680"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(2.06, 5.63)</w:t>
            </w:r>
          </w:p>
        </w:tc>
        <w:tc>
          <w:tcPr>
            <w:tcW w:w="866" w:type="dxa"/>
          </w:tcPr>
          <w:p w14:paraId="0D60EF20" w14:textId="3829F3AD"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4.22</w:t>
            </w:r>
          </w:p>
        </w:tc>
        <w:tc>
          <w:tcPr>
            <w:tcW w:w="546" w:type="dxa"/>
          </w:tcPr>
          <w:p w14:paraId="5AC256AC" w14:textId="13B86C9D"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Pr>
          <w:p w14:paraId="6C83D93A" w14:textId="1A74DBC0" w:rsidR="009F2680"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&lt;.001</w:t>
            </w:r>
          </w:p>
        </w:tc>
      </w:tr>
      <w:tr w:rsidR="009F2680" w:rsidRPr="0086434B" w14:paraId="7EB7EDB8" w14:textId="77777777" w:rsidTr="00E04A24">
        <w:tc>
          <w:tcPr>
            <w:tcW w:w="1240" w:type="dxa"/>
            <w:vMerge/>
          </w:tcPr>
          <w:p w14:paraId="18BA42A1"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Borders>
              <w:bottom w:val="single" w:sz="4" w:space="0" w:color="auto"/>
            </w:tcBorders>
          </w:tcPr>
          <w:p w14:paraId="3C9ADD2D"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Borders>
              <w:bottom w:val="single" w:sz="4" w:space="0" w:color="auto"/>
            </w:tcBorders>
          </w:tcPr>
          <w:p w14:paraId="1C23D427" w14:textId="62EBE776"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Av. OL</w:t>
            </w:r>
          </w:p>
        </w:tc>
        <w:tc>
          <w:tcPr>
            <w:tcW w:w="1001" w:type="dxa"/>
            <w:tcBorders>
              <w:bottom w:val="single" w:sz="4" w:space="0" w:color="auto"/>
            </w:tcBorders>
          </w:tcPr>
          <w:p w14:paraId="258E969D" w14:textId="55D68D56"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-3.04</w:t>
            </w:r>
          </w:p>
        </w:tc>
        <w:tc>
          <w:tcPr>
            <w:tcW w:w="781" w:type="dxa"/>
            <w:tcBorders>
              <w:bottom w:val="single" w:sz="4" w:space="0" w:color="auto"/>
            </w:tcBorders>
          </w:tcPr>
          <w:p w14:paraId="6A34D295" w14:textId="119B019C" w:rsidR="009F2680" w:rsidRPr="0086434B" w:rsidRDefault="00E04A24"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0.98</w:t>
            </w:r>
          </w:p>
        </w:tc>
        <w:tc>
          <w:tcPr>
            <w:tcW w:w="1906" w:type="dxa"/>
            <w:tcBorders>
              <w:bottom w:val="single" w:sz="4" w:space="0" w:color="auto"/>
            </w:tcBorders>
          </w:tcPr>
          <w:p w14:paraId="077F9E43" w14:textId="319C8B9F" w:rsidR="009F2680" w:rsidRPr="0086434B" w:rsidRDefault="00E04A24"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(-4.97, -1.12)</w:t>
            </w:r>
          </w:p>
        </w:tc>
        <w:tc>
          <w:tcPr>
            <w:tcW w:w="866" w:type="dxa"/>
            <w:tcBorders>
              <w:bottom w:val="single" w:sz="4" w:space="0" w:color="auto"/>
            </w:tcBorders>
          </w:tcPr>
          <w:p w14:paraId="45E714AE" w14:textId="573D148D"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-3.1</w:t>
            </w:r>
          </w:p>
        </w:tc>
        <w:tc>
          <w:tcPr>
            <w:tcW w:w="546" w:type="dxa"/>
            <w:tcBorders>
              <w:bottom w:val="single" w:sz="4" w:space="0" w:color="auto"/>
            </w:tcBorders>
          </w:tcPr>
          <w:p w14:paraId="4D1134B9" w14:textId="1E322AC0"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494</w:t>
            </w:r>
          </w:p>
        </w:tc>
        <w:tc>
          <w:tcPr>
            <w:tcW w:w="727" w:type="dxa"/>
            <w:tcBorders>
              <w:bottom w:val="single" w:sz="4" w:space="0" w:color="auto"/>
            </w:tcBorders>
          </w:tcPr>
          <w:p w14:paraId="28206B0F" w14:textId="7AFCB309" w:rsidR="009F2680"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0.002</w:t>
            </w:r>
          </w:p>
        </w:tc>
      </w:tr>
      <w:tr w:rsidR="009F2680" w:rsidRPr="0086434B" w14:paraId="644AE961" w14:textId="77777777" w:rsidTr="00E04A24">
        <w:tc>
          <w:tcPr>
            <w:tcW w:w="1240" w:type="dxa"/>
            <w:vMerge/>
          </w:tcPr>
          <w:p w14:paraId="7127B2C9"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val="restart"/>
            <w:tcBorders>
              <w:top w:val="single" w:sz="4" w:space="0" w:color="auto"/>
            </w:tcBorders>
          </w:tcPr>
          <w:p w14:paraId="1B02CE78" w14:textId="77777777" w:rsidR="009F2680" w:rsidRPr="0086434B" w:rsidRDefault="009F2680" w:rsidP="00E63914">
            <w:pPr>
              <w:autoSpaceDE w:val="0"/>
              <w:autoSpaceDN w:val="0"/>
              <w:adjustRightInd w:val="0"/>
              <w:spacing w:line="360" w:lineRule="auto"/>
              <w:rPr>
                <w:rFonts w:ascii="Times" w:hAnsi="Times" w:cs="Helvetica"/>
                <w:b/>
                <w:bCs/>
                <w:sz w:val="22"/>
                <w:szCs w:val="22"/>
              </w:rPr>
            </w:pPr>
            <w:proofErr w:type="spellStart"/>
            <w:r w:rsidRPr="0086434B">
              <w:rPr>
                <w:rFonts w:ascii="Times" w:hAnsi="Times" w:cs="Helvetica"/>
                <w:b/>
                <w:bCs/>
                <w:sz w:val="22"/>
                <w:szCs w:val="22"/>
              </w:rPr>
              <w:t>Decid</w:t>
            </w:r>
            <w:proofErr w:type="spellEnd"/>
            <w:r w:rsidRPr="0086434B">
              <w:rPr>
                <w:rFonts w:ascii="Times" w:hAnsi="Times" w:cs="Helvetica"/>
                <w:b/>
                <w:bCs/>
                <w:sz w:val="22"/>
                <w:szCs w:val="22"/>
              </w:rPr>
              <w:t>.</w:t>
            </w:r>
          </w:p>
          <w:p w14:paraId="55B79866" w14:textId="77777777" w:rsidR="009F2680" w:rsidRPr="0086434B" w:rsidRDefault="009F2680" w:rsidP="00E63914">
            <w:pPr>
              <w:autoSpaceDE w:val="0"/>
              <w:autoSpaceDN w:val="0"/>
              <w:adjustRightInd w:val="0"/>
              <w:spacing w:line="360" w:lineRule="auto"/>
              <w:rPr>
                <w:rFonts w:ascii="Times" w:hAnsi="Times" w:cs="Helvetica"/>
                <w:b/>
                <w:bCs/>
                <w:sz w:val="22"/>
                <w:szCs w:val="22"/>
              </w:rPr>
            </w:pPr>
          </w:p>
        </w:tc>
        <w:tc>
          <w:tcPr>
            <w:tcW w:w="1227" w:type="dxa"/>
            <w:tcBorders>
              <w:top w:val="single" w:sz="4" w:space="0" w:color="auto"/>
            </w:tcBorders>
          </w:tcPr>
          <w:p w14:paraId="7F5E73D7" w14:textId="77777777" w:rsidR="009F2680" w:rsidRPr="0086434B" w:rsidRDefault="009F2680" w:rsidP="00E63914">
            <w:pPr>
              <w:autoSpaceDE w:val="0"/>
              <w:autoSpaceDN w:val="0"/>
              <w:adjustRightInd w:val="0"/>
              <w:spacing w:line="360" w:lineRule="auto"/>
              <w:rPr>
                <w:rFonts w:ascii="Times" w:hAnsi="Times" w:cs="Helvetica"/>
                <w:sz w:val="22"/>
                <w:szCs w:val="22"/>
              </w:rPr>
            </w:pPr>
            <w:r w:rsidRPr="0086434B">
              <w:rPr>
                <w:rFonts w:ascii="Times" w:hAnsi="Times" w:cs="Helvetica"/>
                <w:sz w:val="22"/>
                <w:szCs w:val="22"/>
              </w:rPr>
              <w:t>Intercept</w:t>
            </w:r>
          </w:p>
        </w:tc>
        <w:tc>
          <w:tcPr>
            <w:tcW w:w="1001" w:type="dxa"/>
            <w:tcBorders>
              <w:top w:val="single" w:sz="4" w:space="0" w:color="auto"/>
            </w:tcBorders>
          </w:tcPr>
          <w:p w14:paraId="658F09CC" w14:textId="384A2F74" w:rsidR="009F2680" w:rsidRPr="0086434B" w:rsidRDefault="009F2680"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6</w:t>
            </w:r>
            <w:r w:rsidR="00183576">
              <w:rPr>
                <w:rFonts w:ascii="Times" w:hAnsi="Times" w:cs="Helvetica"/>
                <w:sz w:val="22"/>
                <w:szCs w:val="22"/>
              </w:rPr>
              <w:t>0.33</w:t>
            </w:r>
          </w:p>
        </w:tc>
        <w:tc>
          <w:tcPr>
            <w:tcW w:w="781" w:type="dxa"/>
            <w:tcBorders>
              <w:top w:val="single" w:sz="4" w:space="0" w:color="auto"/>
            </w:tcBorders>
          </w:tcPr>
          <w:p w14:paraId="3B77B957" w14:textId="74494CC8"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20.4</w:t>
            </w:r>
          </w:p>
        </w:tc>
        <w:tc>
          <w:tcPr>
            <w:tcW w:w="1906" w:type="dxa"/>
            <w:tcBorders>
              <w:top w:val="single" w:sz="4" w:space="0" w:color="auto"/>
            </w:tcBorders>
          </w:tcPr>
          <w:p w14:paraId="7B0E1D76" w14:textId="7FFABF1B" w:rsidR="009F2680"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(20.43, 100.32)</w:t>
            </w:r>
          </w:p>
        </w:tc>
        <w:tc>
          <w:tcPr>
            <w:tcW w:w="866" w:type="dxa"/>
            <w:tcBorders>
              <w:top w:val="single" w:sz="4" w:space="0" w:color="auto"/>
            </w:tcBorders>
          </w:tcPr>
          <w:p w14:paraId="678D366B" w14:textId="0761954B"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2.96</w:t>
            </w:r>
          </w:p>
        </w:tc>
        <w:tc>
          <w:tcPr>
            <w:tcW w:w="546" w:type="dxa"/>
            <w:tcBorders>
              <w:top w:val="single" w:sz="4" w:space="0" w:color="auto"/>
            </w:tcBorders>
          </w:tcPr>
          <w:p w14:paraId="2F6D9F22" w14:textId="4B7E65F1"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495</w:t>
            </w:r>
          </w:p>
        </w:tc>
        <w:tc>
          <w:tcPr>
            <w:tcW w:w="727" w:type="dxa"/>
            <w:tcBorders>
              <w:top w:val="single" w:sz="4" w:space="0" w:color="auto"/>
            </w:tcBorders>
          </w:tcPr>
          <w:p w14:paraId="1B7EA349" w14:textId="4567F870" w:rsidR="009F2680"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0.003</w:t>
            </w:r>
          </w:p>
        </w:tc>
      </w:tr>
      <w:tr w:rsidR="00183576" w:rsidRPr="0086434B" w14:paraId="2568C812" w14:textId="77777777" w:rsidTr="00E04A24">
        <w:tc>
          <w:tcPr>
            <w:tcW w:w="1240" w:type="dxa"/>
            <w:vMerge/>
          </w:tcPr>
          <w:p w14:paraId="74805318" w14:textId="77777777" w:rsidR="00183576" w:rsidRPr="0086434B" w:rsidRDefault="00183576" w:rsidP="00E63914">
            <w:pPr>
              <w:autoSpaceDE w:val="0"/>
              <w:autoSpaceDN w:val="0"/>
              <w:adjustRightInd w:val="0"/>
              <w:spacing w:line="360" w:lineRule="auto"/>
              <w:rPr>
                <w:rFonts w:ascii="Times" w:hAnsi="Times" w:cs="Helvetica"/>
                <w:sz w:val="22"/>
                <w:szCs w:val="22"/>
              </w:rPr>
            </w:pPr>
          </w:p>
        </w:tc>
        <w:tc>
          <w:tcPr>
            <w:tcW w:w="1056" w:type="dxa"/>
            <w:vMerge/>
          </w:tcPr>
          <w:p w14:paraId="7A00A46B" w14:textId="77777777" w:rsidR="00183576" w:rsidRPr="0086434B" w:rsidRDefault="00183576" w:rsidP="00E63914">
            <w:pPr>
              <w:autoSpaceDE w:val="0"/>
              <w:autoSpaceDN w:val="0"/>
              <w:adjustRightInd w:val="0"/>
              <w:spacing w:line="360" w:lineRule="auto"/>
              <w:rPr>
                <w:rFonts w:ascii="Times" w:hAnsi="Times" w:cs="Helvetica"/>
                <w:sz w:val="22"/>
                <w:szCs w:val="22"/>
              </w:rPr>
            </w:pPr>
          </w:p>
        </w:tc>
        <w:tc>
          <w:tcPr>
            <w:tcW w:w="1227" w:type="dxa"/>
          </w:tcPr>
          <w:p w14:paraId="05B0A1DF" w14:textId="7F404A28" w:rsidR="00183576"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Slope</w:t>
            </w:r>
          </w:p>
        </w:tc>
        <w:tc>
          <w:tcPr>
            <w:tcW w:w="1001" w:type="dxa"/>
          </w:tcPr>
          <w:p w14:paraId="643EAB5F" w14:textId="391BF34A" w:rsidR="00183576"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19.33</w:t>
            </w:r>
          </w:p>
        </w:tc>
        <w:tc>
          <w:tcPr>
            <w:tcW w:w="781" w:type="dxa"/>
          </w:tcPr>
          <w:p w14:paraId="534140AA" w14:textId="41BFE62F" w:rsidR="00183576"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9.11</w:t>
            </w:r>
          </w:p>
        </w:tc>
        <w:tc>
          <w:tcPr>
            <w:tcW w:w="1906" w:type="dxa"/>
          </w:tcPr>
          <w:p w14:paraId="095A9BD8" w14:textId="7D2EDA25" w:rsidR="00183576"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(1.47, 37.19)</w:t>
            </w:r>
          </w:p>
        </w:tc>
        <w:tc>
          <w:tcPr>
            <w:tcW w:w="866" w:type="dxa"/>
          </w:tcPr>
          <w:p w14:paraId="74195806" w14:textId="4ADB8B1D" w:rsidR="00183576"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2.12</w:t>
            </w:r>
          </w:p>
        </w:tc>
        <w:tc>
          <w:tcPr>
            <w:tcW w:w="546" w:type="dxa"/>
          </w:tcPr>
          <w:p w14:paraId="0B52E4FB" w14:textId="71C51A05" w:rsidR="00183576"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495</w:t>
            </w:r>
          </w:p>
        </w:tc>
        <w:tc>
          <w:tcPr>
            <w:tcW w:w="727" w:type="dxa"/>
          </w:tcPr>
          <w:p w14:paraId="06271BF9" w14:textId="6635A34B" w:rsidR="00183576"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0.034</w:t>
            </w:r>
          </w:p>
        </w:tc>
      </w:tr>
      <w:tr w:rsidR="009F2680" w:rsidRPr="0086434B" w14:paraId="4421EBC1" w14:textId="77777777" w:rsidTr="00E04A24">
        <w:tc>
          <w:tcPr>
            <w:tcW w:w="1240" w:type="dxa"/>
            <w:vMerge/>
          </w:tcPr>
          <w:p w14:paraId="28E8217B"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056" w:type="dxa"/>
            <w:vMerge/>
          </w:tcPr>
          <w:p w14:paraId="6C592D18" w14:textId="77777777" w:rsidR="009F2680" w:rsidRPr="0086434B" w:rsidRDefault="009F2680" w:rsidP="00E63914">
            <w:pPr>
              <w:autoSpaceDE w:val="0"/>
              <w:autoSpaceDN w:val="0"/>
              <w:adjustRightInd w:val="0"/>
              <w:spacing w:line="360" w:lineRule="auto"/>
              <w:rPr>
                <w:rFonts w:ascii="Times" w:hAnsi="Times" w:cs="Helvetica"/>
                <w:sz w:val="22"/>
                <w:szCs w:val="22"/>
              </w:rPr>
            </w:pPr>
          </w:p>
        </w:tc>
        <w:tc>
          <w:tcPr>
            <w:tcW w:w="1227" w:type="dxa"/>
          </w:tcPr>
          <w:p w14:paraId="3423E183" w14:textId="3A3586EA"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Av. OL</w:t>
            </w:r>
            <w:r w:rsidR="009F2680" w:rsidRPr="0086434B">
              <w:rPr>
                <w:rFonts w:ascii="Times" w:hAnsi="Times" w:cs="Helvetica"/>
                <w:sz w:val="22"/>
                <w:szCs w:val="22"/>
              </w:rPr>
              <w:t xml:space="preserve"> </w:t>
            </w:r>
          </w:p>
        </w:tc>
        <w:tc>
          <w:tcPr>
            <w:tcW w:w="1001" w:type="dxa"/>
          </w:tcPr>
          <w:p w14:paraId="5F8F38BA" w14:textId="64F9DDAF"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-56.93</w:t>
            </w:r>
          </w:p>
        </w:tc>
        <w:tc>
          <w:tcPr>
            <w:tcW w:w="781" w:type="dxa"/>
          </w:tcPr>
          <w:p w14:paraId="1480251E" w14:textId="53274D07"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9.7</w:t>
            </w:r>
          </w:p>
        </w:tc>
        <w:tc>
          <w:tcPr>
            <w:tcW w:w="1906" w:type="dxa"/>
          </w:tcPr>
          <w:p w14:paraId="131CB8CF" w14:textId="16541A4A" w:rsidR="009F2680" w:rsidRPr="0086434B" w:rsidRDefault="00183576" w:rsidP="00E63914">
            <w:pPr>
              <w:autoSpaceDE w:val="0"/>
              <w:autoSpaceDN w:val="0"/>
              <w:adjustRightInd w:val="0"/>
              <w:spacing w:line="360" w:lineRule="auto"/>
              <w:jc w:val="center"/>
              <w:rPr>
                <w:rFonts w:ascii="Times" w:hAnsi="Times" w:cs="Helvetica"/>
                <w:sz w:val="22"/>
                <w:szCs w:val="22"/>
              </w:rPr>
            </w:pPr>
            <w:r>
              <w:rPr>
                <w:rFonts w:ascii="Times" w:hAnsi="Times" w:cs="Helvetica"/>
                <w:sz w:val="22"/>
                <w:szCs w:val="22"/>
              </w:rPr>
              <w:t>(-75.93. -37.92)</w:t>
            </w:r>
          </w:p>
        </w:tc>
        <w:tc>
          <w:tcPr>
            <w:tcW w:w="866" w:type="dxa"/>
          </w:tcPr>
          <w:p w14:paraId="4FEA868F" w14:textId="13E76265"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-5.87</w:t>
            </w:r>
          </w:p>
        </w:tc>
        <w:tc>
          <w:tcPr>
            <w:tcW w:w="546" w:type="dxa"/>
          </w:tcPr>
          <w:p w14:paraId="7338FFFA" w14:textId="082BE872" w:rsidR="009F2680" w:rsidRPr="0086434B" w:rsidRDefault="00183576" w:rsidP="00E63914">
            <w:pPr>
              <w:autoSpaceDE w:val="0"/>
              <w:autoSpaceDN w:val="0"/>
              <w:adjustRightInd w:val="0"/>
              <w:spacing w:line="360" w:lineRule="auto"/>
              <w:rPr>
                <w:rFonts w:ascii="Times" w:hAnsi="Times" w:cs="Helvetica"/>
                <w:sz w:val="22"/>
                <w:szCs w:val="22"/>
              </w:rPr>
            </w:pPr>
            <w:r>
              <w:rPr>
                <w:rFonts w:ascii="Times" w:hAnsi="Times" w:cs="Helvetica"/>
                <w:sz w:val="22"/>
                <w:szCs w:val="22"/>
              </w:rPr>
              <w:t>495</w:t>
            </w:r>
          </w:p>
        </w:tc>
        <w:tc>
          <w:tcPr>
            <w:tcW w:w="727" w:type="dxa"/>
          </w:tcPr>
          <w:p w14:paraId="6CC10677" w14:textId="51040B02" w:rsidR="009F2680" w:rsidRPr="00183576" w:rsidRDefault="00183576" w:rsidP="00E63914">
            <w:pPr>
              <w:autoSpaceDE w:val="0"/>
              <w:autoSpaceDN w:val="0"/>
              <w:adjustRightInd w:val="0"/>
              <w:spacing w:line="360" w:lineRule="auto"/>
              <w:rPr>
                <w:rFonts w:ascii="Times" w:hAnsi="Times" w:cs="Helvetica"/>
                <w:b/>
                <w:bCs/>
                <w:sz w:val="22"/>
                <w:szCs w:val="22"/>
              </w:rPr>
            </w:pPr>
            <w:r w:rsidRPr="00183576">
              <w:rPr>
                <w:rFonts w:ascii="Times" w:hAnsi="Times" w:cs="Helvetica"/>
                <w:b/>
                <w:bCs/>
                <w:sz w:val="22"/>
                <w:szCs w:val="22"/>
              </w:rPr>
              <w:t>&lt;.001</w:t>
            </w:r>
          </w:p>
        </w:tc>
      </w:tr>
    </w:tbl>
    <w:p w14:paraId="27D44A70" w14:textId="77777777" w:rsidR="009F2680" w:rsidRPr="00A924CD" w:rsidRDefault="009F2680" w:rsidP="00A924CD">
      <w:pPr>
        <w:rPr>
          <w:rFonts w:ascii="Times" w:hAnsi="Times" w:cs="Times"/>
          <w:b/>
          <w:bCs/>
          <w:sz w:val="20"/>
          <w:szCs w:val="20"/>
        </w:rPr>
      </w:pPr>
    </w:p>
    <w:sectPr w:rsidR="009F2680" w:rsidRPr="00A924CD" w:rsidSect="002C77D3">
      <w:headerReference w:type="even" r:id="rId23"/>
      <w:headerReference w:type="default" r:id="rId24"/>
      <w:footerReference w:type="default" r:id="rId25"/>
      <w:pgSz w:w="12240" w:h="15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Brian Buma" w:date="2020-03-24T14:43:00Z" w:initials="BB">
    <w:p w14:paraId="1B82B877" w14:textId="77777777" w:rsidR="00C45E15" w:rsidRDefault="00C45E15">
      <w:pPr>
        <w:pStyle w:val="CommentText"/>
      </w:pPr>
      <w:r>
        <w:rPr>
          <w:rStyle w:val="CommentReference"/>
        </w:rPr>
        <w:annotationRef/>
      </w:r>
      <w:r>
        <w:t>These two clauses sound odd juxtaposed.  First, it’s ambiguous, then it’s not.</w:t>
      </w:r>
    </w:p>
    <w:p w14:paraId="797C4CDE" w14:textId="77777777" w:rsidR="00C45E15" w:rsidRDefault="00C45E15">
      <w:pPr>
        <w:pStyle w:val="CommentText"/>
      </w:pPr>
    </w:p>
    <w:p w14:paraId="015C5603" w14:textId="77777777" w:rsidR="00C45E15" w:rsidRDefault="00C45E15">
      <w:pPr>
        <w:pStyle w:val="CommentText"/>
      </w:pPr>
    </w:p>
    <w:p w14:paraId="2058860F" w14:textId="610B090C" w:rsidR="00C45E15" w:rsidRDefault="00C45E15">
      <w:pPr>
        <w:pStyle w:val="CommentText"/>
      </w:pPr>
      <w:r>
        <w:t>How about:</w:t>
      </w:r>
    </w:p>
    <w:p w14:paraId="7F66EA39" w14:textId="60031EA2" w:rsidR="00C45E15" w:rsidRDefault="00C45E15">
      <w:pPr>
        <w:pStyle w:val="CommentText"/>
      </w:pPr>
      <w:r>
        <w:t>“Although successional pathways under historical burn frequencies are well documented, shortening fire intervals can drive dramatic changes in successional pathways in boreal forests. However, to date the impact of continued short interval burning (&gt;2 events) has not been explored, nor the impact of short-interval fires in boreal deciduous forests.”</w:t>
      </w:r>
    </w:p>
    <w:p w14:paraId="0C3AAEDB" w14:textId="0151C663" w:rsidR="00C45E15" w:rsidRDefault="00C45E15">
      <w:pPr>
        <w:pStyle w:val="CommentText"/>
      </w:pPr>
    </w:p>
    <w:p w14:paraId="393470D9" w14:textId="7731EE20" w:rsidR="00C45E15" w:rsidRDefault="00C45E15">
      <w:pPr>
        <w:pStyle w:val="CommentText"/>
      </w:pPr>
      <w:r>
        <w:t>Or some such.</w:t>
      </w:r>
    </w:p>
    <w:p w14:paraId="4D35B128" w14:textId="369C2C34" w:rsidR="00C45E15" w:rsidRDefault="00C45E15">
      <w:pPr>
        <w:pStyle w:val="CommentText"/>
      </w:pPr>
    </w:p>
  </w:comment>
  <w:comment w:id="17" w:author="Brian Buma" w:date="2020-03-24T14:48:00Z" w:initials="BB">
    <w:p w14:paraId="7CDB7E36" w14:textId="7CB97D50" w:rsidR="00C45E15" w:rsidRDefault="00C45E15">
      <w:pPr>
        <w:pStyle w:val="CommentText"/>
      </w:pPr>
      <w:r>
        <w:rPr>
          <w:rStyle w:val="CommentReference"/>
        </w:rPr>
        <w:annotationRef/>
      </w:r>
      <w:r>
        <w:t>Or 2?</w:t>
      </w:r>
    </w:p>
  </w:comment>
  <w:comment w:id="23" w:author="Brian Buma" w:date="2020-03-24T14:49:00Z" w:initials="BB">
    <w:p w14:paraId="4E349E6D" w14:textId="22D41752" w:rsidR="00C45E15" w:rsidRDefault="00C45E15">
      <w:pPr>
        <w:pStyle w:val="CommentText"/>
      </w:pPr>
      <w:r>
        <w:rPr>
          <w:rStyle w:val="CommentReference"/>
        </w:rPr>
        <w:annotationRef/>
      </w:r>
      <w:r>
        <w:t>Suggest removing for the abstract.</w:t>
      </w:r>
    </w:p>
  </w:comment>
  <w:comment w:id="27" w:author="Brian Buma" w:date="2020-03-24T14:52:00Z" w:initials="BB">
    <w:p w14:paraId="597CB50B" w14:textId="221D2C5F" w:rsidR="00C45E15" w:rsidRDefault="00C45E15">
      <w:pPr>
        <w:pStyle w:val="CommentText"/>
      </w:pPr>
      <w:r>
        <w:rPr>
          <w:rStyle w:val="CommentReference"/>
        </w:rPr>
        <w:annotationRef/>
      </w:r>
      <w:r>
        <w:t>There’s nothing in the abstract to highlight findings related to reburning deciduous.  May not be critical here if no room, but a novel part of the investigation.</w:t>
      </w:r>
    </w:p>
  </w:comment>
  <w:comment w:id="40" w:author="Brian Buma" w:date="2020-03-24T17:25:00Z" w:initials="BB">
    <w:p w14:paraId="7A4B64AB" w14:textId="4B972DE8" w:rsidR="00C45E15" w:rsidRDefault="00C45E15">
      <w:pPr>
        <w:pStyle w:val="CommentText"/>
      </w:pPr>
      <w:r>
        <w:rPr>
          <w:rStyle w:val="CommentReference"/>
        </w:rPr>
        <w:annotationRef/>
      </w:r>
      <w:r>
        <w:t>Perhaps expand this sentence to highlight we care about the shifts in forest composition.  The intro rapidly goes from broad (this paragraph, good) to specifics to only black spruce/serotinous boreal.  The boreal is so big that you could likely get away with it (so to speak) from a selling-the-significance point of view, but best to get in the habit of using a little space to expound on the broader significance of the underlying phenomena (forest conversion in boreal forests).</w:t>
      </w:r>
    </w:p>
  </w:comment>
  <w:comment w:id="39" w:author="Brian Buma" w:date="2020-03-24T14:53:00Z" w:initials="BB">
    <w:p w14:paraId="771E9FA7" w14:textId="2C3BB1DD" w:rsidR="00C45E15" w:rsidRDefault="00C45E15">
      <w:pPr>
        <w:pStyle w:val="CommentText"/>
      </w:pPr>
      <w:r>
        <w:rPr>
          <w:rStyle w:val="CommentReference"/>
        </w:rPr>
        <w:annotationRef/>
      </w:r>
      <w:r>
        <w:t xml:space="preserve">This restates the first sentence.  Suggest removing the first one and moving citations here; starting with “fire is a primary force…” </w:t>
      </w:r>
      <w:proofErr w:type="gramStart"/>
      <w:r>
        <w:t>is  a</w:t>
      </w:r>
      <w:proofErr w:type="gramEnd"/>
      <w:r>
        <w:t xml:space="preserve"> good one.</w:t>
      </w:r>
    </w:p>
  </w:comment>
  <w:comment w:id="46" w:author="Brian Buma" w:date="2020-03-24T17:26:00Z" w:initials="BB">
    <w:p w14:paraId="0911F841" w14:textId="34F3E1F2" w:rsidR="00C45E15" w:rsidRDefault="00C45E15">
      <w:pPr>
        <w:pStyle w:val="CommentText"/>
      </w:pPr>
      <w:r>
        <w:rPr>
          <w:rStyle w:val="CommentReference"/>
        </w:rPr>
        <w:annotationRef/>
      </w:r>
      <w:r>
        <w:t>Repeats previous sentence</w:t>
      </w:r>
    </w:p>
  </w:comment>
  <w:comment w:id="51" w:author="Brian Buma" w:date="2020-03-24T17:28:00Z" w:initials="BB">
    <w:p w14:paraId="5D2D92D3" w14:textId="77777777" w:rsidR="00C45E15" w:rsidRDefault="00C45E15">
      <w:pPr>
        <w:pStyle w:val="CommentText"/>
      </w:pPr>
      <w:r>
        <w:rPr>
          <w:rStyle w:val="CommentReference"/>
        </w:rPr>
        <w:annotationRef/>
      </w:r>
      <w:r>
        <w:t xml:space="preserve">This citation doesn’t talk about conversion per se, just loss of serotinous species. </w:t>
      </w:r>
    </w:p>
    <w:p w14:paraId="754E92D9" w14:textId="77777777" w:rsidR="00C45E15" w:rsidRDefault="00C45E15">
      <w:pPr>
        <w:pStyle w:val="CommentText"/>
      </w:pPr>
    </w:p>
    <w:p w14:paraId="2FDC57E1" w14:textId="77777777" w:rsidR="00C45E15" w:rsidRDefault="00C45E15">
      <w:pPr>
        <w:pStyle w:val="CommentText"/>
      </w:pPr>
      <w:r>
        <w:t>This would be better:</w:t>
      </w:r>
    </w:p>
    <w:p w14:paraId="1D56040F" w14:textId="77777777" w:rsidR="00C45E15" w:rsidRDefault="00C45E15">
      <w:pPr>
        <w:pStyle w:val="CommentText"/>
        <w:rPr>
          <w:bCs/>
        </w:rPr>
      </w:pPr>
    </w:p>
    <w:p w14:paraId="3589E60A" w14:textId="4E0B29F9" w:rsidR="00C45E15" w:rsidRDefault="00C45E15">
      <w:pPr>
        <w:pStyle w:val="CommentText"/>
      </w:pPr>
      <w:r w:rsidRPr="009766A2">
        <w:rPr>
          <w:bCs/>
        </w:rPr>
        <w:t>Buma B</w:t>
      </w:r>
      <w:r w:rsidRPr="009766A2">
        <w:t>, Wessman CA.  2012.  Differential species responses to compounded perturbations and implications for landscape heterogeneity and resilience.  Forest Ecology and Management, 266:25-33.</w:t>
      </w:r>
    </w:p>
  </w:comment>
  <w:comment w:id="55" w:author="Brian Buma" w:date="2020-03-24T18:04:00Z" w:initials="BB">
    <w:p w14:paraId="392DEE10" w14:textId="77777777" w:rsidR="00C45E15" w:rsidRDefault="00C45E15">
      <w:pPr>
        <w:pStyle w:val="CommentText"/>
      </w:pPr>
      <w:r>
        <w:rPr>
          <w:rStyle w:val="CommentReference"/>
        </w:rPr>
        <w:annotationRef/>
      </w:r>
      <w:r>
        <w:t xml:space="preserve">More condensed version of your next sentence.  However, willow and aspen disperse further.  For example, “many kilometers,” </w:t>
      </w:r>
      <w:hyperlink r:id="rId1" w:history="1">
        <w:r w:rsidRPr="00406386">
          <w:rPr>
            <w:rStyle w:val="Hyperlink"/>
          </w:rPr>
          <w:t>https://www.srs.fs.usda.gov/pubs/misc/ag_654/volume_2/populus/tremuloides.htm</w:t>
        </w:r>
      </w:hyperlink>
    </w:p>
    <w:p w14:paraId="260FDDD0" w14:textId="77777777" w:rsidR="00C45E15" w:rsidRDefault="00C45E15">
      <w:pPr>
        <w:pStyle w:val="CommentText"/>
      </w:pPr>
    </w:p>
    <w:p w14:paraId="4A9AE88A" w14:textId="6342C519" w:rsidR="00C45E15" w:rsidRDefault="00C45E15">
      <w:pPr>
        <w:pStyle w:val="CommentText"/>
      </w:pPr>
      <w:r w:rsidRPr="00406386">
        <w:t xml:space="preserve">Burns, Russell M., and Barbara H. </w:t>
      </w:r>
      <w:proofErr w:type="spellStart"/>
      <w:r w:rsidRPr="00406386">
        <w:t>Honkala</w:t>
      </w:r>
      <w:proofErr w:type="spellEnd"/>
      <w:r w:rsidRPr="00406386">
        <w:t xml:space="preserve">, tech. </w:t>
      </w:r>
      <w:proofErr w:type="spellStart"/>
      <w:r w:rsidRPr="00406386">
        <w:t>coords</w:t>
      </w:r>
      <w:proofErr w:type="spellEnd"/>
      <w:r w:rsidRPr="00406386">
        <w:t>. 1990. Silvics of North America: 1. Conifers; 2. Hardwoods. Agriculture Handbook 654.</w:t>
      </w:r>
      <w:r w:rsidRPr="00406386">
        <w:br/>
        <w:t>U.S. Department of Agriculture, Forest Service, Washington, DC. vol.2, 877 p.</w:t>
      </w:r>
    </w:p>
  </w:comment>
  <w:comment w:id="62" w:author="Brian Buma" w:date="2020-03-24T18:07:00Z" w:initials="BB">
    <w:p w14:paraId="0BF64441" w14:textId="28D61704" w:rsidR="00C45E15" w:rsidRDefault="00C45E15">
      <w:pPr>
        <w:pStyle w:val="CommentText"/>
      </w:pPr>
      <w:r>
        <w:rPr>
          <w:rStyle w:val="CommentReference"/>
        </w:rPr>
        <w:annotationRef/>
      </w:r>
      <w:r>
        <w:t xml:space="preserve">You could start trimming down the citations for length if needed.  Here you’re making a somewhat narrow (but not super narrow) point, so a couple citations probably </w:t>
      </w:r>
      <w:proofErr w:type="gramStart"/>
      <w:r>
        <w:t>suffices</w:t>
      </w:r>
      <w:proofErr w:type="gramEnd"/>
      <w:r>
        <w:t xml:space="preserve"> to build the support you need – unless all truly do contribute a unique angle.</w:t>
      </w:r>
    </w:p>
  </w:comment>
  <w:comment w:id="65" w:author="Brian Buma" w:date="2020-03-24T18:10:00Z" w:initials="BB">
    <w:p w14:paraId="166460BE" w14:textId="50EA0D0C" w:rsidR="00C45E15" w:rsidRDefault="00C45E15">
      <w:pPr>
        <w:pStyle w:val="CommentText"/>
      </w:pPr>
      <w:r>
        <w:rPr>
          <w:rStyle w:val="CommentReference"/>
        </w:rPr>
        <w:annotationRef/>
      </w:r>
      <w:r>
        <w:t>On?</w:t>
      </w:r>
    </w:p>
  </w:comment>
  <w:comment w:id="67" w:author="Brian Buma" w:date="2020-03-24T18:11:00Z" w:initials="BB">
    <w:p w14:paraId="0BEB570D" w14:textId="0044409C" w:rsidR="00C45E15" w:rsidRDefault="00C45E15">
      <w:pPr>
        <w:pStyle w:val="CommentText"/>
      </w:pPr>
      <w:r>
        <w:rPr>
          <w:rStyle w:val="CommentReference"/>
        </w:rPr>
        <w:annotationRef/>
      </w:r>
      <w:r>
        <w:t>Not seed vs. seed.</w:t>
      </w:r>
    </w:p>
  </w:comment>
  <w:comment w:id="72" w:author="Brian Buma" w:date="2020-03-24T18:11:00Z" w:initials="BB">
    <w:p w14:paraId="70877877" w14:textId="4AE489FE" w:rsidR="00C45E15" w:rsidRDefault="00C45E15">
      <w:pPr>
        <w:pStyle w:val="CommentText"/>
      </w:pPr>
      <w:r>
        <w:rPr>
          <w:rStyle w:val="CommentReference"/>
        </w:rPr>
        <w:annotationRef/>
      </w:r>
      <w:r>
        <w:t>Usually if these citations specifically reference EITHER aspen or birch put them after the respective species.</w:t>
      </w:r>
    </w:p>
  </w:comment>
  <w:comment w:id="74" w:author="Brian Buma" w:date="2020-03-24T18:13:00Z" w:initials="BB">
    <w:p w14:paraId="015307EA" w14:textId="596897FB" w:rsidR="00C45E15" w:rsidRDefault="00C45E15">
      <w:pPr>
        <w:pStyle w:val="CommentText"/>
      </w:pPr>
      <w:r>
        <w:rPr>
          <w:rStyle w:val="CommentReference"/>
        </w:rPr>
        <w:annotationRef/>
      </w:r>
      <w:r>
        <w:t>Consider rephrasing – “Repeated burning can consume deep soil organic…”</w:t>
      </w:r>
    </w:p>
  </w:comment>
  <w:comment w:id="76" w:author="Brian Buma" w:date="2020-03-24T18:15:00Z" w:initials="BB">
    <w:p w14:paraId="541FDA82" w14:textId="77509071" w:rsidR="00C45E15" w:rsidRDefault="00C45E15">
      <w:pPr>
        <w:pStyle w:val="CommentText"/>
      </w:pPr>
      <w:r>
        <w:rPr>
          <w:rStyle w:val="CommentReference"/>
        </w:rPr>
        <w:annotationRef/>
      </w:r>
      <w:r>
        <w:t>Repetitive with next sentence</w:t>
      </w:r>
    </w:p>
  </w:comment>
  <w:comment w:id="85" w:author="Brian Buma" w:date="2020-03-24T18:16:00Z" w:initials="BB">
    <w:p w14:paraId="77F3C402" w14:textId="60C4E622" w:rsidR="00C45E15" w:rsidRDefault="00C45E15">
      <w:pPr>
        <w:pStyle w:val="CommentText"/>
      </w:pPr>
      <w:r>
        <w:rPr>
          <w:rStyle w:val="CommentReference"/>
        </w:rPr>
        <w:annotationRef/>
      </w:r>
      <w:r>
        <w:t>Seems superfluous and a bit overdramatic.</w:t>
      </w:r>
    </w:p>
  </w:comment>
  <w:comment w:id="87" w:author="Brian Buma" w:date="2020-03-24T18:17:00Z" w:initials="BB">
    <w:p w14:paraId="1378245F" w14:textId="73CEED6C" w:rsidR="00C45E15" w:rsidRDefault="00C45E15">
      <w:pPr>
        <w:pStyle w:val="CommentText"/>
      </w:pPr>
      <w:r>
        <w:rPr>
          <w:rStyle w:val="CommentReference"/>
        </w:rPr>
        <w:annotationRef/>
      </w:r>
      <w:r>
        <w:t>With the citations you’re saying this IS important, not that it may be – the question is if this conclusion holds in your sites and in 3 burns</w:t>
      </w:r>
    </w:p>
  </w:comment>
  <w:comment w:id="96" w:author="Brian Buma" w:date="2020-03-24T18:18:00Z" w:initials="BB">
    <w:p w14:paraId="57CAC2F2" w14:textId="1CD2B060" w:rsidR="00C45E15" w:rsidRDefault="00C45E15">
      <w:pPr>
        <w:pStyle w:val="CommentText"/>
      </w:pPr>
      <w:r>
        <w:rPr>
          <w:rStyle w:val="CommentReference"/>
        </w:rPr>
        <w:annotationRef/>
      </w:r>
      <w:r>
        <w:t>I think with this change you can remove that last clause in the previous sentence.</w:t>
      </w:r>
    </w:p>
  </w:comment>
  <w:comment w:id="99" w:author="Brian Buma" w:date="2020-03-24T18:20:00Z" w:initials="BB">
    <w:p w14:paraId="434D1336" w14:textId="7E050314" w:rsidR="00C45E15" w:rsidRDefault="00C45E15">
      <w:pPr>
        <w:pStyle w:val="CommentText"/>
      </w:pPr>
      <w:r>
        <w:rPr>
          <w:rStyle w:val="CommentReference"/>
        </w:rPr>
        <w:annotationRef/>
      </w:r>
      <w:r>
        <w:t>Trying to condense.</w:t>
      </w:r>
    </w:p>
  </w:comment>
  <w:comment w:id="103" w:author="Brian Buma" w:date="2020-03-24T18:21:00Z" w:initials="BB">
    <w:p w14:paraId="5AA34C7D" w14:textId="0C945B1B" w:rsidR="00C45E15" w:rsidRDefault="00C45E15">
      <w:pPr>
        <w:pStyle w:val="CommentText"/>
      </w:pPr>
      <w:r>
        <w:rPr>
          <w:rStyle w:val="CommentReference"/>
        </w:rPr>
        <w:annotationRef/>
      </w:r>
      <w:r>
        <w:t>With this suggestion I’m trying to tie this paragraph more directly in the readers mind.</w:t>
      </w:r>
    </w:p>
  </w:comment>
  <w:comment w:id="108" w:author="Brian Buma" w:date="2020-03-24T18:22:00Z" w:initials="BB">
    <w:p w14:paraId="02139E5C" w14:textId="0402FFBC" w:rsidR="00C45E15" w:rsidRDefault="00C45E15">
      <w:pPr>
        <w:pStyle w:val="CommentText"/>
      </w:pPr>
      <w:r>
        <w:rPr>
          <w:rStyle w:val="CommentReference"/>
        </w:rPr>
        <w:annotationRef/>
      </w:r>
      <w:r>
        <w:t>Previous paragraph suggests this is the case everywhere correct?</w:t>
      </w:r>
    </w:p>
  </w:comment>
  <w:comment w:id="117" w:author="Brian Buma" w:date="2020-03-24T18:25:00Z" w:initials="BB">
    <w:p w14:paraId="18B5AEF1" w14:textId="4C6B4C88" w:rsidR="00C45E15" w:rsidRDefault="00C45E15">
      <w:pPr>
        <w:pStyle w:val="CommentText"/>
      </w:pPr>
      <w:r>
        <w:rPr>
          <w:rStyle w:val="CommentReference"/>
        </w:rPr>
        <w:annotationRef/>
      </w:r>
      <w:r>
        <w:t>Suggest deleting for space OR deleting paragraph with hypotheses; while good to state both, journals are concerned with space.</w:t>
      </w:r>
    </w:p>
  </w:comment>
  <w:comment w:id="118" w:author="Brian Buma" w:date="2020-03-24T18:24:00Z" w:initials="BB">
    <w:p w14:paraId="30F8838B" w14:textId="6496BEDC" w:rsidR="00C45E15" w:rsidRDefault="00C45E15">
      <w:pPr>
        <w:pStyle w:val="CommentText"/>
      </w:pPr>
      <w:r>
        <w:rPr>
          <w:rStyle w:val="CommentReference"/>
        </w:rPr>
        <w:annotationRef/>
      </w:r>
      <w:r>
        <w:t>Suggest deleting for space.</w:t>
      </w:r>
    </w:p>
  </w:comment>
  <w:comment w:id="119" w:author="Brian Buma" w:date="2020-03-24T18:26:00Z" w:initials="BB">
    <w:p w14:paraId="0E46DE49" w14:textId="2DD348F2" w:rsidR="00C45E15" w:rsidRDefault="00C45E15">
      <w:pPr>
        <w:pStyle w:val="CommentText"/>
      </w:pPr>
      <w:r>
        <w:rPr>
          <w:rStyle w:val="CommentReference"/>
        </w:rPr>
        <w:annotationRef/>
      </w:r>
      <w:r>
        <w:t>This would be a good place to put approximate coordinates and mention that the line is the road, so folks can locate this on the map.</w:t>
      </w:r>
    </w:p>
  </w:comment>
  <w:comment w:id="136" w:author="Brian Buma" w:date="2020-03-24T18:29:00Z" w:initials="BB">
    <w:p w14:paraId="18D39E0F" w14:textId="6DD28A33" w:rsidR="00C45E15" w:rsidRDefault="00C45E15">
      <w:pPr>
        <w:pStyle w:val="CommentText"/>
      </w:pPr>
      <w:r>
        <w:rPr>
          <w:rStyle w:val="CommentReference"/>
        </w:rPr>
        <w:annotationRef/>
      </w:r>
      <w:r>
        <w:t>This always struck me as an odd word for burning, but I’ve not necessarily found a better one.</w:t>
      </w:r>
    </w:p>
  </w:comment>
  <w:comment w:id="141" w:author="Brian Buma" w:date="2020-03-24T18:29:00Z" w:initials="BB">
    <w:p w14:paraId="540213B0" w14:textId="5191DF1D" w:rsidR="00C45E15" w:rsidRDefault="00C45E15">
      <w:pPr>
        <w:pStyle w:val="CommentText"/>
      </w:pPr>
      <w:r>
        <w:rPr>
          <w:rStyle w:val="CommentReference"/>
        </w:rPr>
        <w:annotationRef/>
      </w:r>
      <w:r>
        <w:t>?  I thought all ’04 or ’05?</w:t>
      </w:r>
    </w:p>
  </w:comment>
  <w:comment w:id="150" w:author="Brian Buma" w:date="2020-03-24T18:34:00Z" w:initials="BB">
    <w:p w14:paraId="369B7475" w14:textId="13F0B5D4" w:rsidR="00C45E15" w:rsidRDefault="00C45E15">
      <w:pPr>
        <w:pStyle w:val="CommentText"/>
      </w:pPr>
      <w:r>
        <w:rPr>
          <w:rStyle w:val="CommentReference"/>
        </w:rPr>
        <w:annotationRef/>
      </w:r>
      <w:r>
        <w:t>Include n=</w:t>
      </w:r>
    </w:p>
  </w:comment>
  <w:comment w:id="151" w:author="Brian Buma" w:date="2020-03-24T18:34:00Z" w:initials="BB">
    <w:p w14:paraId="5597C7AA" w14:textId="78E2B616" w:rsidR="00C45E15" w:rsidRDefault="00C45E15">
      <w:pPr>
        <w:pStyle w:val="CommentText"/>
      </w:pPr>
      <w:r>
        <w:rPr>
          <w:rStyle w:val="CommentReference"/>
        </w:rPr>
        <w:annotationRef/>
      </w:r>
      <w:r>
        <w:t>Include n=</w:t>
      </w:r>
    </w:p>
  </w:comment>
  <w:comment w:id="158" w:author="Brian Buma" w:date="2020-03-24T18:35:00Z" w:initials="BB">
    <w:p w14:paraId="126C06AE" w14:textId="030C2879" w:rsidR="00C45E15" w:rsidRDefault="00C45E15">
      <w:pPr>
        <w:pStyle w:val="CommentText"/>
      </w:pPr>
      <w:r>
        <w:rPr>
          <w:rStyle w:val="CommentReference"/>
        </w:rPr>
        <w:annotationRef/>
      </w:r>
      <w:r>
        <w:t>Include n=</w:t>
      </w:r>
    </w:p>
  </w:comment>
  <w:comment w:id="166" w:author="Brian Buma" w:date="2020-03-24T18:32:00Z" w:initials="BB">
    <w:p w14:paraId="176FBF69" w14:textId="4BF4D689" w:rsidR="00C45E15" w:rsidRDefault="00C45E15">
      <w:pPr>
        <w:pStyle w:val="CommentText"/>
      </w:pPr>
      <w:r>
        <w:rPr>
          <w:rStyle w:val="CommentReference"/>
        </w:rPr>
        <w:annotationRef/>
      </w:r>
      <w:r>
        <w:t>Is that data here?  Otherwise (data not shown) should go here.</w:t>
      </w:r>
    </w:p>
  </w:comment>
  <w:comment w:id="185" w:author="Brian Buma" w:date="2020-03-24T18:40:00Z" w:initials="BB">
    <w:p w14:paraId="596AE823" w14:textId="2CDBADD3" w:rsidR="00C45E15" w:rsidRDefault="00C45E15">
      <w:pPr>
        <w:pStyle w:val="CommentText"/>
      </w:pPr>
      <w:r>
        <w:rPr>
          <w:rStyle w:val="CommentReference"/>
        </w:rPr>
        <w:annotationRef/>
      </w:r>
      <w:r>
        <w:t>Regeneration could mean many different metrics, trying to be more specific.</w:t>
      </w:r>
    </w:p>
  </w:comment>
  <w:comment w:id="186" w:author="Brian Buma" w:date="2020-03-24T18:41:00Z" w:initials="BB">
    <w:p w14:paraId="79C3E334" w14:textId="02A5DE2E" w:rsidR="00C45E15" w:rsidRDefault="00C45E15">
      <w:pPr>
        <w:pStyle w:val="CommentText"/>
      </w:pPr>
      <w:r>
        <w:rPr>
          <w:rStyle w:val="CommentReference"/>
        </w:rPr>
        <w:annotationRef/>
      </w:r>
      <w:r>
        <w:t>To be more concise</w:t>
      </w:r>
    </w:p>
  </w:comment>
  <w:comment w:id="201" w:author="Brian Buma" w:date="2020-03-24T18:46:00Z" w:initials="BB">
    <w:p w14:paraId="4433602A" w14:textId="67F208B7" w:rsidR="00C45E15" w:rsidRDefault="00C45E15">
      <w:pPr>
        <w:pStyle w:val="CommentText"/>
      </w:pPr>
      <w:r>
        <w:rPr>
          <w:rStyle w:val="CommentReference"/>
        </w:rPr>
        <w:annotationRef/>
      </w:r>
      <w:r>
        <w:t>Moved this up here for the conceptual flow (organic/mineral then consumption).</w:t>
      </w:r>
    </w:p>
  </w:comment>
  <w:comment w:id="208" w:author="Brian Buma" w:date="2020-03-24T18:44:00Z" w:initials="BB">
    <w:p w14:paraId="4E4D5E21" w14:textId="059A07A7" w:rsidR="00C45E15" w:rsidRDefault="00C45E15">
      <w:pPr>
        <w:pStyle w:val="CommentText"/>
      </w:pPr>
      <w:r>
        <w:rPr>
          <w:rStyle w:val="CommentReference"/>
        </w:rPr>
        <w:annotationRef/>
      </w:r>
      <w:r>
        <w:t>Unless each is contributing something specific to the method, cite the first or most authoritative.</w:t>
      </w:r>
    </w:p>
  </w:comment>
  <w:comment w:id="218" w:author="Brian Buma" w:date="2020-03-24T18:48:00Z" w:initials="BB">
    <w:p w14:paraId="781C84C3" w14:textId="2FF41655" w:rsidR="00C45E15" w:rsidRDefault="00C45E15">
      <w:pPr>
        <w:pStyle w:val="CommentText"/>
      </w:pPr>
      <w:r>
        <w:rPr>
          <w:rStyle w:val="CommentReference"/>
        </w:rPr>
        <w:annotationRef/>
      </w:r>
      <w:r>
        <w:t>Include spatial resolution</w:t>
      </w:r>
    </w:p>
  </w:comment>
  <w:comment w:id="221" w:author="Brian Buma" w:date="2020-03-24T18:48:00Z" w:initials="BB">
    <w:p w14:paraId="38BDB348" w14:textId="33A2A0DA" w:rsidR="00C45E15" w:rsidRDefault="00C45E15">
      <w:pPr>
        <w:pStyle w:val="CommentText"/>
      </w:pPr>
      <w:r>
        <w:rPr>
          <w:rStyle w:val="CommentReference"/>
        </w:rPr>
        <w:annotationRef/>
      </w:r>
      <w:r>
        <w:t>This needs a bit of explanation as to why it was not considered a problem for conclusions.</w:t>
      </w:r>
    </w:p>
  </w:comment>
  <w:comment w:id="222" w:author="Brian Buma" w:date="2020-03-24T18:49:00Z" w:initials="BB">
    <w:p w14:paraId="24F3F76E" w14:textId="77777777" w:rsidR="00C45E15" w:rsidRDefault="00C45E15">
      <w:pPr>
        <w:pStyle w:val="CommentText"/>
      </w:pPr>
      <w:r>
        <w:rPr>
          <w:rStyle w:val="CommentReference"/>
        </w:rPr>
        <w:annotationRef/>
      </w:r>
      <w:r>
        <w:t>(Comment for all figures)</w:t>
      </w:r>
    </w:p>
    <w:p w14:paraId="4552F0C6" w14:textId="275F0C90" w:rsidR="00C45E15" w:rsidRDefault="00C45E15">
      <w:pPr>
        <w:pStyle w:val="CommentText"/>
      </w:pPr>
      <w:r>
        <w:t xml:space="preserve">Figures should </w:t>
      </w:r>
      <w:proofErr w:type="gramStart"/>
      <w:r>
        <w:t>more or less stand</w:t>
      </w:r>
      <w:proofErr w:type="gramEnd"/>
      <w:r>
        <w:t xml:space="preserve"> alone, so you’ll need to expand on each caption a decent bit.  Shoot for say three sentences as a start for a figure this size.</w:t>
      </w:r>
    </w:p>
  </w:comment>
  <w:comment w:id="230" w:author="Brian Buma" w:date="2020-03-24T18:56:00Z" w:initials="BB">
    <w:p w14:paraId="56C259DD" w14:textId="5C479C7B" w:rsidR="00C45E15" w:rsidRDefault="00C45E15">
      <w:pPr>
        <w:pStyle w:val="CommentText"/>
      </w:pPr>
      <w:r>
        <w:rPr>
          <w:rStyle w:val="CommentReference"/>
        </w:rPr>
        <w:annotationRef/>
      </w:r>
      <w:r>
        <w:t>Consider one more sentence to highlight that upland and lowland sites differ in terms of deciduous species that dominates.</w:t>
      </w:r>
    </w:p>
  </w:comment>
  <w:comment w:id="231" w:author="Brian Buma" w:date="2020-03-24T18:54:00Z" w:initials="BB">
    <w:p w14:paraId="0BCF2B48" w14:textId="398DEBF3" w:rsidR="00C45E15" w:rsidRDefault="00C45E15">
      <w:pPr>
        <w:pStyle w:val="CommentText"/>
      </w:pPr>
      <w:r>
        <w:rPr>
          <w:rStyle w:val="CommentReference"/>
        </w:rPr>
        <w:annotationRef/>
      </w:r>
      <w:r>
        <w:t>Consider moving this paragraph above the prior one (which talks species); otherwise it jumps from general to species to more general, then back to species.</w:t>
      </w:r>
    </w:p>
  </w:comment>
  <w:comment w:id="232" w:author="Brian Buma" w:date="2020-03-24T18:57:00Z" w:initials="BB">
    <w:p w14:paraId="56DAE0E7" w14:textId="7389408C" w:rsidR="00C45E15" w:rsidRDefault="00C45E15">
      <w:pPr>
        <w:pStyle w:val="CommentText"/>
      </w:pPr>
      <w:r>
        <w:rPr>
          <w:rStyle w:val="CommentReference"/>
        </w:rPr>
        <w:annotationRef/>
      </w:r>
      <w:r>
        <w:t>You’re not testing for sig. differences in the rate of change here, which is what the language implies.  You’ll want to phrase so it’s clear that you’re just looking at pairwise differences within sites, and that pattern differs.  It’s a subtle difference but meaningful.</w:t>
      </w:r>
    </w:p>
  </w:comment>
  <w:comment w:id="233" w:author="Brian Buma" w:date="2020-03-24T18:58:00Z" w:initials="BB">
    <w:p w14:paraId="23812538" w14:textId="77777777" w:rsidR="00C45E15" w:rsidRDefault="00C45E15">
      <w:pPr>
        <w:pStyle w:val="CommentText"/>
      </w:pPr>
      <w:r>
        <w:rPr>
          <w:rStyle w:val="CommentReference"/>
        </w:rPr>
        <w:annotationRef/>
      </w:r>
      <w:r>
        <w:t xml:space="preserve">Suggest changing scale, even if it chops off an outlier or two.  Just make sure that’s mentioned in the caption.  Set </w:t>
      </w:r>
      <w:proofErr w:type="spellStart"/>
      <w:r>
        <w:t>ylim</w:t>
      </w:r>
      <w:proofErr w:type="spellEnd"/>
      <w:r>
        <w:t>=</w:t>
      </w:r>
      <w:proofErr w:type="gramStart"/>
      <w:r>
        <w:t>c(</w:t>
      </w:r>
      <w:proofErr w:type="gramEnd"/>
      <w:r>
        <w:t>0.001) or something.</w:t>
      </w:r>
    </w:p>
    <w:p w14:paraId="69651C1F" w14:textId="77777777" w:rsidR="00C45E15" w:rsidRDefault="00C45E15">
      <w:pPr>
        <w:pStyle w:val="CommentText"/>
      </w:pPr>
    </w:p>
    <w:p w14:paraId="4D4BE3A9" w14:textId="71CFF85A" w:rsidR="00C45E15" w:rsidRDefault="00C45E15">
      <w:pPr>
        <w:pStyle w:val="CommentText"/>
      </w:pPr>
      <w:r>
        <w:t>And those numbers are crazy small, but if the calc is right let’s go for it!</w:t>
      </w:r>
    </w:p>
  </w:comment>
  <w:comment w:id="236" w:author="Brian Buma" w:date="2020-03-24T19:01:00Z" w:initials="BB">
    <w:p w14:paraId="4AB95072" w14:textId="2270076F" w:rsidR="00C45E15" w:rsidRDefault="00C45E15">
      <w:pPr>
        <w:pStyle w:val="CommentText"/>
      </w:pPr>
      <w:r>
        <w:rPr>
          <w:rStyle w:val="CommentReference"/>
        </w:rPr>
        <w:annotationRef/>
      </w:r>
      <w:r>
        <w:t>This is a strength of having an unburned sample in both sites for sure.</w:t>
      </w:r>
    </w:p>
  </w:comment>
  <w:comment w:id="240" w:author="Brian Buma" w:date="2020-03-24T19:03:00Z" w:initials="BB">
    <w:p w14:paraId="44F7D3A6" w14:textId="0AE4353B" w:rsidR="00C45E15" w:rsidRDefault="00C45E15">
      <w:pPr>
        <w:pStyle w:val="CommentText"/>
      </w:pPr>
      <w:r>
        <w:rPr>
          <w:rStyle w:val="CommentReference"/>
        </w:rPr>
        <w:annotationRef/>
      </w:r>
      <w:r>
        <w:t>At this point, a short phrase reminding the reader where we’re at may be valuable.</w:t>
      </w:r>
    </w:p>
  </w:comment>
  <w:comment w:id="244" w:author="Brian Buma" w:date="2020-03-24T19:06:00Z" w:initials="BB">
    <w:p w14:paraId="444D8AB4" w14:textId="5EF9A5A5" w:rsidR="00C45E15" w:rsidRDefault="00C45E15">
      <w:pPr>
        <w:pStyle w:val="CommentText"/>
      </w:pPr>
      <w:r>
        <w:rPr>
          <w:rStyle w:val="CommentReference"/>
        </w:rPr>
        <w:annotationRef/>
      </w:r>
      <w:r>
        <w:t>This is unclear as written. And belongs in the discussion anyway, if I’m understanding your intent.</w:t>
      </w:r>
    </w:p>
  </w:comment>
  <w:comment w:id="250" w:author="Brian Buma" w:date="2020-03-24T19:08:00Z" w:initials="BB">
    <w:p w14:paraId="028DC4FD" w14:textId="4DAC2CBD" w:rsidR="00C45E15" w:rsidRDefault="00C45E15">
      <w:pPr>
        <w:pStyle w:val="CommentText"/>
      </w:pPr>
      <w:r>
        <w:rPr>
          <w:rStyle w:val="CommentReference"/>
        </w:rPr>
        <w:annotationRef/>
      </w:r>
      <w:r>
        <w:t xml:space="preserve">By having </w:t>
      </w:r>
      <w:proofErr w:type="gramStart"/>
      <w:r>
        <w:t>numbers</w:t>
      </w:r>
      <w:proofErr w:type="gramEnd"/>
      <w:r>
        <w:t xml:space="preserve"> you invite comparison to your questions at the end of the intro.  If that’s the intent </w:t>
      </w:r>
      <w:proofErr w:type="gramStart"/>
      <w:r>
        <w:t>great, but</w:t>
      </w:r>
      <w:proofErr w:type="gramEnd"/>
      <w:r>
        <w:t xml:space="preserve"> include all of them.  Otherwise remove.</w:t>
      </w:r>
    </w:p>
  </w:comment>
  <w:comment w:id="275" w:author="Brian Buma" w:date="2020-03-24T19:10:00Z" w:initials="BB">
    <w:p w14:paraId="4844D64F" w14:textId="6F072BA1" w:rsidR="00C45E15" w:rsidRDefault="00C45E15">
      <w:pPr>
        <w:pStyle w:val="CommentText"/>
      </w:pPr>
      <w:r>
        <w:rPr>
          <w:rStyle w:val="CommentReference"/>
        </w:rPr>
        <w:annotationRef/>
      </w:r>
      <w:r>
        <w:t>Not severity</w:t>
      </w:r>
    </w:p>
  </w:comment>
  <w:comment w:id="279" w:author="Brian Buma" w:date="2020-03-24T19:11:00Z" w:initials="BB">
    <w:p w14:paraId="5C93DABB" w14:textId="01641C01" w:rsidR="00C45E15" w:rsidRDefault="00C45E15">
      <w:pPr>
        <w:pStyle w:val="CommentText"/>
      </w:pPr>
      <w:r>
        <w:rPr>
          <w:rStyle w:val="CommentReference"/>
        </w:rPr>
        <w:annotationRef/>
      </w:r>
      <w:r>
        <w:t>I think this is an important point that should be included in the abstract and beginning of discussion.</w:t>
      </w:r>
    </w:p>
  </w:comment>
  <w:comment w:id="270" w:author="Brian Buma" w:date="2020-03-24T19:20:00Z" w:initials="BB">
    <w:p w14:paraId="38825476" w14:textId="2B14A155" w:rsidR="00C45E15" w:rsidRDefault="00C45E15">
      <w:pPr>
        <w:pStyle w:val="CommentText"/>
      </w:pPr>
      <w:r>
        <w:rPr>
          <w:rStyle w:val="CommentReference"/>
        </w:rPr>
        <w:annotationRef/>
      </w:r>
      <w:r>
        <w:t>Consider moving later (like line 380).  This sounds wrap-up like.</w:t>
      </w:r>
    </w:p>
  </w:comment>
  <w:comment w:id="281" w:author="Brian Buma" w:date="2020-03-24T19:23:00Z" w:initials="BB">
    <w:p w14:paraId="18A8FBE6" w14:textId="193E3140" w:rsidR="008B791E" w:rsidRDefault="008B791E">
      <w:pPr>
        <w:pStyle w:val="CommentText"/>
      </w:pPr>
      <w:r>
        <w:rPr>
          <w:rStyle w:val="CommentReference"/>
        </w:rPr>
        <w:annotationRef/>
      </w:r>
      <w:r>
        <w:t>Nice setup for next study.</w:t>
      </w:r>
    </w:p>
  </w:comment>
  <w:comment w:id="283" w:author="Brian Buma" w:date="2020-03-24T19:24:00Z" w:initials="BB">
    <w:p w14:paraId="56265B56" w14:textId="54C94F88" w:rsidR="008B791E" w:rsidRDefault="008B791E">
      <w:pPr>
        <w:pStyle w:val="CommentText"/>
      </w:pPr>
      <w:r>
        <w:rPr>
          <w:rStyle w:val="CommentReference"/>
        </w:rPr>
        <w:annotationRef/>
      </w:r>
      <w:r>
        <w:t xml:space="preserve">This is somewhat out of place unless introduced in intro as a meaningful thing; also, last sentence should reflect first sentence of paragraph. </w:t>
      </w:r>
    </w:p>
  </w:comment>
  <w:comment w:id="287" w:author="Brian Buma" w:date="2020-03-24T19:27:00Z" w:initials="BB">
    <w:p w14:paraId="7795623F" w14:textId="51E1572B" w:rsidR="008B791E" w:rsidRDefault="008B791E">
      <w:pPr>
        <w:pStyle w:val="CommentText"/>
      </w:pPr>
      <w:r>
        <w:rPr>
          <w:rStyle w:val="CommentReference"/>
        </w:rPr>
        <w:annotationRef/>
      </w:r>
      <w:r>
        <w:t>Not wrong but this study doesn’t address this at all.</w:t>
      </w:r>
    </w:p>
  </w:comment>
  <w:comment w:id="291" w:author="Brian Buma" w:date="2020-03-24T19:28:00Z" w:initials="BB">
    <w:p w14:paraId="6800EE98" w14:textId="5197FB05" w:rsidR="008B791E" w:rsidRDefault="008B791E">
      <w:pPr>
        <w:pStyle w:val="CommentText"/>
      </w:pPr>
      <w:r>
        <w:rPr>
          <w:rStyle w:val="CommentReference"/>
        </w:rPr>
        <w:annotationRef/>
      </w:r>
      <w:r>
        <w:t xml:space="preserve">Highlight the novelty here – provide our first look at reburning in deciduous stands, indicate that the major shifts caused by reburning continue after 2 fires and new effects emerge, hidden resilience provided by topography, </w:t>
      </w:r>
      <w:proofErr w:type="spellStart"/>
      <w:r>
        <w:t>etc</w:t>
      </w:r>
      <w:proofErr w:type="spellEnd"/>
      <w:r>
        <w:t xml:space="preserve"> – this is a great spot to land that last “punch” for your study.</w:t>
      </w:r>
    </w:p>
  </w:comment>
  <w:comment w:id="292" w:author="Brian Buma" w:date="2020-03-24T19:29:00Z" w:initials="BB">
    <w:p w14:paraId="653A6325" w14:textId="74B4186C" w:rsidR="008B791E" w:rsidRDefault="008B791E">
      <w:pPr>
        <w:pStyle w:val="CommentText"/>
      </w:pPr>
      <w:r>
        <w:rPr>
          <w:rStyle w:val="CommentReference"/>
        </w:rPr>
        <w:annotationRef/>
      </w:r>
      <w:r>
        <w:t xml:space="preserve">This paragraph is a nice </w:t>
      </w:r>
      <w:proofErr w:type="gramStart"/>
      <w:r>
        <w:t>summation, but</w:t>
      </w:r>
      <w:proofErr w:type="gramEnd"/>
      <w:r>
        <w:t xml:space="preserve"> could be combined with the previous (see comment on punch).</w:t>
      </w:r>
    </w:p>
  </w:comment>
  <w:comment w:id="297" w:author="Brian Buma" w:date="2020-03-24T19:30:00Z" w:initials="BB">
    <w:p w14:paraId="3EBF8F6A" w14:textId="2B8CA096" w:rsidR="008B791E" w:rsidRDefault="008B791E">
      <w:pPr>
        <w:pStyle w:val="CommentText"/>
      </w:pPr>
      <w:r>
        <w:rPr>
          <w:rStyle w:val="CommentReference"/>
        </w:rPr>
        <w:annotationRef/>
      </w:r>
      <w:r>
        <w:t>Nice.</w:t>
      </w:r>
    </w:p>
  </w:comment>
  <w:comment w:id="301" w:author="Brian Buma" w:date="2020-03-24T19:31:00Z" w:initials="BB">
    <w:p w14:paraId="786D084D" w14:textId="53A8D40D" w:rsidR="008B791E" w:rsidRDefault="008B791E">
      <w:pPr>
        <w:pStyle w:val="CommentText"/>
      </w:pPr>
      <w:r>
        <w:rPr>
          <w:rStyle w:val="CommentReference"/>
        </w:rPr>
        <w:annotationRef/>
      </w:r>
      <w:r>
        <w:t xml:space="preserve">I like the </w:t>
      </w:r>
      <w:proofErr w:type="gramStart"/>
      <w:r>
        <w:t>idea</w:t>
      </w:r>
      <w:proofErr w:type="gramEnd"/>
      <w:r>
        <w:t xml:space="preserve"> but it’s not introduced earlier, this is a big statement.  It may </w:t>
      </w:r>
      <w:proofErr w:type="gramStart"/>
      <w:r>
        <w:t>fly, but</w:t>
      </w:r>
      <w:proofErr w:type="gramEnd"/>
      <w:r>
        <w:t xml:space="preserve"> be ready to have reviewers comment. (they may not, they may). I like it, it stimulates thought appropriate for a discussion/conclusion.</w:t>
      </w:r>
    </w:p>
  </w:comment>
  <w:comment w:id="304" w:author="Brian Buma" w:date="2020-03-24T19:32:00Z" w:initials="BB">
    <w:p w14:paraId="37A02328" w14:textId="2CC8B548" w:rsidR="008B791E" w:rsidRDefault="008B791E">
      <w:pPr>
        <w:pStyle w:val="CommentText"/>
      </w:pPr>
      <w:r>
        <w:rPr>
          <w:rStyle w:val="CommentReference"/>
        </w:rPr>
        <w:annotationRef/>
      </w:r>
      <w:r>
        <w:t>That’s a bit definitive the way it’s stated, could be toned down and/or removed.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35B128" w15:done="0"/>
  <w15:commentEx w15:paraId="7CDB7E36" w15:done="0"/>
  <w15:commentEx w15:paraId="4E349E6D" w15:done="0"/>
  <w15:commentEx w15:paraId="597CB50B" w15:done="0"/>
  <w15:commentEx w15:paraId="7A4B64AB" w15:done="0"/>
  <w15:commentEx w15:paraId="771E9FA7" w15:done="0"/>
  <w15:commentEx w15:paraId="0911F841" w15:done="0"/>
  <w15:commentEx w15:paraId="3589E60A" w15:done="0"/>
  <w15:commentEx w15:paraId="4A9AE88A" w15:done="0"/>
  <w15:commentEx w15:paraId="0BF64441" w15:done="0"/>
  <w15:commentEx w15:paraId="166460BE" w15:done="0"/>
  <w15:commentEx w15:paraId="0BEB570D" w15:done="0"/>
  <w15:commentEx w15:paraId="70877877" w15:done="0"/>
  <w15:commentEx w15:paraId="015307EA" w15:done="0"/>
  <w15:commentEx w15:paraId="541FDA82" w15:done="0"/>
  <w15:commentEx w15:paraId="77F3C402" w15:done="0"/>
  <w15:commentEx w15:paraId="1378245F" w15:done="0"/>
  <w15:commentEx w15:paraId="57CAC2F2" w15:done="0"/>
  <w15:commentEx w15:paraId="434D1336" w15:done="0"/>
  <w15:commentEx w15:paraId="5AA34C7D" w15:done="0"/>
  <w15:commentEx w15:paraId="02139E5C" w15:done="0"/>
  <w15:commentEx w15:paraId="18B5AEF1" w15:done="0"/>
  <w15:commentEx w15:paraId="30F8838B" w15:done="0"/>
  <w15:commentEx w15:paraId="0E46DE49" w15:done="0"/>
  <w15:commentEx w15:paraId="18D39E0F" w15:done="0"/>
  <w15:commentEx w15:paraId="540213B0" w15:done="0"/>
  <w15:commentEx w15:paraId="369B7475" w15:done="0"/>
  <w15:commentEx w15:paraId="5597C7AA" w15:done="0"/>
  <w15:commentEx w15:paraId="126C06AE" w15:done="0"/>
  <w15:commentEx w15:paraId="176FBF69" w15:done="0"/>
  <w15:commentEx w15:paraId="596AE823" w15:done="0"/>
  <w15:commentEx w15:paraId="79C3E334" w15:done="0"/>
  <w15:commentEx w15:paraId="4433602A" w15:done="0"/>
  <w15:commentEx w15:paraId="4E4D5E21" w15:done="0"/>
  <w15:commentEx w15:paraId="781C84C3" w15:done="0"/>
  <w15:commentEx w15:paraId="38BDB348" w15:done="0"/>
  <w15:commentEx w15:paraId="4552F0C6" w15:done="0"/>
  <w15:commentEx w15:paraId="56C259DD" w15:done="0"/>
  <w15:commentEx w15:paraId="0BCF2B48" w15:done="0"/>
  <w15:commentEx w15:paraId="56DAE0E7" w15:done="0"/>
  <w15:commentEx w15:paraId="4D4BE3A9" w15:done="0"/>
  <w15:commentEx w15:paraId="4AB95072" w15:done="0"/>
  <w15:commentEx w15:paraId="44F7D3A6" w15:done="0"/>
  <w15:commentEx w15:paraId="444D8AB4" w15:done="0"/>
  <w15:commentEx w15:paraId="028DC4FD" w15:done="0"/>
  <w15:commentEx w15:paraId="4844D64F" w15:done="0"/>
  <w15:commentEx w15:paraId="5C93DABB" w15:done="0"/>
  <w15:commentEx w15:paraId="38825476" w15:done="0"/>
  <w15:commentEx w15:paraId="18A8FBE6" w15:done="0"/>
  <w15:commentEx w15:paraId="56265B56" w15:done="0"/>
  <w15:commentEx w15:paraId="7795623F" w15:done="0"/>
  <w15:commentEx w15:paraId="6800EE98" w15:done="0"/>
  <w15:commentEx w15:paraId="653A6325" w15:done="0"/>
  <w15:commentEx w15:paraId="3EBF8F6A" w15:done="0"/>
  <w15:commentEx w15:paraId="786D084D" w15:done="0"/>
  <w15:commentEx w15:paraId="37A023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35B128" w16cid:durableId="22249B0D"/>
  <w16cid:commentId w16cid:paraId="7CDB7E36" w16cid:durableId="22249C26"/>
  <w16cid:commentId w16cid:paraId="4E349E6D" w16cid:durableId="22249C89"/>
  <w16cid:commentId w16cid:paraId="597CB50B" w16cid:durableId="22249D20"/>
  <w16cid:commentId w16cid:paraId="7A4B64AB" w16cid:durableId="2224C0F6"/>
  <w16cid:commentId w16cid:paraId="771E9FA7" w16cid:durableId="22249D85"/>
  <w16cid:commentId w16cid:paraId="0911F841" w16cid:durableId="2224C155"/>
  <w16cid:commentId w16cid:paraId="3589E60A" w16cid:durableId="2224C1D0"/>
  <w16cid:commentId w16cid:paraId="4A9AE88A" w16cid:durableId="2224CA39"/>
  <w16cid:commentId w16cid:paraId="0BF64441" w16cid:durableId="2224CAFF"/>
  <w16cid:commentId w16cid:paraId="166460BE" w16cid:durableId="2224CBAA"/>
  <w16cid:commentId w16cid:paraId="0BEB570D" w16cid:durableId="2224CBC6"/>
  <w16cid:commentId w16cid:paraId="70877877" w16cid:durableId="2224CBCE"/>
  <w16cid:commentId w16cid:paraId="015307EA" w16cid:durableId="2224CC54"/>
  <w16cid:commentId w16cid:paraId="541FDA82" w16cid:durableId="2224CCA9"/>
  <w16cid:commentId w16cid:paraId="77F3C402" w16cid:durableId="2224CD14"/>
  <w16cid:commentId w16cid:paraId="1378245F" w16cid:durableId="2224CD29"/>
  <w16cid:commentId w16cid:paraId="57CAC2F2" w16cid:durableId="2224CD92"/>
  <w16cid:commentId w16cid:paraId="434D1336" w16cid:durableId="2224CDDD"/>
  <w16cid:commentId w16cid:paraId="5AA34C7D" w16cid:durableId="2224CE0F"/>
  <w16cid:commentId w16cid:paraId="02139E5C" w16cid:durableId="2224CE73"/>
  <w16cid:commentId w16cid:paraId="18B5AEF1" w16cid:durableId="2224CF08"/>
  <w16cid:commentId w16cid:paraId="30F8838B" w16cid:durableId="2224CEFB"/>
  <w16cid:commentId w16cid:paraId="0E46DE49" w16cid:durableId="2224CF40"/>
  <w16cid:commentId w16cid:paraId="18D39E0F" w16cid:durableId="2224CFF6"/>
  <w16cid:commentId w16cid:paraId="540213B0" w16cid:durableId="2224D023"/>
  <w16cid:commentId w16cid:paraId="369B7475" w16cid:durableId="2224D131"/>
  <w16cid:commentId w16cid:paraId="5597C7AA" w16cid:durableId="2224D13A"/>
  <w16cid:commentId w16cid:paraId="126C06AE" w16cid:durableId="2224D154"/>
  <w16cid:commentId w16cid:paraId="176FBF69" w16cid:durableId="2224D0A9"/>
  <w16cid:commentId w16cid:paraId="596AE823" w16cid:durableId="2224D29A"/>
  <w16cid:commentId w16cid:paraId="79C3E334" w16cid:durableId="2224D2CC"/>
  <w16cid:commentId w16cid:paraId="4433602A" w16cid:durableId="2224D3F6"/>
  <w16cid:commentId w16cid:paraId="4E4D5E21" w16cid:durableId="2224D371"/>
  <w16cid:commentId w16cid:paraId="781C84C3" w16cid:durableId="2224D464"/>
  <w16cid:commentId w16cid:paraId="38BDB348" w16cid:durableId="2224D492"/>
  <w16cid:commentId w16cid:paraId="4552F0C6" w16cid:durableId="2224D4AD"/>
  <w16cid:commentId w16cid:paraId="56C259DD" w16cid:durableId="2224D653"/>
  <w16cid:commentId w16cid:paraId="0BCF2B48" w16cid:durableId="2224D5F4"/>
  <w16cid:commentId w16cid:paraId="56DAE0E7" w16cid:durableId="2224D689"/>
  <w16cid:commentId w16cid:paraId="4D4BE3A9" w16cid:durableId="2224D6E4"/>
  <w16cid:commentId w16cid:paraId="4AB95072" w16cid:durableId="2224D795"/>
  <w16cid:commentId w16cid:paraId="44F7D3A6" w16cid:durableId="2224D818"/>
  <w16cid:commentId w16cid:paraId="444D8AB4" w16cid:durableId="2224D89F"/>
  <w16cid:commentId w16cid:paraId="028DC4FD" w16cid:durableId="2224D934"/>
  <w16cid:commentId w16cid:paraId="4844D64F" w16cid:durableId="2224D9BE"/>
  <w16cid:commentId w16cid:paraId="5C93DABB" w16cid:durableId="2224D9F0"/>
  <w16cid:commentId w16cid:paraId="38825476" w16cid:durableId="2224DC0D"/>
  <w16cid:commentId w16cid:paraId="18A8FBE6" w16cid:durableId="2224DCCC"/>
  <w16cid:commentId w16cid:paraId="56265B56" w16cid:durableId="2224DCDA"/>
  <w16cid:commentId w16cid:paraId="7795623F" w16cid:durableId="2224DDA4"/>
  <w16cid:commentId w16cid:paraId="6800EE98" w16cid:durableId="2224DDCE"/>
  <w16cid:commentId w16cid:paraId="653A6325" w16cid:durableId="2224DE21"/>
  <w16cid:commentId w16cid:paraId="3EBF8F6A" w16cid:durableId="2224DE68"/>
  <w16cid:commentId w16cid:paraId="786D084D" w16cid:durableId="2224DE85"/>
  <w16cid:commentId w16cid:paraId="37A02328" w16cid:durableId="2224DE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55B97" w14:textId="77777777" w:rsidR="00D059F4" w:rsidRDefault="00D059F4" w:rsidP="002C77D3">
      <w:r>
        <w:separator/>
      </w:r>
    </w:p>
  </w:endnote>
  <w:endnote w:type="continuationSeparator" w:id="0">
    <w:p w14:paraId="7C9F71E4" w14:textId="77777777" w:rsidR="00D059F4" w:rsidRDefault="00D059F4" w:rsidP="002C77D3">
      <w:r>
        <w:continuationSeparator/>
      </w:r>
    </w:p>
  </w:endnote>
  <w:endnote w:type="continuationNotice" w:id="1">
    <w:p w14:paraId="583B3328" w14:textId="77777777" w:rsidR="00D059F4" w:rsidRDefault="00D05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4CCFF" w14:textId="77777777" w:rsidR="00C45E15" w:rsidRDefault="00C45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7AA85" w14:textId="77777777" w:rsidR="00D059F4" w:rsidRDefault="00D059F4" w:rsidP="002C77D3">
      <w:r>
        <w:separator/>
      </w:r>
    </w:p>
  </w:footnote>
  <w:footnote w:type="continuationSeparator" w:id="0">
    <w:p w14:paraId="61EAF963" w14:textId="77777777" w:rsidR="00D059F4" w:rsidRDefault="00D059F4" w:rsidP="002C77D3">
      <w:r>
        <w:continuationSeparator/>
      </w:r>
    </w:p>
  </w:footnote>
  <w:footnote w:type="continuationNotice" w:id="1">
    <w:p w14:paraId="35A020D1" w14:textId="77777777" w:rsidR="00D059F4" w:rsidRDefault="00D059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376585"/>
      <w:docPartObj>
        <w:docPartGallery w:val="Page Numbers (Top of Page)"/>
        <w:docPartUnique/>
      </w:docPartObj>
    </w:sdtPr>
    <w:sdtContent>
      <w:p w14:paraId="429EF699" w14:textId="7A10BD8B" w:rsidR="00C45E15" w:rsidRDefault="00C45E15"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7E167" w14:textId="77777777" w:rsidR="00C45E15" w:rsidRDefault="00C45E15" w:rsidP="002C77D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8653776"/>
      <w:docPartObj>
        <w:docPartGallery w:val="Page Numbers (Top of Page)"/>
        <w:docPartUnique/>
      </w:docPartObj>
    </w:sdtPr>
    <w:sdtContent>
      <w:p w14:paraId="0FB4CF31" w14:textId="06EBA112" w:rsidR="00C45E15" w:rsidRDefault="00C45E15"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8281A8" w14:textId="77777777" w:rsidR="00C45E15" w:rsidRDefault="00C45E15" w:rsidP="002C77D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248628C"/>
    <w:multiLevelType w:val="hybridMultilevel"/>
    <w:tmpl w:val="2D128BA0"/>
    <w:lvl w:ilvl="0" w:tplc="8D267A3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3DAF171E"/>
    <w:multiLevelType w:val="hybridMultilevel"/>
    <w:tmpl w:val="F758858C"/>
    <w:lvl w:ilvl="0" w:tplc="CFB047E2">
      <w:numFmt w:val="bullet"/>
      <w:lvlText w:val="-"/>
      <w:lvlJc w:val="left"/>
      <w:pPr>
        <w:ind w:left="720" w:hanging="360"/>
      </w:pPr>
      <w:rPr>
        <w:rFonts w:ascii="Times" w:eastAsiaTheme="minorHAnsi" w:hAnsi="Time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3F74A0"/>
    <w:multiLevelType w:val="hybridMultilevel"/>
    <w:tmpl w:val="F482BB3E"/>
    <w:lvl w:ilvl="0" w:tplc="EA64AD46">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C69D4"/>
    <w:multiLevelType w:val="hybridMultilevel"/>
    <w:tmpl w:val="7E48F0E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6ABA3BAE"/>
    <w:multiLevelType w:val="hybridMultilevel"/>
    <w:tmpl w:val="D4A0BAA4"/>
    <w:lvl w:ilvl="0" w:tplc="30A2344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Buma">
    <w15:presenceInfo w15:providerId="Windows Live" w15:userId="1304c90f19ec6a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F97"/>
    <w:rsid w:val="00011D29"/>
    <w:rsid w:val="00014F26"/>
    <w:rsid w:val="00021D4F"/>
    <w:rsid w:val="00022101"/>
    <w:rsid w:val="00022CDD"/>
    <w:rsid w:val="00023255"/>
    <w:rsid w:val="00023EE7"/>
    <w:rsid w:val="00030650"/>
    <w:rsid w:val="000360CD"/>
    <w:rsid w:val="00037C4B"/>
    <w:rsid w:val="000442F3"/>
    <w:rsid w:val="00044CC1"/>
    <w:rsid w:val="00047AC0"/>
    <w:rsid w:val="000520DE"/>
    <w:rsid w:val="00052E8C"/>
    <w:rsid w:val="000538D0"/>
    <w:rsid w:val="00056508"/>
    <w:rsid w:val="00060F14"/>
    <w:rsid w:val="000613AA"/>
    <w:rsid w:val="0006168B"/>
    <w:rsid w:val="00062B5B"/>
    <w:rsid w:val="000630EC"/>
    <w:rsid w:val="0006312A"/>
    <w:rsid w:val="00064BA7"/>
    <w:rsid w:val="000669E3"/>
    <w:rsid w:val="00067A57"/>
    <w:rsid w:val="00071128"/>
    <w:rsid w:val="00074C7D"/>
    <w:rsid w:val="00075A4C"/>
    <w:rsid w:val="00077C5A"/>
    <w:rsid w:val="00080AB1"/>
    <w:rsid w:val="00085188"/>
    <w:rsid w:val="00092B2A"/>
    <w:rsid w:val="000933EB"/>
    <w:rsid w:val="000952EF"/>
    <w:rsid w:val="00096EF3"/>
    <w:rsid w:val="000A163C"/>
    <w:rsid w:val="000A2B66"/>
    <w:rsid w:val="000A3FE0"/>
    <w:rsid w:val="000B5338"/>
    <w:rsid w:val="000C2B90"/>
    <w:rsid w:val="000D03E7"/>
    <w:rsid w:val="000D46E3"/>
    <w:rsid w:val="000D5A7D"/>
    <w:rsid w:val="000D6650"/>
    <w:rsid w:val="000E0B7B"/>
    <w:rsid w:val="000E3997"/>
    <w:rsid w:val="000E49F7"/>
    <w:rsid w:val="000E4FE4"/>
    <w:rsid w:val="000E5B95"/>
    <w:rsid w:val="000E5E26"/>
    <w:rsid w:val="000E5F89"/>
    <w:rsid w:val="000E7529"/>
    <w:rsid w:val="000F05B7"/>
    <w:rsid w:val="000F6DE8"/>
    <w:rsid w:val="00101C4E"/>
    <w:rsid w:val="001026DA"/>
    <w:rsid w:val="00105CEF"/>
    <w:rsid w:val="00121365"/>
    <w:rsid w:val="001322F4"/>
    <w:rsid w:val="00141F91"/>
    <w:rsid w:val="00142D00"/>
    <w:rsid w:val="00144E3E"/>
    <w:rsid w:val="0014557E"/>
    <w:rsid w:val="001502BF"/>
    <w:rsid w:val="00150711"/>
    <w:rsid w:val="00151129"/>
    <w:rsid w:val="00152DE5"/>
    <w:rsid w:val="00153F97"/>
    <w:rsid w:val="00154A47"/>
    <w:rsid w:val="00156455"/>
    <w:rsid w:val="00161838"/>
    <w:rsid w:val="001621C1"/>
    <w:rsid w:val="00162FA3"/>
    <w:rsid w:val="001647AF"/>
    <w:rsid w:val="00166296"/>
    <w:rsid w:val="001675FB"/>
    <w:rsid w:val="00170168"/>
    <w:rsid w:val="00172E1D"/>
    <w:rsid w:val="00183576"/>
    <w:rsid w:val="00195ADB"/>
    <w:rsid w:val="00196E8C"/>
    <w:rsid w:val="00197A0B"/>
    <w:rsid w:val="00197B26"/>
    <w:rsid w:val="001A0138"/>
    <w:rsid w:val="001A150A"/>
    <w:rsid w:val="001A2CB6"/>
    <w:rsid w:val="001A3DAC"/>
    <w:rsid w:val="001B0543"/>
    <w:rsid w:val="001B635F"/>
    <w:rsid w:val="001B7DA1"/>
    <w:rsid w:val="001C5291"/>
    <w:rsid w:val="001D1E89"/>
    <w:rsid w:val="001E1A16"/>
    <w:rsid w:val="001E3D0E"/>
    <w:rsid w:val="001E6744"/>
    <w:rsid w:val="001F18EC"/>
    <w:rsid w:val="001F33FB"/>
    <w:rsid w:val="001F4FD8"/>
    <w:rsid w:val="001F6997"/>
    <w:rsid w:val="001F7B83"/>
    <w:rsid w:val="001F7D63"/>
    <w:rsid w:val="00201D10"/>
    <w:rsid w:val="00204AF5"/>
    <w:rsid w:val="002133FA"/>
    <w:rsid w:val="00214601"/>
    <w:rsid w:val="00214855"/>
    <w:rsid w:val="00216987"/>
    <w:rsid w:val="00220BAB"/>
    <w:rsid w:val="00223C11"/>
    <w:rsid w:val="00231016"/>
    <w:rsid w:val="0023335C"/>
    <w:rsid w:val="00233588"/>
    <w:rsid w:val="00234A8D"/>
    <w:rsid w:val="00235452"/>
    <w:rsid w:val="00241C5E"/>
    <w:rsid w:val="002421B5"/>
    <w:rsid w:val="00245584"/>
    <w:rsid w:val="00251C23"/>
    <w:rsid w:val="00252F14"/>
    <w:rsid w:val="002543BE"/>
    <w:rsid w:val="00256E80"/>
    <w:rsid w:val="002618AE"/>
    <w:rsid w:val="002642C7"/>
    <w:rsid w:val="00265234"/>
    <w:rsid w:val="00266545"/>
    <w:rsid w:val="00270CE5"/>
    <w:rsid w:val="002724DE"/>
    <w:rsid w:val="0027320F"/>
    <w:rsid w:val="00290E31"/>
    <w:rsid w:val="002947F4"/>
    <w:rsid w:val="002A0A6E"/>
    <w:rsid w:val="002A2579"/>
    <w:rsid w:val="002A5848"/>
    <w:rsid w:val="002B630A"/>
    <w:rsid w:val="002C18C7"/>
    <w:rsid w:val="002C2538"/>
    <w:rsid w:val="002C358A"/>
    <w:rsid w:val="002C38EC"/>
    <w:rsid w:val="002C42D9"/>
    <w:rsid w:val="002C77D3"/>
    <w:rsid w:val="002D20EA"/>
    <w:rsid w:val="002D5B85"/>
    <w:rsid w:val="002D5D96"/>
    <w:rsid w:val="002D7C89"/>
    <w:rsid w:val="002E27AE"/>
    <w:rsid w:val="002E43A9"/>
    <w:rsid w:val="002E59D8"/>
    <w:rsid w:val="002F1888"/>
    <w:rsid w:val="002F7357"/>
    <w:rsid w:val="00300EF2"/>
    <w:rsid w:val="00301957"/>
    <w:rsid w:val="00305243"/>
    <w:rsid w:val="00305EDD"/>
    <w:rsid w:val="0030616A"/>
    <w:rsid w:val="0030646A"/>
    <w:rsid w:val="00310DC2"/>
    <w:rsid w:val="00314454"/>
    <w:rsid w:val="00314676"/>
    <w:rsid w:val="00316B3A"/>
    <w:rsid w:val="00323DDB"/>
    <w:rsid w:val="00335D4F"/>
    <w:rsid w:val="00336D8F"/>
    <w:rsid w:val="0033765F"/>
    <w:rsid w:val="003400FC"/>
    <w:rsid w:val="00343544"/>
    <w:rsid w:val="00344A96"/>
    <w:rsid w:val="0034692C"/>
    <w:rsid w:val="00350896"/>
    <w:rsid w:val="003576D6"/>
    <w:rsid w:val="00360D1A"/>
    <w:rsid w:val="00367D66"/>
    <w:rsid w:val="00371975"/>
    <w:rsid w:val="003735F2"/>
    <w:rsid w:val="00374485"/>
    <w:rsid w:val="00375607"/>
    <w:rsid w:val="0037752D"/>
    <w:rsid w:val="00380471"/>
    <w:rsid w:val="00385C5C"/>
    <w:rsid w:val="0039145A"/>
    <w:rsid w:val="00394454"/>
    <w:rsid w:val="003A127B"/>
    <w:rsid w:val="003B42FD"/>
    <w:rsid w:val="003C1747"/>
    <w:rsid w:val="003C1827"/>
    <w:rsid w:val="003C518F"/>
    <w:rsid w:val="003D2F70"/>
    <w:rsid w:val="003D6B70"/>
    <w:rsid w:val="003D7444"/>
    <w:rsid w:val="003E4821"/>
    <w:rsid w:val="003F28F1"/>
    <w:rsid w:val="003F4173"/>
    <w:rsid w:val="0040213C"/>
    <w:rsid w:val="00403443"/>
    <w:rsid w:val="00406386"/>
    <w:rsid w:val="00412A6A"/>
    <w:rsid w:val="00414EC2"/>
    <w:rsid w:val="004200F6"/>
    <w:rsid w:val="00420A26"/>
    <w:rsid w:val="00435786"/>
    <w:rsid w:val="00441F83"/>
    <w:rsid w:val="00442EAF"/>
    <w:rsid w:val="0044443B"/>
    <w:rsid w:val="0044469F"/>
    <w:rsid w:val="004467F4"/>
    <w:rsid w:val="00446A48"/>
    <w:rsid w:val="00447C75"/>
    <w:rsid w:val="00454686"/>
    <w:rsid w:val="004614C2"/>
    <w:rsid w:val="00465BF3"/>
    <w:rsid w:val="00472356"/>
    <w:rsid w:val="004730AA"/>
    <w:rsid w:val="004802EC"/>
    <w:rsid w:val="00484456"/>
    <w:rsid w:val="00484F8F"/>
    <w:rsid w:val="00487470"/>
    <w:rsid w:val="00490363"/>
    <w:rsid w:val="004957BC"/>
    <w:rsid w:val="004A1966"/>
    <w:rsid w:val="004A1EED"/>
    <w:rsid w:val="004B2B98"/>
    <w:rsid w:val="004B6E1F"/>
    <w:rsid w:val="004C1229"/>
    <w:rsid w:val="004C1E54"/>
    <w:rsid w:val="004C343A"/>
    <w:rsid w:val="004C4BD8"/>
    <w:rsid w:val="004C5900"/>
    <w:rsid w:val="004D4192"/>
    <w:rsid w:val="004D53A5"/>
    <w:rsid w:val="004D5DDE"/>
    <w:rsid w:val="004E02F4"/>
    <w:rsid w:val="004E03CC"/>
    <w:rsid w:val="004E13F2"/>
    <w:rsid w:val="004E1991"/>
    <w:rsid w:val="004E2A71"/>
    <w:rsid w:val="004E2A96"/>
    <w:rsid w:val="004E6BCB"/>
    <w:rsid w:val="004E74CA"/>
    <w:rsid w:val="004E76FA"/>
    <w:rsid w:val="004F174E"/>
    <w:rsid w:val="004F1ACF"/>
    <w:rsid w:val="004F1F02"/>
    <w:rsid w:val="004F2C4F"/>
    <w:rsid w:val="004F31FF"/>
    <w:rsid w:val="004F4296"/>
    <w:rsid w:val="004F42C3"/>
    <w:rsid w:val="004F4DDD"/>
    <w:rsid w:val="00510980"/>
    <w:rsid w:val="005158E4"/>
    <w:rsid w:val="00517934"/>
    <w:rsid w:val="005211A9"/>
    <w:rsid w:val="005211B9"/>
    <w:rsid w:val="005212D8"/>
    <w:rsid w:val="005273D1"/>
    <w:rsid w:val="00540ABB"/>
    <w:rsid w:val="0054394A"/>
    <w:rsid w:val="00543F81"/>
    <w:rsid w:val="005443CF"/>
    <w:rsid w:val="00545823"/>
    <w:rsid w:val="00547008"/>
    <w:rsid w:val="00550064"/>
    <w:rsid w:val="005521F1"/>
    <w:rsid w:val="005634EB"/>
    <w:rsid w:val="00567CB0"/>
    <w:rsid w:val="005772E1"/>
    <w:rsid w:val="00592406"/>
    <w:rsid w:val="005A0021"/>
    <w:rsid w:val="005B0F83"/>
    <w:rsid w:val="005B1AAC"/>
    <w:rsid w:val="005B31CE"/>
    <w:rsid w:val="005B3887"/>
    <w:rsid w:val="005B3F6E"/>
    <w:rsid w:val="005B6DEC"/>
    <w:rsid w:val="005C1C38"/>
    <w:rsid w:val="005C36EB"/>
    <w:rsid w:val="005C7D89"/>
    <w:rsid w:val="005D10B7"/>
    <w:rsid w:val="005D12EA"/>
    <w:rsid w:val="005E0C06"/>
    <w:rsid w:val="005E21BD"/>
    <w:rsid w:val="005E21CD"/>
    <w:rsid w:val="005E28F5"/>
    <w:rsid w:val="005E2B25"/>
    <w:rsid w:val="005E3EC3"/>
    <w:rsid w:val="005E44FC"/>
    <w:rsid w:val="005E6454"/>
    <w:rsid w:val="005F0E2F"/>
    <w:rsid w:val="005F1E50"/>
    <w:rsid w:val="005F3AD4"/>
    <w:rsid w:val="005F45B6"/>
    <w:rsid w:val="0061409A"/>
    <w:rsid w:val="0061413C"/>
    <w:rsid w:val="00615753"/>
    <w:rsid w:val="006165E6"/>
    <w:rsid w:val="00620AB0"/>
    <w:rsid w:val="00634D9F"/>
    <w:rsid w:val="00641356"/>
    <w:rsid w:val="00643D9E"/>
    <w:rsid w:val="00645668"/>
    <w:rsid w:val="00646C0B"/>
    <w:rsid w:val="00646FD3"/>
    <w:rsid w:val="006526DC"/>
    <w:rsid w:val="00652C83"/>
    <w:rsid w:val="00653066"/>
    <w:rsid w:val="00653E0A"/>
    <w:rsid w:val="00661EA5"/>
    <w:rsid w:val="006666EB"/>
    <w:rsid w:val="00667751"/>
    <w:rsid w:val="006844FE"/>
    <w:rsid w:val="00685821"/>
    <w:rsid w:val="0069158D"/>
    <w:rsid w:val="006939FC"/>
    <w:rsid w:val="006976CB"/>
    <w:rsid w:val="006A4775"/>
    <w:rsid w:val="006A4C90"/>
    <w:rsid w:val="006A6137"/>
    <w:rsid w:val="006B0AE5"/>
    <w:rsid w:val="006B2CB8"/>
    <w:rsid w:val="006B2CEF"/>
    <w:rsid w:val="006B3ACD"/>
    <w:rsid w:val="006B78DB"/>
    <w:rsid w:val="006C40D9"/>
    <w:rsid w:val="006C41C4"/>
    <w:rsid w:val="006C747E"/>
    <w:rsid w:val="006D2D16"/>
    <w:rsid w:val="006D3BF6"/>
    <w:rsid w:val="006D4500"/>
    <w:rsid w:val="006D5413"/>
    <w:rsid w:val="006E043D"/>
    <w:rsid w:val="006E130C"/>
    <w:rsid w:val="006E213B"/>
    <w:rsid w:val="006E6D16"/>
    <w:rsid w:val="006F0BA7"/>
    <w:rsid w:val="006F2C1E"/>
    <w:rsid w:val="006F4CC8"/>
    <w:rsid w:val="007002E7"/>
    <w:rsid w:val="00702977"/>
    <w:rsid w:val="00703706"/>
    <w:rsid w:val="0070545D"/>
    <w:rsid w:val="00706DFB"/>
    <w:rsid w:val="0071100D"/>
    <w:rsid w:val="00715F09"/>
    <w:rsid w:val="00721689"/>
    <w:rsid w:val="0072194C"/>
    <w:rsid w:val="0072403B"/>
    <w:rsid w:val="0072584D"/>
    <w:rsid w:val="00726448"/>
    <w:rsid w:val="00726631"/>
    <w:rsid w:val="00731631"/>
    <w:rsid w:val="00734231"/>
    <w:rsid w:val="007362BD"/>
    <w:rsid w:val="00737B22"/>
    <w:rsid w:val="00744FCA"/>
    <w:rsid w:val="007557D4"/>
    <w:rsid w:val="00756718"/>
    <w:rsid w:val="007572EE"/>
    <w:rsid w:val="00761F0C"/>
    <w:rsid w:val="00763460"/>
    <w:rsid w:val="007636C0"/>
    <w:rsid w:val="00775A68"/>
    <w:rsid w:val="00790D2A"/>
    <w:rsid w:val="00793FE5"/>
    <w:rsid w:val="00797D7D"/>
    <w:rsid w:val="007B08A7"/>
    <w:rsid w:val="007B1A17"/>
    <w:rsid w:val="007B22B6"/>
    <w:rsid w:val="007B4EBE"/>
    <w:rsid w:val="007B50EA"/>
    <w:rsid w:val="007B5689"/>
    <w:rsid w:val="007C2408"/>
    <w:rsid w:val="007C2A37"/>
    <w:rsid w:val="007D048C"/>
    <w:rsid w:val="007D16CA"/>
    <w:rsid w:val="007D32FD"/>
    <w:rsid w:val="007D4849"/>
    <w:rsid w:val="007D5135"/>
    <w:rsid w:val="007D6B90"/>
    <w:rsid w:val="007D6FF5"/>
    <w:rsid w:val="007E1443"/>
    <w:rsid w:val="007E285F"/>
    <w:rsid w:val="007F1441"/>
    <w:rsid w:val="007F7597"/>
    <w:rsid w:val="008010B3"/>
    <w:rsid w:val="0080135E"/>
    <w:rsid w:val="008030DD"/>
    <w:rsid w:val="00813347"/>
    <w:rsid w:val="008141E8"/>
    <w:rsid w:val="0081459C"/>
    <w:rsid w:val="00817C49"/>
    <w:rsid w:val="00825F26"/>
    <w:rsid w:val="00827553"/>
    <w:rsid w:val="00830600"/>
    <w:rsid w:val="00832773"/>
    <w:rsid w:val="00834A2E"/>
    <w:rsid w:val="00835455"/>
    <w:rsid w:val="0083761E"/>
    <w:rsid w:val="00837799"/>
    <w:rsid w:val="008433F3"/>
    <w:rsid w:val="00844C8D"/>
    <w:rsid w:val="00845099"/>
    <w:rsid w:val="008558A9"/>
    <w:rsid w:val="00855AF0"/>
    <w:rsid w:val="00865798"/>
    <w:rsid w:val="008678B9"/>
    <w:rsid w:val="008773C8"/>
    <w:rsid w:val="00882E03"/>
    <w:rsid w:val="0089018F"/>
    <w:rsid w:val="00890F3F"/>
    <w:rsid w:val="008919A3"/>
    <w:rsid w:val="00893A45"/>
    <w:rsid w:val="00895D39"/>
    <w:rsid w:val="008A009B"/>
    <w:rsid w:val="008A3C1F"/>
    <w:rsid w:val="008A79B2"/>
    <w:rsid w:val="008A7FA8"/>
    <w:rsid w:val="008B791E"/>
    <w:rsid w:val="008C4AA1"/>
    <w:rsid w:val="008D3841"/>
    <w:rsid w:val="008D50C9"/>
    <w:rsid w:val="008D54D9"/>
    <w:rsid w:val="008E0B27"/>
    <w:rsid w:val="008E0C88"/>
    <w:rsid w:val="008E0EF9"/>
    <w:rsid w:val="008E4B4A"/>
    <w:rsid w:val="008E52A5"/>
    <w:rsid w:val="008F0AF5"/>
    <w:rsid w:val="008F1D6C"/>
    <w:rsid w:val="008F58D3"/>
    <w:rsid w:val="009006E2"/>
    <w:rsid w:val="00902DA6"/>
    <w:rsid w:val="00903ADF"/>
    <w:rsid w:val="00910EDC"/>
    <w:rsid w:val="00911BA1"/>
    <w:rsid w:val="00913902"/>
    <w:rsid w:val="00915AA8"/>
    <w:rsid w:val="00916905"/>
    <w:rsid w:val="00920767"/>
    <w:rsid w:val="00920D1E"/>
    <w:rsid w:val="009223AB"/>
    <w:rsid w:val="009226B5"/>
    <w:rsid w:val="009237CC"/>
    <w:rsid w:val="00923B0C"/>
    <w:rsid w:val="00923E2F"/>
    <w:rsid w:val="0092499C"/>
    <w:rsid w:val="0092694B"/>
    <w:rsid w:val="00930FD8"/>
    <w:rsid w:val="00931153"/>
    <w:rsid w:val="00931839"/>
    <w:rsid w:val="009335C4"/>
    <w:rsid w:val="00935D37"/>
    <w:rsid w:val="00937B3E"/>
    <w:rsid w:val="0094312D"/>
    <w:rsid w:val="00950B73"/>
    <w:rsid w:val="00952F5A"/>
    <w:rsid w:val="00961681"/>
    <w:rsid w:val="00972B8E"/>
    <w:rsid w:val="009766A2"/>
    <w:rsid w:val="00980C98"/>
    <w:rsid w:val="00985879"/>
    <w:rsid w:val="00993442"/>
    <w:rsid w:val="00996D13"/>
    <w:rsid w:val="00997265"/>
    <w:rsid w:val="009A0AC8"/>
    <w:rsid w:val="009A308E"/>
    <w:rsid w:val="009A36D8"/>
    <w:rsid w:val="009A56DC"/>
    <w:rsid w:val="009B06B4"/>
    <w:rsid w:val="009B394F"/>
    <w:rsid w:val="009B3FA5"/>
    <w:rsid w:val="009C56AC"/>
    <w:rsid w:val="009D232B"/>
    <w:rsid w:val="009D359F"/>
    <w:rsid w:val="009E7AC7"/>
    <w:rsid w:val="009F0FA9"/>
    <w:rsid w:val="009F2680"/>
    <w:rsid w:val="009F3F3D"/>
    <w:rsid w:val="009F67AA"/>
    <w:rsid w:val="00A02B2E"/>
    <w:rsid w:val="00A05F6E"/>
    <w:rsid w:val="00A15946"/>
    <w:rsid w:val="00A171F7"/>
    <w:rsid w:val="00A203C6"/>
    <w:rsid w:val="00A25C72"/>
    <w:rsid w:val="00A31726"/>
    <w:rsid w:val="00A32F57"/>
    <w:rsid w:val="00A36B3A"/>
    <w:rsid w:val="00A3760B"/>
    <w:rsid w:val="00A37C5A"/>
    <w:rsid w:val="00A40F7B"/>
    <w:rsid w:val="00A460BE"/>
    <w:rsid w:val="00A52623"/>
    <w:rsid w:val="00A53171"/>
    <w:rsid w:val="00A5405C"/>
    <w:rsid w:val="00A63B3E"/>
    <w:rsid w:val="00A65EA6"/>
    <w:rsid w:val="00A70C8D"/>
    <w:rsid w:val="00A71685"/>
    <w:rsid w:val="00A72A7F"/>
    <w:rsid w:val="00A76056"/>
    <w:rsid w:val="00A80C03"/>
    <w:rsid w:val="00A91B88"/>
    <w:rsid w:val="00A924CD"/>
    <w:rsid w:val="00A95FBD"/>
    <w:rsid w:val="00AA7A98"/>
    <w:rsid w:val="00AB0FB2"/>
    <w:rsid w:val="00AB3032"/>
    <w:rsid w:val="00AB3F7F"/>
    <w:rsid w:val="00AB6F2C"/>
    <w:rsid w:val="00AC35E4"/>
    <w:rsid w:val="00AD1A46"/>
    <w:rsid w:val="00AD2BDB"/>
    <w:rsid w:val="00AD5116"/>
    <w:rsid w:val="00AE199B"/>
    <w:rsid w:val="00AE790C"/>
    <w:rsid w:val="00AF023C"/>
    <w:rsid w:val="00AF1C80"/>
    <w:rsid w:val="00AF300A"/>
    <w:rsid w:val="00AF5F08"/>
    <w:rsid w:val="00AF6335"/>
    <w:rsid w:val="00B033A1"/>
    <w:rsid w:val="00B10EF6"/>
    <w:rsid w:val="00B129FF"/>
    <w:rsid w:val="00B20204"/>
    <w:rsid w:val="00B22D00"/>
    <w:rsid w:val="00B243DC"/>
    <w:rsid w:val="00B25817"/>
    <w:rsid w:val="00B34344"/>
    <w:rsid w:val="00B354C0"/>
    <w:rsid w:val="00B402FD"/>
    <w:rsid w:val="00B4080B"/>
    <w:rsid w:val="00B40FED"/>
    <w:rsid w:val="00B435AD"/>
    <w:rsid w:val="00B44D46"/>
    <w:rsid w:val="00B46ACC"/>
    <w:rsid w:val="00B51FF0"/>
    <w:rsid w:val="00B60476"/>
    <w:rsid w:val="00B61719"/>
    <w:rsid w:val="00B7676C"/>
    <w:rsid w:val="00B830C5"/>
    <w:rsid w:val="00B86DB4"/>
    <w:rsid w:val="00B9010B"/>
    <w:rsid w:val="00B925BE"/>
    <w:rsid w:val="00B93D6F"/>
    <w:rsid w:val="00B9511C"/>
    <w:rsid w:val="00B95BF4"/>
    <w:rsid w:val="00B961F1"/>
    <w:rsid w:val="00BA0E95"/>
    <w:rsid w:val="00BA4135"/>
    <w:rsid w:val="00BA453B"/>
    <w:rsid w:val="00BA5400"/>
    <w:rsid w:val="00BB0B41"/>
    <w:rsid w:val="00BB6B52"/>
    <w:rsid w:val="00BC03F2"/>
    <w:rsid w:val="00BC2D63"/>
    <w:rsid w:val="00BC32FE"/>
    <w:rsid w:val="00BC6E0D"/>
    <w:rsid w:val="00BD73B1"/>
    <w:rsid w:val="00BE3B8A"/>
    <w:rsid w:val="00BF1A73"/>
    <w:rsid w:val="00BF3F71"/>
    <w:rsid w:val="00BF6FE7"/>
    <w:rsid w:val="00C04272"/>
    <w:rsid w:val="00C051C5"/>
    <w:rsid w:val="00C057BE"/>
    <w:rsid w:val="00C05F78"/>
    <w:rsid w:val="00C0641F"/>
    <w:rsid w:val="00C11790"/>
    <w:rsid w:val="00C128E6"/>
    <w:rsid w:val="00C139D1"/>
    <w:rsid w:val="00C14FA2"/>
    <w:rsid w:val="00C1760F"/>
    <w:rsid w:val="00C17F26"/>
    <w:rsid w:val="00C20BBC"/>
    <w:rsid w:val="00C26200"/>
    <w:rsid w:val="00C304AF"/>
    <w:rsid w:val="00C33599"/>
    <w:rsid w:val="00C34937"/>
    <w:rsid w:val="00C34E9C"/>
    <w:rsid w:val="00C41A47"/>
    <w:rsid w:val="00C43E85"/>
    <w:rsid w:val="00C45607"/>
    <w:rsid w:val="00C45E15"/>
    <w:rsid w:val="00C46EAC"/>
    <w:rsid w:val="00C47A40"/>
    <w:rsid w:val="00C63BCA"/>
    <w:rsid w:val="00C643A0"/>
    <w:rsid w:val="00C66314"/>
    <w:rsid w:val="00C703C0"/>
    <w:rsid w:val="00C8324F"/>
    <w:rsid w:val="00C85324"/>
    <w:rsid w:val="00C90B72"/>
    <w:rsid w:val="00C91572"/>
    <w:rsid w:val="00C91CE4"/>
    <w:rsid w:val="00C92866"/>
    <w:rsid w:val="00C9659B"/>
    <w:rsid w:val="00C9779C"/>
    <w:rsid w:val="00CA1EE8"/>
    <w:rsid w:val="00CA3448"/>
    <w:rsid w:val="00CA67B5"/>
    <w:rsid w:val="00CA7A60"/>
    <w:rsid w:val="00CB7120"/>
    <w:rsid w:val="00CC035D"/>
    <w:rsid w:val="00CC11FC"/>
    <w:rsid w:val="00CC70F9"/>
    <w:rsid w:val="00CD502F"/>
    <w:rsid w:val="00CD6626"/>
    <w:rsid w:val="00CE0824"/>
    <w:rsid w:val="00CE0A5C"/>
    <w:rsid w:val="00CE3641"/>
    <w:rsid w:val="00CE42CD"/>
    <w:rsid w:val="00CE44C7"/>
    <w:rsid w:val="00CF4F45"/>
    <w:rsid w:val="00CF75A3"/>
    <w:rsid w:val="00D0481C"/>
    <w:rsid w:val="00D04985"/>
    <w:rsid w:val="00D04F14"/>
    <w:rsid w:val="00D059F4"/>
    <w:rsid w:val="00D06A09"/>
    <w:rsid w:val="00D13588"/>
    <w:rsid w:val="00D14108"/>
    <w:rsid w:val="00D165B7"/>
    <w:rsid w:val="00D25525"/>
    <w:rsid w:val="00D25C48"/>
    <w:rsid w:val="00D2671C"/>
    <w:rsid w:val="00D26A6C"/>
    <w:rsid w:val="00D270D1"/>
    <w:rsid w:val="00D34495"/>
    <w:rsid w:val="00D35469"/>
    <w:rsid w:val="00D3548B"/>
    <w:rsid w:val="00D3618E"/>
    <w:rsid w:val="00D36EE1"/>
    <w:rsid w:val="00D4699C"/>
    <w:rsid w:val="00D523A9"/>
    <w:rsid w:val="00D533E1"/>
    <w:rsid w:val="00D54811"/>
    <w:rsid w:val="00D57893"/>
    <w:rsid w:val="00D65559"/>
    <w:rsid w:val="00D75FA7"/>
    <w:rsid w:val="00D80A5B"/>
    <w:rsid w:val="00D84376"/>
    <w:rsid w:val="00D849F9"/>
    <w:rsid w:val="00D9226F"/>
    <w:rsid w:val="00D93FAB"/>
    <w:rsid w:val="00D94313"/>
    <w:rsid w:val="00D9634E"/>
    <w:rsid w:val="00D969B9"/>
    <w:rsid w:val="00DB3494"/>
    <w:rsid w:val="00DB55F0"/>
    <w:rsid w:val="00DB7485"/>
    <w:rsid w:val="00DB7D12"/>
    <w:rsid w:val="00DC18AB"/>
    <w:rsid w:val="00DC30FB"/>
    <w:rsid w:val="00DD192D"/>
    <w:rsid w:val="00DD1C01"/>
    <w:rsid w:val="00DD4BB1"/>
    <w:rsid w:val="00DD567A"/>
    <w:rsid w:val="00DE1134"/>
    <w:rsid w:val="00DE175D"/>
    <w:rsid w:val="00DE1EA9"/>
    <w:rsid w:val="00DE3451"/>
    <w:rsid w:val="00DE4B83"/>
    <w:rsid w:val="00DF1EE5"/>
    <w:rsid w:val="00DF264D"/>
    <w:rsid w:val="00DF459A"/>
    <w:rsid w:val="00E0174E"/>
    <w:rsid w:val="00E03124"/>
    <w:rsid w:val="00E047D4"/>
    <w:rsid w:val="00E04A24"/>
    <w:rsid w:val="00E05925"/>
    <w:rsid w:val="00E05AC9"/>
    <w:rsid w:val="00E05C7C"/>
    <w:rsid w:val="00E10549"/>
    <w:rsid w:val="00E13AAE"/>
    <w:rsid w:val="00E163A7"/>
    <w:rsid w:val="00E1689B"/>
    <w:rsid w:val="00E20B0C"/>
    <w:rsid w:val="00E24FB9"/>
    <w:rsid w:val="00E26116"/>
    <w:rsid w:val="00E275FB"/>
    <w:rsid w:val="00E30528"/>
    <w:rsid w:val="00E31275"/>
    <w:rsid w:val="00E31DEA"/>
    <w:rsid w:val="00E338FC"/>
    <w:rsid w:val="00E34A11"/>
    <w:rsid w:val="00E34E95"/>
    <w:rsid w:val="00E34EFA"/>
    <w:rsid w:val="00E35373"/>
    <w:rsid w:val="00E35479"/>
    <w:rsid w:val="00E43748"/>
    <w:rsid w:val="00E43AC3"/>
    <w:rsid w:val="00E50304"/>
    <w:rsid w:val="00E52F3F"/>
    <w:rsid w:val="00E5495A"/>
    <w:rsid w:val="00E609D5"/>
    <w:rsid w:val="00E612EE"/>
    <w:rsid w:val="00E62E45"/>
    <w:rsid w:val="00E630E1"/>
    <w:rsid w:val="00E630E7"/>
    <w:rsid w:val="00E63914"/>
    <w:rsid w:val="00E64991"/>
    <w:rsid w:val="00E64DDF"/>
    <w:rsid w:val="00E70A9B"/>
    <w:rsid w:val="00E70F29"/>
    <w:rsid w:val="00E750BA"/>
    <w:rsid w:val="00E8365B"/>
    <w:rsid w:val="00E9065E"/>
    <w:rsid w:val="00E9144B"/>
    <w:rsid w:val="00E91F8F"/>
    <w:rsid w:val="00E92645"/>
    <w:rsid w:val="00E9317E"/>
    <w:rsid w:val="00E9477D"/>
    <w:rsid w:val="00E97C95"/>
    <w:rsid w:val="00EA04C9"/>
    <w:rsid w:val="00EA0721"/>
    <w:rsid w:val="00EA2068"/>
    <w:rsid w:val="00EA3A1C"/>
    <w:rsid w:val="00EA4721"/>
    <w:rsid w:val="00EA5063"/>
    <w:rsid w:val="00EA59AB"/>
    <w:rsid w:val="00EB632E"/>
    <w:rsid w:val="00EC344D"/>
    <w:rsid w:val="00EC65B8"/>
    <w:rsid w:val="00ED0928"/>
    <w:rsid w:val="00ED09E4"/>
    <w:rsid w:val="00ED13F5"/>
    <w:rsid w:val="00ED545A"/>
    <w:rsid w:val="00ED581A"/>
    <w:rsid w:val="00ED6EAB"/>
    <w:rsid w:val="00ED795E"/>
    <w:rsid w:val="00EE061D"/>
    <w:rsid w:val="00EE3B28"/>
    <w:rsid w:val="00EE41A1"/>
    <w:rsid w:val="00EE7A5F"/>
    <w:rsid w:val="00EF42A2"/>
    <w:rsid w:val="00F002BB"/>
    <w:rsid w:val="00F02D47"/>
    <w:rsid w:val="00F067A1"/>
    <w:rsid w:val="00F11137"/>
    <w:rsid w:val="00F1175F"/>
    <w:rsid w:val="00F31198"/>
    <w:rsid w:val="00F372EC"/>
    <w:rsid w:val="00F41D2B"/>
    <w:rsid w:val="00F425EB"/>
    <w:rsid w:val="00F42BBB"/>
    <w:rsid w:val="00F4398D"/>
    <w:rsid w:val="00F44511"/>
    <w:rsid w:val="00F46CA1"/>
    <w:rsid w:val="00F54B3B"/>
    <w:rsid w:val="00F568AC"/>
    <w:rsid w:val="00F61CF1"/>
    <w:rsid w:val="00F62AC6"/>
    <w:rsid w:val="00F631AD"/>
    <w:rsid w:val="00F6410B"/>
    <w:rsid w:val="00F746DC"/>
    <w:rsid w:val="00F75A25"/>
    <w:rsid w:val="00F77720"/>
    <w:rsid w:val="00F7791E"/>
    <w:rsid w:val="00F802CA"/>
    <w:rsid w:val="00F86C1D"/>
    <w:rsid w:val="00F87A69"/>
    <w:rsid w:val="00F90E57"/>
    <w:rsid w:val="00F97732"/>
    <w:rsid w:val="00FA2820"/>
    <w:rsid w:val="00FA2956"/>
    <w:rsid w:val="00FA3362"/>
    <w:rsid w:val="00FA491C"/>
    <w:rsid w:val="00FB5F97"/>
    <w:rsid w:val="00FC1667"/>
    <w:rsid w:val="00FC5742"/>
    <w:rsid w:val="00FD168B"/>
    <w:rsid w:val="00FD6312"/>
    <w:rsid w:val="00FD6589"/>
    <w:rsid w:val="00FD7F6A"/>
    <w:rsid w:val="00FE0072"/>
    <w:rsid w:val="00FE01AA"/>
    <w:rsid w:val="00FE3566"/>
    <w:rsid w:val="00FE49A4"/>
    <w:rsid w:val="00FE4FDA"/>
    <w:rsid w:val="00FE7B09"/>
    <w:rsid w:val="00FF2AF3"/>
    <w:rsid w:val="00FF2C2F"/>
    <w:rsid w:val="00FF3492"/>
    <w:rsid w:val="00FF6F52"/>
    <w:rsid w:val="00FF6FC9"/>
    <w:rsid w:val="457AB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E9AC5"/>
  <w15:chartTrackingRefBased/>
  <w15:docId w15:val="{EF2A1F84-C103-2644-878E-B30EC96FE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56"/>
    <w:rPr>
      <w:rFonts w:ascii="Times New Roman" w:eastAsia="Times New Roman" w:hAnsi="Times New Roman" w:cs="Times New Roman"/>
    </w:rPr>
  </w:style>
  <w:style w:type="paragraph" w:styleId="Heading1">
    <w:name w:val="heading 1"/>
    <w:basedOn w:val="Normal"/>
    <w:next w:val="Normal"/>
    <w:link w:val="Heading1Char"/>
    <w:uiPriority w:val="9"/>
    <w:qFormat/>
    <w:rsid w:val="006939FC"/>
    <w:pPr>
      <w:keepNext/>
      <w:keepLines/>
      <w:spacing w:before="240" w:line="360" w:lineRule="auto"/>
      <w:outlineLvl w:val="0"/>
    </w:pPr>
    <w:rPr>
      <w:rFonts w:ascii="Times" w:eastAsiaTheme="majorEastAsia" w:hAnsi="Times" w:cstheme="majorBidi"/>
      <w:b/>
      <w:color w:val="000000" w:themeColor="text1"/>
      <w:szCs w:val="32"/>
    </w:rPr>
  </w:style>
  <w:style w:type="paragraph" w:styleId="Heading2">
    <w:name w:val="heading 2"/>
    <w:basedOn w:val="Normal"/>
    <w:next w:val="Normal"/>
    <w:link w:val="Heading2Char"/>
    <w:uiPriority w:val="9"/>
    <w:unhideWhenUsed/>
    <w:qFormat/>
    <w:rsid w:val="006939FC"/>
    <w:pPr>
      <w:keepNext/>
      <w:keepLines/>
      <w:spacing w:before="120" w:after="120" w:line="360" w:lineRule="auto"/>
      <w:outlineLvl w:val="1"/>
    </w:pPr>
    <w:rPr>
      <w:rFonts w:ascii="Times" w:eastAsiaTheme="majorEastAsia" w:hAnsi="Times" w:cstheme="majorBidi"/>
      <w:i/>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B5F97"/>
  </w:style>
  <w:style w:type="character" w:styleId="CommentReference">
    <w:name w:val="annotation reference"/>
    <w:basedOn w:val="DefaultParagraphFont"/>
    <w:uiPriority w:val="99"/>
    <w:semiHidden/>
    <w:unhideWhenUsed/>
    <w:rsid w:val="00D36EE1"/>
    <w:rPr>
      <w:sz w:val="16"/>
      <w:szCs w:val="16"/>
    </w:rPr>
  </w:style>
  <w:style w:type="paragraph" w:styleId="CommentText">
    <w:name w:val="annotation text"/>
    <w:basedOn w:val="Normal"/>
    <w:link w:val="CommentTextChar"/>
    <w:uiPriority w:val="99"/>
    <w:unhideWhenUsed/>
    <w:rsid w:val="00D36EE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36EE1"/>
    <w:rPr>
      <w:sz w:val="20"/>
      <w:szCs w:val="20"/>
    </w:rPr>
  </w:style>
  <w:style w:type="paragraph" w:styleId="CommentSubject">
    <w:name w:val="annotation subject"/>
    <w:basedOn w:val="CommentText"/>
    <w:next w:val="CommentText"/>
    <w:link w:val="CommentSubjectChar"/>
    <w:uiPriority w:val="99"/>
    <w:semiHidden/>
    <w:unhideWhenUsed/>
    <w:rsid w:val="00D36EE1"/>
    <w:rPr>
      <w:b/>
      <w:bCs/>
    </w:rPr>
  </w:style>
  <w:style w:type="character" w:customStyle="1" w:styleId="CommentSubjectChar">
    <w:name w:val="Comment Subject Char"/>
    <w:basedOn w:val="CommentTextChar"/>
    <w:link w:val="CommentSubject"/>
    <w:uiPriority w:val="99"/>
    <w:semiHidden/>
    <w:rsid w:val="00D36EE1"/>
    <w:rPr>
      <w:b/>
      <w:bCs/>
      <w:sz w:val="20"/>
      <w:szCs w:val="20"/>
    </w:rPr>
  </w:style>
  <w:style w:type="paragraph" w:styleId="BalloonText">
    <w:name w:val="Balloon Text"/>
    <w:basedOn w:val="Normal"/>
    <w:link w:val="BalloonTextChar"/>
    <w:uiPriority w:val="99"/>
    <w:semiHidden/>
    <w:unhideWhenUsed/>
    <w:rsid w:val="00D36EE1"/>
    <w:rPr>
      <w:rFonts w:eastAsiaTheme="minorHAnsi"/>
      <w:sz w:val="18"/>
      <w:szCs w:val="18"/>
    </w:rPr>
  </w:style>
  <w:style w:type="character" w:customStyle="1" w:styleId="BalloonTextChar">
    <w:name w:val="Balloon Text Char"/>
    <w:basedOn w:val="DefaultParagraphFont"/>
    <w:link w:val="BalloonText"/>
    <w:uiPriority w:val="99"/>
    <w:semiHidden/>
    <w:rsid w:val="00D36EE1"/>
    <w:rPr>
      <w:rFonts w:ascii="Times New Roman" w:hAnsi="Times New Roman" w:cs="Times New Roman"/>
      <w:sz w:val="18"/>
      <w:szCs w:val="18"/>
    </w:rPr>
  </w:style>
  <w:style w:type="character" w:styleId="PlaceholderText">
    <w:name w:val="Placeholder Text"/>
    <w:basedOn w:val="DefaultParagraphFont"/>
    <w:uiPriority w:val="99"/>
    <w:semiHidden/>
    <w:rsid w:val="0089018F"/>
    <w:rPr>
      <w:color w:val="808080"/>
    </w:rPr>
  </w:style>
  <w:style w:type="paragraph" w:styleId="Revision">
    <w:name w:val="Revision"/>
    <w:hidden/>
    <w:uiPriority w:val="99"/>
    <w:semiHidden/>
    <w:rsid w:val="004200F6"/>
  </w:style>
  <w:style w:type="table" w:styleId="TableGrid">
    <w:name w:val="Table Grid"/>
    <w:basedOn w:val="TableNormal"/>
    <w:uiPriority w:val="39"/>
    <w:rsid w:val="005F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F0E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2724DE"/>
    <w:rPr>
      <w:color w:val="0563C1" w:themeColor="hyperlink"/>
      <w:u w:val="single"/>
    </w:rPr>
  </w:style>
  <w:style w:type="character" w:customStyle="1" w:styleId="UnresolvedMention1">
    <w:name w:val="Unresolved Mention1"/>
    <w:basedOn w:val="DefaultParagraphFont"/>
    <w:uiPriority w:val="99"/>
    <w:semiHidden/>
    <w:unhideWhenUsed/>
    <w:rsid w:val="002724DE"/>
    <w:rPr>
      <w:color w:val="605E5C"/>
      <w:shd w:val="clear" w:color="auto" w:fill="E1DFDD"/>
    </w:rPr>
  </w:style>
  <w:style w:type="paragraph" w:styleId="ListParagraph">
    <w:name w:val="List Paragraph"/>
    <w:basedOn w:val="Normal"/>
    <w:uiPriority w:val="34"/>
    <w:qFormat/>
    <w:rsid w:val="009D232B"/>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7D4849"/>
    <w:rPr>
      <w:color w:val="954F72" w:themeColor="followedHyperlink"/>
      <w:u w:val="single"/>
    </w:rPr>
  </w:style>
  <w:style w:type="table" w:customStyle="1" w:styleId="PlainTable51">
    <w:name w:val="Plain Table 51"/>
    <w:basedOn w:val="TableNormal"/>
    <w:next w:val="PlainTable5"/>
    <w:uiPriority w:val="45"/>
    <w:rsid w:val="00D4699C"/>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630E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630E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221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221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71100D"/>
    <w:rPr>
      <w:color w:val="605E5C"/>
      <w:shd w:val="clear" w:color="auto" w:fill="E1DFDD"/>
    </w:rPr>
  </w:style>
  <w:style w:type="paragraph" w:styleId="Header">
    <w:name w:val="header"/>
    <w:basedOn w:val="Normal"/>
    <w:link w:val="HeaderChar"/>
    <w:uiPriority w:val="99"/>
    <w:unhideWhenUsed/>
    <w:rsid w:val="002C77D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C77D3"/>
  </w:style>
  <w:style w:type="character" w:styleId="PageNumber">
    <w:name w:val="page number"/>
    <w:basedOn w:val="DefaultParagraphFont"/>
    <w:uiPriority w:val="99"/>
    <w:semiHidden/>
    <w:unhideWhenUsed/>
    <w:rsid w:val="002C77D3"/>
  </w:style>
  <w:style w:type="paragraph" w:styleId="Footer">
    <w:name w:val="footer"/>
    <w:basedOn w:val="Normal"/>
    <w:link w:val="FooterChar"/>
    <w:uiPriority w:val="99"/>
    <w:unhideWhenUsed/>
    <w:rsid w:val="006F2C1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F2C1E"/>
  </w:style>
  <w:style w:type="character" w:customStyle="1" w:styleId="Heading1Char">
    <w:name w:val="Heading 1 Char"/>
    <w:basedOn w:val="DefaultParagraphFont"/>
    <w:link w:val="Heading1"/>
    <w:uiPriority w:val="9"/>
    <w:rsid w:val="006939FC"/>
    <w:rPr>
      <w:rFonts w:ascii="Times" w:eastAsiaTheme="majorEastAsia" w:hAnsi="Times" w:cstheme="majorBidi"/>
      <w:b/>
      <w:color w:val="000000" w:themeColor="text1"/>
      <w:szCs w:val="32"/>
    </w:rPr>
  </w:style>
  <w:style w:type="character" w:customStyle="1" w:styleId="Heading2Char">
    <w:name w:val="Heading 2 Char"/>
    <w:basedOn w:val="DefaultParagraphFont"/>
    <w:link w:val="Heading2"/>
    <w:uiPriority w:val="9"/>
    <w:rsid w:val="006939FC"/>
    <w:rPr>
      <w:rFonts w:ascii="Times" w:eastAsiaTheme="majorEastAsia" w:hAnsi="Times" w:cstheme="majorBidi"/>
      <w: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475">
      <w:bodyDiv w:val="1"/>
      <w:marLeft w:val="0"/>
      <w:marRight w:val="0"/>
      <w:marTop w:val="0"/>
      <w:marBottom w:val="0"/>
      <w:divBdr>
        <w:top w:val="none" w:sz="0" w:space="0" w:color="auto"/>
        <w:left w:val="none" w:sz="0" w:space="0" w:color="auto"/>
        <w:bottom w:val="none" w:sz="0" w:space="0" w:color="auto"/>
        <w:right w:val="none" w:sz="0" w:space="0" w:color="auto"/>
      </w:divBdr>
    </w:div>
    <w:div w:id="72439903">
      <w:bodyDiv w:val="1"/>
      <w:marLeft w:val="0"/>
      <w:marRight w:val="0"/>
      <w:marTop w:val="0"/>
      <w:marBottom w:val="0"/>
      <w:divBdr>
        <w:top w:val="none" w:sz="0" w:space="0" w:color="auto"/>
        <w:left w:val="none" w:sz="0" w:space="0" w:color="auto"/>
        <w:bottom w:val="none" w:sz="0" w:space="0" w:color="auto"/>
        <w:right w:val="none" w:sz="0" w:space="0" w:color="auto"/>
      </w:divBdr>
    </w:div>
    <w:div w:id="92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4588009">
          <w:marLeft w:val="0"/>
          <w:marRight w:val="0"/>
          <w:marTop w:val="0"/>
          <w:marBottom w:val="0"/>
          <w:divBdr>
            <w:top w:val="none" w:sz="0" w:space="0" w:color="auto"/>
            <w:left w:val="none" w:sz="0" w:space="0" w:color="auto"/>
            <w:bottom w:val="none" w:sz="0" w:space="0" w:color="auto"/>
            <w:right w:val="none" w:sz="0" w:space="0" w:color="auto"/>
          </w:divBdr>
        </w:div>
      </w:divsChild>
    </w:div>
    <w:div w:id="92476090">
      <w:bodyDiv w:val="1"/>
      <w:marLeft w:val="0"/>
      <w:marRight w:val="0"/>
      <w:marTop w:val="0"/>
      <w:marBottom w:val="0"/>
      <w:divBdr>
        <w:top w:val="none" w:sz="0" w:space="0" w:color="auto"/>
        <w:left w:val="none" w:sz="0" w:space="0" w:color="auto"/>
        <w:bottom w:val="none" w:sz="0" w:space="0" w:color="auto"/>
        <w:right w:val="none" w:sz="0" w:space="0" w:color="auto"/>
      </w:divBdr>
    </w:div>
    <w:div w:id="103421837">
      <w:bodyDiv w:val="1"/>
      <w:marLeft w:val="0"/>
      <w:marRight w:val="0"/>
      <w:marTop w:val="0"/>
      <w:marBottom w:val="0"/>
      <w:divBdr>
        <w:top w:val="none" w:sz="0" w:space="0" w:color="auto"/>
        <w:left w:val="none" w:sz="0" w:space="0" w:color="auto"/>
        <w:bottom w:val="none" w:sz="0" w:space="0" w:color="auto"/>
        <w:right w:val="none" w:sz="0" w:space="0" w:color="auto"/>
      </w:divBdr>
    </w:div>
    <w:div w:id="114376562">
      <w:bodyDiv w:val="1"/>
      <w:marLeft w:val="0"/>
      <w:marRight w:val="0"/>
      <w:marTop w:val="0"/>
      <w:marBottom w:val="0"/>
      <w:divBdr>
        <w:top w:val="none" w:sz="0" w:space="0" w:color="auto"/>
        <w:left w:val="none" w:sz="0" w:space="0" w:color="auto"/>
        <w:bottom w:val="none" w:sz="0" w:space="0" w:color="auto"/>
        <w:right w:val="none" w:sz="0" w:space="0" w:color="auto"/>
      </w:divBdr>
    </w:div>
    <w:div w:id="469447172">
      <w:bodyDiv w:val="1"/>
      <w:marLeft w:val="0"/>
      <w:marRight w:val="0"/>
      <w:marTop w:val="0"/>
      <w:marBottom w:val="0"/>
      <w:divBdr>
        <w:top w:val="none" w:sz="0" w:space="0" w:color="auto"/>
        <w:left w:val="none" w:sz="0" w:space="0" w:color="auto"/>
        <w:bottom w:val="none" w:sz="0" w:space="0" w:color="auto"/>
        <w:right w:val="none" w:sz="0" w:space="0" w:color="auto"/>
      </w:divBdr>
    </w:div>
    <w:div w:id="554858611">
      <w:bodyDiv w:val="1"/>
      <w:marLeft w:val="0"/>
      <w:marRight w:val="0"/>
      <w:marTop w:val="0"/>
      <w:marBottom w:val="0"/>
      <w:divBdr>
        <w:top w:val="none" w:sz="0" w:space="0" w:color="auto"/>
        <w:left w:val="none" w:sz="0" w:space="0" w:color="auto"/>
        <w:bottom w:val="none" w:sz="0" w:space="0" w:color="auto"/>
        <w:right w:val="none" w:sz="0" w:space="0" w:color="auto"/>
      </w:divBdr>
    </w:div>
    <w:div w:id="555626402">
      <w:bodyDiv w:val="1"/>
      <w:marLeft w:val="0"/>
      <w:marRight w:val="0"/>
      <w:marTop w:val="0"/>
      <w:marBottom w:val="0"/>
      <w:divBdr>
        <w:top w:val="none" w:sz="0" w:space="0" w:color="auto"/>
        <w:left w:val="none" w:sz="0" w:space="0" w:color="auto"/>
        <w:bottom w:val="none" w:sz="0" w:space="0" w:color="auto"/>
        <w:right w:val="none" w:sz="0" w:space="0" w:color="auto"/>
      </w:divBdr>
    </w:div>
    <w:div w:id="602541554">
      <w:bodyDiv w:val="1"/>
      <w:marLeft w:val="0"/>
      <w:marRight w:val="0"/>
      <w:marTop w:val="0"/>
      <w:marBottom w:val="0"/>
      <w:divBdr>
        <w:top w:val="none" w:sz="0" w:space="0" w:color="auto"/>
        <w:left w:val="none" w:sz="0" w:space="0" w:color="auto"/>
        <w:bottom w:val="none" w:sz="0" w:space="0" w:color="auto"/>
        <w:right w:val="none" w:sz="0" w:space="0" w:color="auto"/>
      </w:divBdr>
    </w:div>
    <w:div w:id="613025339">
      <w:bodyDiv w:val="1"/>
      <w:marLeft w:val="0"/>
      <w:marRight w:val="0"/>
      <w:marTop w:val="0"/>
      <w:marBottom w:val="0"/>
      <w:divBdr>
        <w:top w:val="none" w:sz="0" w:space="0" w:color="auto"/>
        <w:left w:val="none" w:sz="0" w:space="0" w:color="auto"/>
        <w:bottom w:val="none" w:sz="0" w:space="0" w:color="auto"/>
        <w:right w:val="none" w:sz="0" w:space="0" w:color="auto"/>
      </w:divBdr>
    </w:div>
    <w:div w:id="657464302">
      <w:bodyDiv w:val="1"/>
      <w:marLeft w:val="0"/>
      <w:marRight w:val="0"/>
      <w:marTop w:val="0"/>
      <w:marBottom w:val="0"/>
      <w:divBdr>
        <w:top w:val="none" w:sz="0" w:space="0" w:color="auto"/>
        <w:left w:val="none" w:sz="0" w:space="0" w:color="auto"/>
        <w:bottom w:val="none" w:sz="0" w:space="0" w:color="auto"/>
        <w:right w:val="none" w:sz="0" w:space="0" w:color="auto"/>
      </w:divBdr>
    </w:div>
    <w:div w:id="708998042">
      <w:bodyDiv w:val="1"/>
      <w:marLeft w:val="0"/>
      <w:marRight w:val="0"/>
      <w:marTop w:val="0"/>
      <w:marBottom w:val="0"/>
      <w:divBdr>
        <w:top w:val="none" w:sz="0" w:space="0" w:color="auto"/>
        <w:left w:val="none" w:sz="0" w:space="0" w:color="auto"/>
        <w:bottom w:val="none" w:sz="0" w:space="0" w:color="auto"/>
        <w:right w:val="none" w:sz="0" w:space="0" w:color="auto"/>
      </w:divBdr>
    </w:div>
    <w:div w:id="739669976">
      <w:bodyDiv w:val="1"/>
      <w:marLeft w:val="0"/>
      <w:marRight w:val="0"/>
      <w:marTop w:val="0"/>
      <w:marBottom w:val="0"/>
      <w:divBdr>
        <w:top w:val="none" w:sz="0" w:space="0" w:color="auto"/>
        <w:left w:val="none" w:sz="0" w:space="0" w:color="auto"/>
        <w:bottom w:val="none" w:sz="0" w:space="0" w:color="auto"/>
        <w:right w:val="none" w:sz="0" w:space="0" w:color="auto"/>
      </w:divBdr>
    </w:div>
    <w:div w:id="750544754">
      <w:bodyDiv w:val="1"/>
      <w:marLeft w:val="0"/>
      <w:marRight w:val="0"/>
      <w:marTop w:val="0"/>
      <w:marBottom w:val="0"/>
      <w:divBdr>
        <w:top w:val="none" w:sz="0" w:space="0" w:color="auto"/>
        <w:left w:val="none" w:sz="0" w:space="0" w:color="auto"/>
        <w:bottom w:val="none" w:sz="0" w:space="0" w:color="auto"/>
        <w:right w:val="none" w:sz="0" w:space="0" w:color="auto"/>
      </w:divBdr>
    </w:div>
    <w:div w:id="755833211">
      <w:bodyDiv w:val="1"/>
      <w:marLeft w:val="0"/>
      <w:marRight w:val="0"/>
      <w:marTop w:val="0"/>
      <w:marBottom w:val="0"/>
      <w:divBdr>
        <w:top w:val="none" w:sz="0" w:space="0" w:color="auto"/>
        <w:left w:val="none" w:sz="0" w:space="0" w:color="auto"/>
        <w:bottom w:val="none" w:sz="0" w:space="0" w:color="auto"/>
        <w:right w:val="none" w:sz="0" w:space="0" w:color="auto"/>
      </w:divBdr>
    </w:div>
    <w:div w:id="777212533">
      <w:bodyDiv w:val="1"/>
      <w:marLeft w:val="0"/>
      <w:marRight w:val="0"/>
      <w:marTop w:val="0"/>
      <w:marBottom w:val="0"/>
      <w:divBdr>
        <w:top w:val="none" w:sz="0" w:space="0" w:color="auto"/>
        <w:left w:val="none" w:sz="0" w:space="0" w:color="auto"/>
        <w:bottom w:val="none" w:sz="0" w:space="0" w:color="auto"/>
        <w:right w:val="none" w:sz="0" w:space="0" w:color="auto"/>
      </w:divBdr>
    </w:div>
    <w:div w:id="777869943">
      <w:bodyDiv w:val="1"/>
      <w:marLeft w:val="0"/>
      <w:marRight w:val="0"/>
      <w:marTop w:val="0"/>
      <w:marBottom w:val="0"/>
      <w:divBdr>
        <w:top w:val="none" w:sz="0" w:space="0" w:color="auto"/>
        <w:left w:val="none" w:sz="0" w:space="0" w:color="auto"/>
        <w:bottom w:val="none" w:sz="0" w:space="0" w:color="auto"/>
        <w:right w:val="none" w:sz="0" w:space="0" w:color="auto"/>
      </w:divBdr>
    </w:div>
    <w:div w:id="787240346">
      <w:bodyDiv w:val="1"/>
      <w:marLeft w:val="0"/>
      <w:marRight w:val="0"/>
      <w:marTop w:val="0"/>
      <w:marBottom w:val="0"/>
      <w:divBdr>
        <w:top w:val="none" w:sz="0" w:space="0" w:color="auto"/>
        <w:left w:val="none" w:sz="0" w:space="0" w:color="auto"/>
        <w:bottom w:val="none" w:sz="0" w:space="0" w:color="auto"/>
        <w:right w:val="none" w:sz="0" w:space="0" w:color="auto"/>
      </w:divBdr>
      <w:divsChild>
        <w:div w:id="1544249087">
          <w:marLeft w:val="0"/>
          <w:marRight w:val="0"/>
          <w:marTop w:val="0"/>
          <w:marBottom w:val="0"/>
          <w:divBdr>
            <w:top w:val="none" w:sz="0" w:space="0" w:color="auto"/>
            <w:left w:val="none" w:sz="0" w:space="0" w:color="auto"/>
            <w:bottom w:val="none" w:sz="0" w:space="0" w:color="auto"/>
            <w:right w:val="none" w:sz="0" w:space="0" w:color="auto"/>
          </w:divBdr>
        </w:div>
      </w:divsChild>
    </w:div>
    <w:div w:id="807282580">
      <w:bodyDiv w:val="1"/>
      <w:marLeft w:val="0"/>
      <w:marRight w:val="0"/>
      <w:marTop w:val="0"/>
      <w:marBottom w:val="0"/>
      <w:divBdr>
        <w:top w:val="none" w:sz="0" w:space="0" w:color="auto"/>
        <w:left w:val="none" w:sz="0" w:space="0" w:color="auto"/>
        <w:bottom w:val="none" w:sz="0" w:space="0" w:color="auto"/>
        <w:right w:val="none" w:sz="0" w:space="0" w:color="auto"/>
      </w:divBdr>
    </w:div>
    <w:div w:id="845823685">
      <w:bodyDiv w:val="1"/>
      <w:marLeft w:val="0"/>
      <w:marRight w:val="0"/>
      <w:marTop w:val="0"/>
      <w:marBottom w:val="0"/>
      <w:divBdr>
        <w:top w:val="none" w:sz="0" w:space="0" w:color="auto"/>
        <w:left w:val="none" w:sz="0" w:space="0" w:color="auto"/>
        <w:bottom w:val="none" w:sz="0" w:space="0" w:color="auto"/>
        <w:right w:val="none" w:sz="0" w:space="0" w:color="auto"/>
      </w:divBdr>
      <w:divsChild>
        <w:div w:id="1131828741">
          <w:marLeft w:val="0"/>
          <w:marRight w:val="0"/>
          <w:marTop w:val="0"/>
          <w:marBottom w:val="0"/>
          <w:divBdr>
            <w:top w:val="none" w:sz="0" w:space="0" w:color="auto"/>
            <w:left w:val="none" w:sz="0" w:space="0" w:color="auto"/>
            <w:bottom w:val="none" w:sz="0" w:space="0" w:color="auto"/>
            <w:right w:val="none" w:sz="0" w:space="0" w:color="auto"/>
          </w:divBdr>
        </w:div>
      </w:divsChild>
    </w:div>
    <w:div w:id="895505218">
      <w:bodyDiv w:val="1"/>
      <w:marLeft w:val="0"/>
      <w:marRight w:val="0"/>
      <w:marTop w:val="0"/>
      <w:marBottom w:val="0"/>
      <w:divBdr>
        <w:top w:val="none" w:sz="0" w:space="0" w:color="auto"/>
        <w:left w:val="none" w:sz="0" w:space="0" w:color="auto"/>
        <w:bottom w:val="none" w:sz="0" w:space="0" w:color="auto"/>
        <w:right w:val="none" w:sz="0" w:space="0" w:color="auto"/>
      </w:divBdr>
    </w:div>
    <w:div w:id="943880533">
      <w:bodyDiv w:val="1"/>
      <w:marLeft w:val="0"/>
      <w:marRight w:val="0"/>
      <w:marTop w:val="0"/>
      <w:marBottom w:val="0"/>
      <w:divBdr>
        <w:top w:val="none" w:sz="0" w:space="0" w:color="auto"/>
        <w:left w:val="none" w:sz="0" w:space="0" w:color="auto"/>
        <w:bottom w:val="none" w:sz="0" w:space="0" w:color="auto"/>
        <w:right w:val="none" w:sz="0" w:space="0" w:color="auto"/>
      </w:divBdr>
    </w:div>
    <w:div w:id="948439301">
      <w:bodyDiv w:val="1"/>
      <w:marLeft w:val="0"/>
      <w:marRight w:val="0"/>
      <w:marTop w:val="0"/>
      <w:marBottom w:val="0"/>
      <w:divBdr>
        <w:top w:val="none" w:sz="0" w:space="0" w:color="auto"/>
        <w:left w:val="none" w:sz="0" w:space="0" w:color="auto"/>
        <w:bottom w:val="none" w:sz="0" w:space="0" w:color="auto"/>
        <w:right w:val="none" w:sz="0" w:space="0" w:color="auto"/>
      </w:divBdr>
    </w:div>
    <w:div w:id="950550257">
      <w:bodyDiv w:val="1"/>
      <w:marLeft w:val="0"/>
      <w:marRight w:val="0"/>
      <w:marTop w:val="0"/>
      <w:marBottom w:val="0"/>
      <w:divBdr>
        <w:top w:val="none" w:sz="0" w:space="0" w:color="auto"/>
        <w:left w:val="none" w:sz="0" w:space="0" w:color="auto"/>
        <w:bottom w:val="none" w:sz="0" w:space="0" w:color="auto"/>
        <w:right w:val="none" w:sz="0" w:space="0" w:color="auto"/>
      </w:divBdr>
      <w:divsChild>
        <w:div w:id="524246459">
          <w:marLeft w:val="0"/>
          <w:marRight w:val="0"/>
          <w:marTop w:val="0"/>
          <w:marBottom w:val="0"/>
          <w:divBdr>
            <w:top w:val="none" w:sz="0" w:space="0" w:color="auto"/>
            <w:left w:val="none" w:sz="0" w:space="0" w:color="auto"/>
            <w:bottom w:val="none" w:sz="0" w:space="0" w:color="auto"/>
            <w:right w:val="none" w:sz="0" w:space="0" w:color="auto"/>
          </w:divBdr>
        </w:div>
      </w:divsChild>
    </w:div>
    <w:div w:id="956260155">
      <w:bodyDiv w:val="1"/>
      <w:marLeft w:val="0"/>
      <w:marRight w:val="0"/>
      <w:marTop w:val="0"/>
      <w:marBottom w:val="0"/>
      <w:divBdr>
        <w:top w:val="none" w:sz="0" w:space="0" w:color="auto"/>
        <w:left w:val="none" w:sz="0" w:space="0" w:color="auto"/>
        <w:bottom w:val="none" w:sz="0" w:space="0" w:color="auto"/>
        <w:right w:val="none" w:sz="0" w:space="0" w:color="auto"/>
      </w:divBdr>
    </w:div>
    <w:div w:id="968898683">
      <w:bodyDiv w:val="1"/>
      <w:marLeft w:val="0"/>
      <w:marRight w:val="0"/>
      <w:marTop w:val="0"/>
      <w:marBottom w:val="0"/>
      <w:divBdr>
        <w:top w:val="none" w:sz="0" w:space="0" w:color="auto"/>
        <w:left w:val="none" w:sz="0" w:space="0" w:color="auto"/>
        <w:bottom w:val="none" w:sz="0" w:space="0" w:color="auto"/>
        <w:right w:val="none" w:sz="0" w:space="0" w:color="auto"/>
      </w:divBdr>
    </w:div>
    <w:div w:id="1032460728">
      <w:bodyDiv w:val="1"/>
      <w:marLeft w:val="0"/>
      <w:marRight w:val="0"/>
      <w:marTop w:val="0"/>
      <w:marBottom w:val="0"/>
      <w:divBdr>
        <w:top w:val="none" w:sz="0" w:space="0" w:color="auto"/>
        <w:left w:val="none" w:sz="0" w:space="0" w:color="auto"/>
        <w:bottom w:val="none" w:sz="0" w:space="0" w:color="auto"/>
        <w:right w:val="none" w:sz="0" w:space="0" w:color="auto"/>
      </w:divBdr>
    </w:div>
    <w:div w:id="1039741972">
      <w:bodyDiv w:val="1"/>
      <w:marLeft w:val="0"/>
      <w:marRight w:val="0"/>
      <w:marTop w:val="0"/>
      <w:marBottom w:val="0"/>
      <w:divBdr>
        <w:top w:val="none" w:sz="0" w:space="0" w:color="auto"/>
        <w:left w:val="none" w:sz="0" w:space="0" w:color="auto"/>
        <w:bottom w:val="none" w:sz="0" w:space="0" w:color="auto"/>
        <w:right w:val="none" w:sz="0" w:space="0" w:color="auto"/>
      </w:divBdr>
      <w:divsChild>
        <w:div w:id="1495755178">
          <w:marLeft w:val="0"/>
          <w:marRight w:val="0"/>
          <w:marTop w:val="0"/>
          <w:marBottom w:val="0"/>
          <w:divBdr>
            <w:top w:val="none" w:sz="0" w:space="0" w:color="auto"/>
            <w:left w:val="none" w:sz="0" w:space="0" w:color="auto"/>
            <w:bottom w:val="none" w:sz="0" w:space="0" w:color="auto"/>
            <w:right w:val="none" w:sz="0" w:space="0" w:color="auto"/>
          </w:divBdr>
        </w:div>
      </w:divsChild>
    </w:div>
    <w:div w:id="1087114362">
      <w:bodyDiv w:val="1"/>
      <w:marLeft w:val="0"/>
      <w:marRight w:val="0"/>
      <w:marTop w:val="0"/>
      <w:marBottom w:val="0"/>
      <w:divBdr>
        <w:top w:val="none" w:sz="0" w:space="0" w:color="auto"/>
        <w:left w:val="none" w:sz="0" w:space="0" w:color="auto"/>
        <w:bottom w:val="none" w:sz="0" w:space="0" w:color="auto"/>
        <w:right w:val="none" w:sz="0" w:space="0" w:color="auto"/>
      </w:divBdr>
      <w:divsChild>
        <w:div w:id="2046251931">
          <w:marLeft w:val="0"/>
          <w:marRight w:val="0"/>
          <w:marTop w:val="0"/>
          <w:marBottom w:val="0"/>
          <w:divBdr>
            <w:top w:val="none" w:sz="0" w:space="0" w:color="auto"/>
            <w:left w:val="none" w:sz="0" w:space="0" w:color="auto"/>
            <w:bottom w:val="none" w:sz="0" w:space="0" w:color="auto"/>
            <w:right w:val="none" w:sz="0" w:space="0" w:color="auto"/>
          </w:divBdr>
        </w:div>
      </w:divsChild>
    </w:div>
    <w:div w:id="1177502565">
      <w:bodyDiv w:val="1"/>
      <w:marLeft w:val="0"/>
      <w:marRight w:val="0"/>
      <w:marTop w:val="0"/>
      <w:marBottom w:val="0"/>
      <w:divBdr>
        <w:top w:val="none" w:sz="0" w:space="0" w:color="auto"/>
        <w:left w:val="none" w:sz="0" w:space="0" w:color="auto"/>
        <w:bottom w:val="none" w:sz="0" w:space="0" w:color="auto"/>
        <w:right w:val="none" w:sz="0" w:space="0" w:color="auto"/>
      </w:divBdr>
    </w:div>
    <w:div w:id="1258177042">
      <w:bodyDiv w:val="1"/>
      <w:marLeft w:val="0"/>
      <w:marRight w:val="0"/>
      <w:marTop w:val="0"/>
      <w:marBottom w:val="0"/>
      <w:divBdr>
        <w:top w:val="none" w:sz="0" w:space="0" w:color="auto"/>
        <w:left w:val="none" w:sz="0" w:space="0" w:color="auto"/>
        <w:bottom w:val="none" w:sz="0" w:space="0" w:color="auto"/>
        <w:right w:val="none" w:sz="0" w:space="0" w:color="auto"/>
      </w:divBdr>
    </w:div>
    <w:div w:id="1297490992">
      <w:bodyDiv w:val="1"/>
      <w:marLeft w:val="0"/>
      <w:marRight w:val="0"/>
      <w:marTop w:val="0"/>
      <w:marBottom w:val="0"/>
      <w:divBdr>
        <w:top w:val="none" w:sz="0" w:space="0" w:color="auto"/>
        <w:left w:val="none" w:sz="0" w:space="0" w:color="auto"/>
        <w:bottom w:val="none" w:sz="0" w:space="0" w:color="auto"/>
        <w:right w:val="none" w:sz="0" w:space="0" w:color="auto"/>
      </w:divBdr>
    </w:div>
    <w:div w:id="1303271046">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75040185">
      <w:bodyDiv w:val="1"/>
      <w:marLeft w:val="0"/>
      <w:marRight w:val="0"/>
      <w:marTop w:val="0"/>
      <w:marBottom w:val="0"/>
      <w:divBdr>
        <w:top w:val="none" w:sz="0" w:space="0" w:color="auto"/>
        <w:left w:val="none" w:sz="0" w:space="0" w:color="auto"/>
        <w:bottom w:val="none" w:sz="0" w:space="0" w:color="auto"/>
        <w:right w:val="none" w:sz="0" w:space="0" w:color="auto"/>
      </w:divBdr>
    </w:div>
    <w:div w:id="1391272842">
      <w:bodyDiv w:val="1"/>
      <w:marLeft w:val="0"/>
      <w:marRight w:val="0"/>
      <w:marTop w:val="0"/>
      <w:marBottom w:val="0"/>
      <w:divBdr>
        <w:top w:val="none" w:sz="0" w:space="0" w:color="auto"/>
        <w:left w:val="none" w:sz="0" w:space="0" w:color="auto"/>
        <w:bottom w:val="none" w:sz="0" w:space="0" w:color="auto"/>
        <w:right w:val="none" w:sz="0" w:space="0" w:color="auto"/>
      </w:divBdr>
    </w:div>
    <w:div w:id="1407799738">
      <w:bodyDiv w:val="1"/>
      <w:marLeft w:val="0"/>
      <w:marRight w:val="0"/>
      <w:marTop w:val="0"/>
      <w:marBottom w:val="0"/>
      <w:divBdr>
        <w:top w:val="none" w:sz="0" w:space="0" w:color="auto"/>
        <w:left w:val="none" w:sz="0" w:space="0" w:color="auto"/>
        <w:bottom w:val="none" w:sz="0" w:space="0" w:color="auto"/>
        <w:right w:val="none" w:sz="0" w:space="0" w:color="auto"/>
      </w:divBdr>
    </w:div>
    <w:div w:id="1419208859">
      <w:bodyDiv w:val="1"/>
      <w:marLeft w:val="0"/>
      <w:marRight w:val="0"/>
      <w:marTop w:val="0"/>
      <w:marBottom w:val="0"/>
      <w:divBdr>
        <w:top w:val="none" w:sz="0" w:space="0" w:color="auto"/>
        <w:left w:val="none" w:sz="0" w:space="0" w:color="auto"/>
        <w:bottom w:val="none" w:sz="0" w:space="0" w:color="auto"/>
        <w:right w:val="none" w:sz="0" w:space="0" w:color="auto"/>
      </w:divBdr>
    </w:div>
    <w:div w:id="1476604877">
      <w:bodyDiv w:val="1"/>
      <w:marLeft w:val="0"/>
      <w:marRight w:val="0"/>
      <w:marTop w:val="0"/>
      <w:marBottom w:val="0"/>
      <w:divBdr>
        <w:top w:val="none" w:sz="0" w:space="0" w:color="auto"/>
        <w:left w:val="none" w:sz="0" w:space="0" w:color="auto"/>
        <w:bottom w:val="none" w:sz="0" w:space="0" w:color="auto"/>
        <w:right w:val="none" w:sz="0" w:space="0" w:color="auto"/>
      </w:divBdr>
    </w:div>
    <w:div w:id="1495336698">
      <w:bodyDiv w:val="1"/>
      <w:marLeft w:val="0"/>
      <w:marRight w:val="0"/>
      <w:marTop w:val="0"/>
      <w:marBottom w:val="0"/>
      <w:divBdr>
        <w:top w:val="none" w:sz="0" w:space="0" w:color="auto"/>
        <w:left w:val="none" w:sz="0" w:space="0" w:color="auto"/>
        <w:bottom w:val="none" w:sz="0" w:space="0" w:color="auto"/>
        <w:right w:val="none" w:sz="0" w:space="0" w:color="auto"/>
      </w:divBdr>
    </w:div>
    <w:div w:id="1565528769">
      <w:bodyDiv w:val="1"/>
      <w:marLeft w:val="0"/>
      <w:marRight w:val="0"/>
      <w:marTop w:val="0"/>
      <w:marBottom w:val="0"/>
      <w:divBdr>
        <w:top w:val="none" w:sz="0" w:space="0" w:color="auto"/>
        <w:left w:val="none" w:sz="0" w:space="0" w:color="auto"/>
        <w:bottom w:val="none" w:sz="0" w:space="0" w:color="auto"/>
        <w:right w:val="none" w:sz="0" w:space="0" w:color="auto"/>
      </w:divBdr>
    </w:div>
    <w:div w:id="1618290081">
      <w:bodyDiv w:val="1"/>
      <w:marLeft w:val="0"/>
      <w:marRight w:val="0"/>
      <w:marTop w:val="0"/>
      <w:marBottom w:val="0"/>
      <w:divBdr>
        <w:top w:val="none" w:sz="0" w:space="0" w:color="auto"/>
        <w:left w:val="none" w:sz="0" w:space="0" w:color="auto"/>
        <w:bottom w:val="none" w:sz="0" w:space="0" w:color="auto"/>
        <w:right w:val="none" w:sz="0" w:space="0" w:color="auto"/>
      </w:divBdr>
    </w:div>
    <w:div w:id="1647053409">
      <w:bodyDiv w:val="1"/>
      <w:marLeft w:val="0"/>
      <w:marRight w:val="0"/>
      <w:marTop w:val="0"/>
      <w:marBottom w:val="0"/>
      <w:divBdr>
        <w:top w:val="none" w:sz="0" w:space="0" w:color="auto"/>
        <w:left w:val="none" w:sz="0" w:space="0" w:color="auto"/>
        <w:bottom w:val="none" w:sz="0" w:space="0" w:color="auto"/>
        <w:right w:val="none" w:sz="0" w:space="0" w:color="auto"/>
      </w:divBdr>
    </w:div>
    <w:div w:id="1675183928">
      <w:bodyDiv w:val="1"/>
      <w:marLeft w:val="0"/>
      <w:marRight w:val="0"/>
      <w:marTop w:val="0"/>
      <w:marBottom w:val="0"/>
      <w:divBdr>
        <w:top w:val="none" w:sz="0" w:space="0" w:color="auto"/>
        <w:left w:val="none" w:sz="0" w:space="0" w:color="auto"/>
        <w:bottom w:val="none" w:sz="0" w:space="0" w:color="auto"/>
        <w:right w:val="none" w:sz="0" w:space="0" w:color="auto"/>
      </w:divBdr>
    </w:div>
    <w:div w:id="1680543055">
      <w:bodyDiv w:val="1"/>
      <w:marLeft w:val="0"/>
      <w:marRight w:val="0"/>
      <w:marTop w:val="0"/>
      <w:marBottom w:val="0"/>
      <w:divBdr>
        <w:top w:val="none" w:sz="0" w:space="0" w:color="auto"/>
        <w:left w:val="none" w:sz="0" w:space="0" w:color="auto"/>
        <w:bottom w:val="none" w:sz="0" w:space="0" w:color="auto"/>
        <w:right w:val="none" w:sz="0" w:space="0" w:color="auto"/>
      </w:divBdr>
    </w:div>
    <w:div w:id="1726638311">
      <w:bodyDiv w:val="1"/>
      <w:marLeft w:val="0"/>
      <w:marRight w:val="0"/>
      <w:marTop w:val="0"/>
      <w:marBottom w:val="0"/>
      <w:divBdr>
        <w:top w:val="none" w:sz="0" w:space="0" w:color="auto"/>
        <w:left w:val="none" w:sz="0" w:space="0" w:color="auto"/>
        <w:bottom w:val="none" w:sz="0" w:space="0" w:color="auto"/>
        <w:right w:val="none" w:sz="0" w:space="0" w:color="auto"/>
      </w:divBdr>
    </w:div>
    <w:div w:id="1774593841">
      <w:bodyDiv w:val="1"/>
      <w:marLeft w:val="0"/>
      <w:marRight w:val="0"/>
      <w:marTop w:val="0"/>
      <w:marBottom w:val="0"/>
      <w:divBdr>
        <w:top w:val="none" w:sz="0" w:space="0" w:color="auto"/>
        <w:left w:val="none" w:sz="0" w:space="0" w:color="auto"/>
        <w:bottom w:val="none" w:sz="0" w:space="0" w:color="auto"/>
        <w:right w:val="none" w:sz="0" w:space="0" w:color="auto"/>
      </w:divBdr>
    </w:div>
    <w:div w:id="1781533684">
      <w:bodyDiv w:val="1"/>
      <w:marLeft w:val="0"/>
      <w:marRight w:val="0"/>
      <w:marTop w:val="0"/>
      <w:marBottom w:val="0"/>
      <w:divBdr>
        <w:top w:val="none" w:sz="0" w:space="0" w:color="auto"/>
        <w:left w:val="none" w:sz="0" w:space="0" w:color="auto"/>
        <w:bottom w:val="none" w:sz="0" w:space="0" w:color="auto"/>
        <w:right w:val="none" w:sz="0" w:space="0" w:color="auto"/>
      </w:divBdr>
    </w:div>
    <w:div w:id="1795706429">
      <w:bodyDiv w:val="1"/>
      <w:marLeft w:val="0"/>
      <w:marRight w:val="0"/>
      <w:marTop w:val="0"/>
      <w:marBottom w:val="0"/>
      <w:divBdr>
        <w:top w:val="none" w:sz="0" w:space="0" w:color="auto"/>
        <w:left w:val="none" w:sz="0" w:space="0" w:color="auto"/>
        <w:bottom w:val="none" w:sz="0" w:space="0" w:color="auto"/>
        <w:right w:val="none" w:sz="0" w:space="0" w:color="auto"/>
      </w:divBdr>
    </w:div>
    <w:div w:id="1869443871">
      <w:bodyDiv w:val="1"/>
      <w:marLeft w:val="0"/>
      <w:marRight w:val="0"/>
      <w:marTop w:val="0"/>
      <w:marBottom w:val="0"/>
      <w:divBdr>
        <w:top w:val="none" w:sz="0" w:space="0" w:color="auto"/>
        <w:left w:val="none" w:sz="0" w:space="0" w:color="auto"/>
        <w:bottom w:val="none" w:sz="0" w:space="0" w:color="auto"/>
        <w:right w:val="none" w:sz="0" w:space="0" w:color="auto"/>
      </w:divBdr>
    </w:div>
    <w:div w:id="1870948822">
      <w:bodyDiv w:val="1"/>
      <w:marLeft w:val="0"/>
      <w:marRight w:val="0"/>
      <w:marTop w:val="0"/>
      <w:marBottom w:val="0"/>
      <w:divBdr>
        <w:top w:val="none" w:sz="0" w:space="0" w:color="auto"/>
        <w:left w:val="none" w:sz="0" w:space="0" w:color="auto"/>
        <w:bottom w:val="none" w:sz="0" w:space="0" w:color="auto"/>
        <w:right w:val="none" w:sz="0" w:space="0" w:color="auto"/>
      </w:divBdr>
    </w:div>
    <w:div w:id="1889147200">
      <w:bodyDiv w:val="1"/>
      <w:marLeft w:val="0"/>
      <w:marRight w:val="0"/>
      <w:marTop w:val="0"/>
      <w:marBottom w:val="0"/>
      <w:divBdr>
        <w:top w:val="none" w:sz="0" w:space="0" w:color="auto"/>
        <w:left w:val="none" w:sz="0" w:space="0" w:color="auto"/>
        <w:bottom w:val="none" w:sz="0" w:space="0" w:color="auto"/>
        <w:right w:val="none" w:sz="0" w:space="0" w:color="auto"/>
      </w:divBdr>
    </w:div>
    <w:div w:id="1929732431">
      <w:bodyDiv w:val="1"/>
      <w:marLeft w:val="0"/>
      <w:marRight w:val="0"/>
      <w:marTop w:val="0"/>
      <w:marBottom w:val="0"/>
      <w:divBdr>
        <w:top w:val="none" w:sz="0" w:space="0" w:color="auto"/>
        <w:left w:val="none" w:sz="0" w:space="0" w:color="auto"/>
        <w:bottom w:val="none" w:sz="0" w:space="0" w:color="auto"/>
        <w:right w:val="none" w:sz="0" w:space="0" w:color="auto"/>
      </w:divBdr>
    </w:div>
    <w:div w:id="1990134669">
      <w:bodyDiv w:val="1"/>
      <w:marLeft w:val="0"/>
      <w:marRight w:val="0"/>
      <w:marTop w:val="0"/>
      <w:marBottom w:val="0"/>
      <w:divBdr>
        <w:top w:val="none" w:sz="0" w:space="0" w:color="auto"/>
        <w:left w:val="none" w:sz="0" w:space="0" w:color="auto"/>
        <w:bottom w:val="none" w:sz="0" w:space="0" w:color="auto"/>
        <w:right w:val="none" w:sz="0" w:space="0" w:color="auto"/>
      </w:divBdr>
    </w:div>
    <w:div w:id="2015106456">
      <w:bodyDiv w:val="1"/>
      <w:marLeft w:val="0"/>
      <w:marRight w:val="0"/>
      <w:marTop w:val="0"/>
      <w:marBottom w:val="0"/>
      <w:divBdr>
        <w:top w:val="none" w:sz="0" w:space="0" w:color="auto"/>
        <w:left w:val="none" w:sz="0" w:space="0" w:color="auto"/>
        <w:bottom w:val="none" w:sz="0" w:space="0" w:color="auto"/>
        <w:right w:val="none" w:sz="0" w:space="0" w:color="auto"/>
      </w:divBdr>
    </w:div>
    <w:div w:id="2073263501">
      <w:bodyDiv w:val="1"/>
      <w:marLeft w:val="0"/>
      <w:marRight w:val="0"/>
      <w:marTop w:val="0"/>
      <w:marBottom w:val="0"/>
      <w:divBdr>
        <w:top w:val="none" w:sz="0" w:space="0" w:color="auto"/>
        <w:left w:val="none" w:sz="0" w:space="0" w:color="auto"/>
        <w:bottom w:val="none" w:sz="0" w:space="0" w:color="auto"/>
        <w:right w:val="none" w:sz="0" w:space="0" w:color="auto"/>
      </w:divBdr>
    </w:div>
    <w:div w:id="2075812444">
      <w:bodyDiv w:val="1"/>
      <w:marLeft w:val="0"/>
      <w:marRight w:val="0"/>
      <w:marTop w:val="0"/>
      <w:marBottom w:val="0"/>
      <w:divBdr>
        <w:top w:val="none" w:sz="0" w:space="0" w:color="auto"/>
        <w:left w:val="none" w:sz="0" w:space="0" w:color="auto"/>
        <w:bottom w:val="none" w:sz="0" w:space="0" w:color="auto"/>
        <w:right w:val="none" w:sz="0" w:space="0" w:color="auto"/>
      </w:divBdr>
    </w:div>
    <w:div w:id="2100249322">
      <w:bodyDiv w:val="1"/>
      <w:marLeft w:val="0"/>
      <w:marRight w:val="0"/>
      <w:marTop w:val="0"/>
      <w:marBottom w:val="0"/>
      <w:divBdr>
        <w:top w:val="none" w:sz="0" w:space="0" w:color="auto"/>
        <w:left w:val="none" w:sz="0" w:space="0" w:color="auto"/>
        <w:bottom w:val="none" w:sz="0" w:space="0" w:color="auto"/>
        <w:right w:val="none" w:sz="0" w:space="0" w:color="auto"/>
      </w:divBdr>
    </w:div>
    <w:div w:id="214403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rs.fs.usda.gov/pubs/misc/ag_654/volume_2/populus/tremuloides.ht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rcc.dri.edu/wraws/akF.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atalog.data.gov/dataset/interferometric-synthetic-aperture-radar-ifsar-alaska"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mtbs.go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hyperlink" Target="https://github.com/easystats/effectsiz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7C895-829D-4D62-BF8D-34455AAF6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36</Pages>
  <Words>8077</Words>
  <Characters>46040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Brian Buma</cp:lastModifiedBy>
  <cp:revision>10</cp:revision>
  <cp:lastPrinted>2020-03-24T18:37:00Z</cp:lastPrinted>
  <dcterms:created xsi:type="dcterms:W3CDTF">2020-03-24T20:39:00Z</dcterms:created>
  <dcterms:modified xsi:type="dcterms:W3CDTF">2020-03-25T01:32:00Z</dcterms:modified>
</cp:coreProperties>
</file>